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Arial"/>
          <w:b w:val="0"/>
          <w:bCs w:val="0"/>
          <w:sz w:val="22"/>
          <w:szCs w:val="22"/>
          <w:lang w:eastAsia="en-US"/>
        </w:rPr>
        <w:id w:val="2022733403"/>
        <w:docPartObj>
          <w:docPartGallery w:val="Table of Contents"/>
          <w:docPartUnique/>
        </w:docPartObj>
      </w:sdtPr>
      <w:sdtEndPr>
        <w:rPr>
          <w:noProof/>
        </w:rPr>
      </w:sdtEndPr>
      <w:sdtContent>
        <w:p w14:paraId="29D1A082" w14:textId="7FC4CF0E" w:rsidR="007A55B8" w:rsidRPr="008335D5" w:rsidRDefault="007A55B8">
          <w:pPr>
            <w:pStyle w:val="TOCHeading"/>
            <w:rPr>
              <w:rFonts w:asciiTheme="minorHAnsi" w:hAnsiTheme="minorHAnsi" w:cs="Arial"/>
            </w:rPr>
          </w:pPr>
          <w:r w:rsidRPr="008335D5">
            <w:rPr>
              <w:rFonts w:asciiTheme="minorHAnsi" w:hAnsiTheme="minorHAnsi" w:cs="Arial"/>
            </w:rPr>
            <w:t>Table of Contents</w:t>
          </w:r>
        </w:p>
        <w:p w14:paraId="1A5999BE" w14:textId="6F609A8A" w:rsidR="00FA3B5F" w:rsidRDefault="007A55B8">
          <w:pPr>
            <w:pStyle w:val="TOC1"/>
            <w:tabs>
              <w:tab w:val="right" w:leader="dot" w:pos="9350"/>
            </w:tabs>
            <w:rPr>
              <w:rFonts w:eastAsiaTheme="minorEastAsia"/>
              <w:noProof/>
            </w:rPr>
          </w:pPr>
          <w:r w:rsidRPr="008335D5">
            <w:rPr>
              <w:rFonts w:cs="Arial"/>
            </w:rPr>
            <w:fldChar w:fldCharType="begin"/>
          </w:r>
          <w:r w:rsidRPr="008335D5">
            <w:rPr>
              <w:rFonts w:cs="Arial"/>
            </w:rPr>
            <w:instrText xml:space="preserve"> TOC \o "1-3" \h \z \u </w:instrText>
          </w:r>
          <w:r w:rsidRPr="008335D5">
            <w:rPr>
              <w:rFonts w:cs="Arial"/>
            </w:rPr>
            <w:fldChar w:fldCharType="separate"/>
          </w:r>
          <w:hyperlink w:anchor="_Toc407087676" w:history="1">
            <w:r w:rsidR="00FA3B5F" w:rsidRPr="00E810B6">
              <w:rPr>
                <w:rStyle w:val="Hyperlink"/>
                <w:rFonts w:cs="Arial"/>
                <w:noProof/>
              </w:rPr>
              <w:t>Appendix A – Bridge 041 Performance Evaluation and Load Rating Analysis</w:t>
            </w:r>
            <w:r w:rsidR="00FA3B5F">
              <w:rPr>
                <w:noProof/>
                <w:webHidden/>
              </w:rPr>
              <w:tab/>
              <w:t>A-</w:t>
            </w:r>
            <w:r w:rsidR="00FA3B5F">
              <w:rPr>
                <w:noProof/>
                <w:webHidden/>
              </w:rPr>
              <w:fldChar w:fldCharType="begin"/>
            </w:r>
            <w:r w:rsidR="00FA3B5F">
              <w:rPr>
                <w:noProof/>
                <w:webHidden/>
              </w:rPr>
              <w:instrText xml:space="preserve"> PAGEREF _Toc407087676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7A6BCA30" w14:textId="39CC10C9" w:rsidR="00FA3B5F" w:rsidRDefault="00CE702E">
          <w:pPr>
            <w:pStyle w:val="TOC2"/>
            <w:tabs>
              <w:tab w:val="right" w:leader="dot" w:pos="9350"/>
            </w:tabs>
            <w:rPr>
              <w:rFonts w:eastAsiaTheme="minorEastAsia"/>
              <w:noProof/>
            </w:rPr>
          </w:pPr>
          <w:hyperlink w:anchor="_Toc407087677" w:history="1">
            <w:r w:rsidR="00FA3B5F" w:rsidRPr="00E810B6">
              <w:rPr>
                <w:rStyle w:val="Hyperlink"/>
                <w:rFonts w:cs="Arial"/>
                <w:noProof/>
              </w:rPr>
              <w:t>Experimental Evaluation Summary</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_Toc407087677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14388E2C" w14:textId="64ACBF57" w:rsidR="00FA3B5F" w:rsidRDefault="00CE702E">
          <w:pPr>
            <w:pStyle w:val="TOC2"/>
            <w:tabs>
              <w:tab w:val="right" w:leader="dot" w:pos="9350"/>
            </w:tabs>
            <w:rPr>
              <w:rFonts w:eastAsiaTheme="minorEastAsia"/>
              <w:noProof/>
            </w:rPr>
          </w:pPr>
          <w:hyperlink w:anchor="_Toc407087678" w:history="1">
            <w:r w:rsidR="00FA3B5F" w:rsidRPr="00E810B6">
              <w:rPr>
                <w:rStyle w:val="Hyperlink"/>
                <w:rFonts w:cs="Arial"/>
                <w:noProof/>
              </w:rPr>
              <w:t>Load Rating Analysis Summary</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_Toc407087678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58B2F5D7" w14:textId="52356204" w:rsidR="00FA3B5F" w:rsidRDefault="00CE702E">
          <w:pPr>
            <w:pStyle w:val="TOC2"/>
            <w:tabs>
              <w:tab w:val="right" w:leader="dot" w:pos="9350"/>
            </w:tabs>
            <w:rPr>
              <w:rFonts w:eastAsiaTheme="minorEastAsia"/>
              <w:noProof/>
            </w:rPr>
          </w:pPr>
          <w:hyperlink w:anchor="_Toc407087679" w:history="1">
            <w:r w:rsidR="00FA3B5F" w:rsidRPr="00E810B6">
              <w:rPr>
                <w:rStyle w:val="Hyperlink"/>
                <w:rFonts w:cs="Arial"/>
                <w:noProof/>
              </w:rPr>
              <w:t>Appendix A-1 – Bridge Description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_Toc407087679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648E1A5C" w14:textId="64FE257E" w:rsidR="00FA3B5F" w:rsidRDefault="00CE702E">
          <w:pPr>
            <w:pStyle w:val="TOC2"/>
            <w:tabs>
              <w:tab w:val="right" w:leader="dot" w:pos="9350"/>
            </w:tabs>
            <w:rPr>
              <w:rFonts w:eastAsiaTheme="minorEastAsia"/>
              <w:noProof/>
            </w:rPr>
          </w:pPr>
          <w:hyperlink w:anchor="_Toc407087680" w:history="1">
            <w:r w:rsidR="00FA3B5F" w:rsidRPr="00E810B6">
              <w:rPr>
                <w:rStyle w:val="Hyperlink"/>
                <w:rFonts w:cs="Arial"/>
                <w:noProof/>
              </w:rPr>
              <w:t>Appendix A-2 – Experimental Evaluation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_Toc407087680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3A9632C9" w14:textId="3E368AB9" w:rsidR="00FA3B5F" w:rsidRDefault="00CE702E">
          <w:pPr>
            <w:pStyle w:val="TOC3"/>
            <w:tabs>
              <w:tab w:val="right" w:leader="dot" w:pos="9350"/>
            </w:tabs>
            <w:rPr>
              <w:rFonts w:eastAsiaTheme="minorEastAsia"/>
              <w:noProof/>
            </w:rPr>
          </w:pPr>
          <w:hyperlink w:anchor="_Toc407087681" w:history="1">
            <w:r w:rsidR="00FA3B5F" w:rsidRPr="00E810B6">
              <w:rPr>
                <w:rStyle w:val="Hyperlink"/>
                <w:rFonts w:cs="Arial"/>
                <w:noProof/>
              </w:rPr>
              <w:t xml:space="preserve">Description of Test Equipment - </w:t>
            </w:r>
            <w:r w:rsidR="00236934">
              <w:rPr>
                <w:rStyle w:val="Hyperlink"/>
                <w:rFonts w:cs="Arial"/>
                <w:noProof/>
              </w:rPr>
              <w:t>THMPR™</w:t>
            </w:r>
            <w:r w:rsidR="00FA3B5F" w:rsidRPr="00E810B6">
              <w:rPr>
                <w:rStyle w:val="Hyperlink"/>
                <w:rFonts w:cs="Arial"/>
                <w:noProof/>
              </w:rPr>
              <w:t xml:space="preserve"> System</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_Toc407087681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2F270A0F" w14:textId="35E9F672" w:rsidR="00FA3B5F" w:rsidRDefault="00CE702E">
          <w:pPr>
            <w:pStyle w:val="TOC3"/>
            <w:tabs>
              <w:tab w:val="right" w:leader="dot" w:pos="9350"/>
            </w:tabs>
            <w:rPr>
              <w:rFonts w:eastAsiaTheme="minorEastAsia"/>
              <w:noProof/>
            </w:rPr>
          </w:pPr>
          <w:hyperlink w:anchor="_Toc407087682" w:history="1">
            <w:r w:rsidR="00FA3B5F" w:rsidRPr="00E810B6">
              <w:rPr>
                <w:rStyle w:val="Hyperlink"/>
                <w:rFonts w:cs="Arial"/>
                <w:noProof/>
              </w:rPr>
              <w:t>Instrumentation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_Toc407087682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07B9AE68" w14:textId="6BA0478E" w:rsidR="00FA3B5F" w:rsidRDefault="00CE702E">
          <w:pPr>
            <w:pStyle w:val="TOC3"/>
            <w:tabs>
              <w:tab w:val="right" w:leader="dot" w:pos="9350"/>
            </w:tabs>
            <w:rPr>
              <w:rFonts w:eastAsiaTheme="minorEastAsia"/>
              <w:noProof/>
            </w:rPr>
          </w:pPr>
          <w:hyperlink w:anchor="_Toc407087683" w:history="1">
            <w:r w:rsidR="00FA3B5F" w:rsidRPr="00E810B6">
              <w:rPr>
                <w:rStyle w:val="Hyperlink"/>
                <w:rFonts w:cs="Arial"/>
                <w:noProof/>
              </w:rPr>
              <w:t>Test Execution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_Toc407087683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79646DCC" w14:textId="7EE6121C" w:rsidR="00FA3B5F" w:rsidRDefault="00CE702E">
          <w:pPr>
            <w:pStyle w:val="TOC3"/>
            <w:tabs>
              <w:tab w:val="right" w:leader="dot" w:pos="9350"/>
            </w:tabs>
            <w:rPr>
              <w:rFonts w:eastAsiaTheme="minorEastAsia"/>
              <w:noProof/>
            </w:rPr>
          </w:pPr>
          <w:hyperlink w:anchor="_Toc407087684" w:history="1">
            <w:r w:rsidR="00FA3B5F" w:rsidRPr="00E810B6">
              <w:rPr>
                <w:rStyle w:val="Hyperlink"/>
                <w:rFonts w:cs="Arial"/>
                <w:noProof/>
              </w:rPr>
              <w:t>Data Quality</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_Toc407087684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1CD516C9" w14:textId="5B51C25E" w:rsidR="00FA3B5F" w:rsidRDefault="00CE702E">
          <w:pPr>
            <w:pStyle w:val="TOC3"/>
            <w:tabs>
              <w:tab w:val="right" w:leader="dot" w:pos="9350"/>
            </w:tabs>
            <w:rPr>
              <w:rFonts w:eastAsiaTheme="minorEastAsia"/>
              <w:noProof/>
            </w:rPr>
          </w:pPr>
          <w:hyperlink w:anchor="_Toc407087685" w:history="1">
            <w:r w:rsidR="00FA3B5F" w:rsidRPr="00E810B6">
              <w:rPr>
                <w:rStyle w:val="Hyperlink"/>
                <w:rFonts w:cs="Arial"/>
                <w:noProof/>
              </w:rPr>
              <w:t>Modal Parameter Identification</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_Toc407087685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35D7D13F" w14:textId="10C10B70" w:rsidR="00FA3B5F" w:rsidRDefault="00CE702E">
          <w:pPr>
            <w:pStyle w:val="TOC2"/>
            <w:tabs>
              <w:tab w:val="right" w:leader="dot" w:pos="9350"/>
            </w:tabs>
            <w:rPr>
              <w:rFonts w:eastAsiaTheme="minorEastAsia"/>
              <w:noProof/>
            </w:rPr>
          </w:pPr>
          <w:hyperlink w:anchor="_Toc407087686" w:history="1">
            <w:r w:rsidR="00FA3B5F" w:rsidRPr="00E810B6">
              <w:rPr>
                <w:rStyle w:val="Hyperlink"/>
                <w:rFonts w:cs="Arial"/>
                <w:noProof/>
              </w:rPr>
              <w:t>Appendix A-3 – Model Updating</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_Toc407087686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33832884" w14:textId="58E0794A" w:rsidR="00FA3B5F" w:rsidRDefault="00CE702E">
          <w:pPr>
            <w:pStyle w:val="TOC2"/>
            <w:tabs>
              <w:tab w:val="right" w:leader="dot" w:pos="9350"/>
            </w:tabs>
            <w:rPr>
              <w:rFonts w:eastAsiaTheme="minorEastAsia"/>
              <w:noProof/>
            </w:rPr>
          </w:pPr>
          <w:hyperlink w:anchor="_Toc407087687" w:history="1">
            <w:r w:rsidR="00FA3B5F" w:rsidRPr="00E810B6">
              <w:rPr>
                <w:rStyle w:val="Hyperlink"/>
                <w:rFonts w:cs="Arial"/>
                <w:noProof/>
              </w:rPr>
              <w:t>Appendix A-4 – Updated Model Ratings</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_Toc407087687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49B6267F" w14:textId="3699EF2A" w:rsidR="00FA3B5F" w:rsidRDefault="00CE702E">
          <w:pPr>
            <w:pStyle w:val="TOC3"/>
            <w:tabs>
              <w:tab w:val="right" w:leader="dot" w:pos="9350"/>
            </w:tabs>
            <w:rPr>
              <w:rFonts w:eastAsiaTheme="minorEastAsia"/>
              <w:noProof/>
            </w:rPr>
          </w:pPr>
          <w:hyperlink w:anchor="_Toc407087688" w:history="1">
            <w:r w:rsidR="00FA3B5F" w:rsidRPr="00E810B6">
              <w:rPr>
                <w:rStyle w:val="Hyperlink"/>
                <w:rFonts w:cs="Arial"/>
                <w:noProof/>
              </w:rPr>
              <w:t>Span 1</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_Toc407087688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6BEFA81B" w14:textId="4A78EB95" w:rsidR="00FA3B5F" w:rsidRDefault="00CE702E">
          <w:pPr>
            <w:pStyle w:val="TOC3"/>
            <w:tabs>
              <w:tab w:val="right" w:leader="dot" w:pos="9350"/>
            </w:tabs>
            <w:rPr>
              <w:rFonts w:eastAsiaTheme="minorEastAsia"/>
              <w:noProof/>
            </w:rPr>
          </w:pPr>
          <w:hyperlink w:anchor="_Toc407087689" w:history="1">
            <w:r w:rsidR="00FA3B5F" w:rsidRPr="00E810B6">
              <w:rPr>
                <w:rStyle w:val="Hyperlink"/>
                <w:rFonts w:cs="Arial"/>
                <w:noProof/>
              </w:rPr>
              <w:t>Span 2</w:t>
            </w:r>
            <w:r w:rsidR="00FA3B5F">
              <w:rPr>
                <w:noProof/>
                <w:webHidden/>
              </w:rPr>
              <w:tab/>
            </w:r>
            <w:r w:rsidR="00FA3B5F" w:rsidRPr="00FA3B5F">
              <w:rPr>
                <w:noProof/>
                <w:webHidden/>
              </w:rPr>
              <w:t>A-</w:t>
            </w:r>
            <w:r w:rsidR="00FA3B5F">
              <w:rPr>
                <w:noProof/>
                <w:webHidden/>
              </w:rPr>
              <w:fldChar w:fldCharType="begin"/>
            </w:r>
            <w:r w:rsidR="00FA3B5F">
              <w:rPr>
                <w:noProof/>
                <w:webHidden/>
              </w:rPr>
              <w:instrText xml:space="preserve"> PAGEREF _Toc407087689 \h </w:instrText>
            </w:r>
            <w:r w:rsidR="00FA3B5F">
              <w:rPr>
                <w:noProof/>
                <w:webHidden/>
              </w:rPr>
            </w:r>
            <w:r w:rsidR="00FA3B5F">
              <w:rPr>
                <w:noProof/>
                <w:webHidden/>
              </w:rPr>
              <w:fldChar w:fldCharType="separate"/>
            </w:r>
            <w:r w:rsidR="005C1AAD">
              <w:rPr>
                <w:noProof/>
                <w:webHidden/>
              </w:rPr>
              <w:t>20</w:t>
            </w:r>
            <w:r w:rsidR="00FA3B5F">
              <w:rPr>
                <w:noProof/>
                <w:webHidden/>
              </w:rPr>
              <w:fldChar w:fldCharType="end"/>
            </w:r>
          </w:hyperlink>
        </w:p>
        <w:p w14:paraId="64110912" w14:textId="4E304A3A" w:rsidR="00FA3B5F" w:rsidRDefault="00CE702E">
          <w:pPr>
            <w:pStyle w:val="TOC1"/>
            <w:tabs>
              <w:tab w:val="right" w:leader="dot" w:pos="9350"/>
            </w:tabs>
            <w:rPr>
              <w:rFonts w:eastAsiaTheme="minorEastAsia"/>
              <w:noProof/>
            </w:rPr>
          </w:pPr>
          <w:hyperlink w:anchor="_Toc407087690" w:history="1">
            <w:r w:rsidR="00FA3B5F" w:rsidRPr="00E810B6">
              <w:rPr>
                <w:rStyle w:val="Hyperlink"/>
                <w:rFonts w:cs="Arial"/>
                <w:noProof/>
              </w:rPr>
              <w:t>Appendix B – Bridge 063 Performance Evaluation and Load Rating Analysis</w:t>
            </w:r>
            <w:r w:rsidR="00FA3B5F">
              <w:rPr>
                <w:noProof/>
                <w:webHidden/>
              </w:rPr>
              <w:tab/>
            </w:r>
            <w:r w:rsidR="00F245B1">
              <w:rPr>
                <w:noProof/>
                <w:webHidden/>
              </w:rPr>
              <w:t>B-</w:t>
            </w:r>
            <w:r w:rsidR="00FA3B5F">
              <w:rPr>
                <w:noProof/>
                <w:webHidden/>
              </w:rPr>
              <w:fldChar w:fldCharType="begin"/>
            </w:r>
            <w:r w:rsidR="00FA3B5F">
              <w:rPr>
                <w:noProof/>
                <w:webHidden/>
              </w:rPr>
              <w:instrText xml:space="preserve"> PAGEREF _Toc407087690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7C95DBB7" w14:textId="41AB38E5" w:rsidR="00FA3B5F" w:rsidRDefault="00CE702E">
          <w:pPr>
            <w:pStyle w:val="TOC2"/>
            <w:tabs>
              <w:tab w:val="right" w:leader="dot" w:pos="9350"/>
            </w:tabs>
            <w:rPr>
              <w:rFonts w:eastAsiaTheme="minorEastAsia"/>
              <w:noProof/>
            </w:rPr>
          </w:pPr>
          <w:hyperlink w:anchor="_Toc407087691" w:history="1">
            <w:r w:rsidR="00FA3B5F" w:rsidRPr="00E810B6">
              <w:rPr>
                <w:rStyle w:val="Hyperlink"/>
                <w:rFonts w:cs="Arial"/>
                <w:noProof/>
              </w:rPr>
              <w:t>Experimental Evaluation Summary</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_Toc407087691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1C1AF611" w14:textId="60B2704C" w:rsidR="00FA3B5F" w:rsidRDefault="00CE702E">
          <w:pPr>
            <w:pStyle w:val="TOC2"/>
            <w:tabs>
              <w:tab w:val="right" w:leader="dot" w:pos="9350"/>
            </w:tabs>
            <w:rPr>
              <w:rFonts w:eastAsiaTheme="minorEastAsia"/>
              <w:noProof/>
            </w:rPr>
          </w:pPr>
          <w:hyperlink w:anchor="_Toc407087692" w:history="1">
            <w:r w:rsidR="00FA3B5F" w:rsidRPr="00E810B6">
              <w:rPr>
                <w:rStyle w:val="Hyperlink"/>
                <w:rFonts w:cs="Arial"/>
                <w:noProof/>
              </w:rPr>
              <w:t>Load Rating Analysis Summary</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_Toc407087692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515EA3F2" w14:textId="388AFBE9" w:rsidR="00FA3B5F" w:rsidRDefault="00CE702E">
          <w:pPr>
            <w:pStyle w:val="TOC2"/>
            <w:tabs>
              <w:tab w:val="right" w:leader="dot" w:pos="9350"/>
            </w:tabs>
            <w:rPr>
              <w:rFonts w:eastAsiaTheme="minorEastAsia"/>
              <w:noProof/>
            </w:rPr>
          </w:pPr>
          <w:hyperlink w:anchor="_Toc407087693" w:history="1">
            <w:r w:rsidR="00FA3B5F" w:rsidRPr="00E810B6">
              <w:rPr>
                <w:rStyle w:val="Hyperlink"/>
                <w:rFonts w:cs="Arial"/>
                <w:noProof/>
              </w:rPr>
              <w:t>Appendix B-1 – Bridge Description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_Toc407087693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36C4567A" w14:textId="46EEED7D" w:rsidR="00FA3B5F" w:rsidRDefault="00CE702E">
          <w:pPr>
            <w:pStyle w:val="TOC2"/>
            <w:tabs>
              <w:tab w:val="right" w:leader="dot" w:pos="9350"/>
            </w:tabs>
            <w:rPr>
              <w:rFonts w:eastAsiaTheme="minorEastAsia"/>
              <w:noProof/>
            </w:rPr>
          </w:pPr>
          <w:hyperlink w:anchor="_Toc407087694" w:history="1">
            <w:r w:rsidR="00FA3B5F" w:rsidRPr="00E810B6">
              <w:rPr>
                <w:rStyle w:val="Hyperlink"/>
                <w:rFonts w:cs="Arial"/>
                <w:noProof/>
              </w:rPr>
              <w:t>Appendix B-2 – Bridge 063 Experimental Evaluation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_Toc407087694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25365ED0" w14:textId="0E168448" w:rsidR="00FA3B5F" w:rsidRDefault="00CE702E">
          <w:pPr>
            <w:pStyle w:val="TOC3"/>
            <w:tabs>
              <w:tab w:val="right" w:leader="dot" w:pos="9350"/>
            </w:tabs>
            <w:rPr>
              <w:rFonts w:eastAsiaTheme="minorEastAsia"/>
              <w:noProof/>
            </w:rPr>
          </w:pPr>
          <w:hyperlink w:anchor="_Toc407087695" w:history="1">
            <w:r w:rsidR="00FA3B5F" w:rsidRPr="00E810B6">
              <w:rPr>
                <w:rStyle w:val="Hyperlink"/>
                <w:rFonts w:cs="Arial"/>
                <w:noProof/>
              </w:rPr>
              <w:t xml:space="preserve">Description of Test Equipment - </w:t>
            </w:r>
            <w:r w:rsidR="00236934">
              <w:rPr>
                <w:rStyle w:val="Hyperlink"/>
                <w:rFonts w:cs="Arial"/>
                <w:noProof/>
              </w:rPr>
              <w:t>THMPR™</w:t>
            </w:r>
            <w:r w:rsidR="00FA3B5F" w:rsidRPr="00E810B6">
              <w:rPr>
                <w:rStyle w:val="Hyperlink"/>
                <w:rFonts w:cs="Arial"/>
                <w:noProof/>
              </w:rPr>
              <w:t xml:space="preserve"> System</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_Toc407087695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31E018E5" w14:textId="10B72DFC" w:rsidR="00FA3B5F" w:rsidRDefault="00CE702E">
          <w:pPr>
            <w:pStyle w:val="TOC3"/>
            <w:tabs>
              <w:tab w:val="right" w:leader="dot" w:pos="9350"/>
            </w:tabs>
            <w:rPr>
              <w:rFonts w:eastAsiaTheme="minorEastAsia"/>
              <w:noProof/>
            </w:rPr>
          </w:pPr>
          <w:hyperlink w:anchor="_Toc407087696" w:history="1">
            <w:r w:rsidR="00FA3B5F" w:rsidRPr="00E810B6">
              <w:rPr>
                <w:rStyle w:val="Hyperlink"/>
                <w:rFonts w:cs="Arial"/>
                <w:noProof/>
              </w:rPr>
              <w:t>Instrumentation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_Toc407087696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7D27E008" w14:textId="5E6BCCCD" w:rsidR="00FA3B5F" w:rsidRDefault="00CE702E">
          <w:pPr>
            <w:pStyle w:val="TOC3"/>
            <w:tabs>
              <w:tab w:val="right" w:leader="dot" w:pos="9350"/>
            </w:tabs>
            <w:rPr>
              <w:rFonts w:eastAsiaTheme="minorEastAsia"/>
              <w:noProof/>
            </w:rPr>
          </w:pPr>
          <w:hyperlink w:anchor="_Toc407087697" w:history="1">
            <w:r w:rsidR="00FA3B5F" w:rsidRPr="00E810B6">
              <w:rPr>
                <w:rStyle w:val="Hyperlink"/>
                <w:rFonts w:cs="Arial"/>
                <w:noProof/>
              </w:rPr>
              <w:t>Test Execution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_Toc407087697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7DCA80BF" w14:textId="689CAD69" w:rsidR="00FA3B5F" w:rsidRDefault="00CE702E">
          <w:pPr>
            <w:pStyle w:val="TOC3"/>
            <w:tabs>
              <w:tab w:val="right" w:leader="dot" w:pos="9350"/>
            </w:tabs>
            <w:rPr>
              <w:rFonts w:eastAsiaTheme="minorEastAsia"/>
              <w:noProof/>
            </w:rPr>
          </w:pPr>
          <w:hyperlink w:anchor="_Toc407087698" w:history="1">
            <w:r w:rsidR="00FA3B5F" w:rsidRPr="00E810B6">
              <w:rPr>
                <w:rStyle w:val="Hyperlink"/>
                <w:rFonts w:cs="Arial"/>
                <w:noProof/>
              </w:rPr>
              <w:t>Data Quality</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_Toc407087698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5CBA2AAD" w14:textId="5DB58649" w:rsidR="00FA3B5F" w:rsidRDefault="00CE702E">
          <w:pPr>
            <w:pStyle w:val="TOC3"/>
            <w:tabs>
              <w:tab w:val="right" w:leader="dot" w:pos="9350"/>
            </w:tabs>
            <w:rPr>
              <w:rFonts w:eastAsiaTheme="minorEastAsia"/>
              <w:noProof/>
            </w:rPr>
          </w:pPr>
          <w:hyperlink w:anchor="_Toc407087699" w:history="1">
            <w:r w:rsidR="00FA3B5F" w:rsidRPr="00E810B6">
              <w:rPr>
                <w:rStyle w:val="Hyperlink"/>
                <w:rFonts w:cs="Arial"/>
                <w:noProof/>
              </w:rPr>
              <w:t>Modal Parameter Identification</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_Toc407087699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6D042276" w14:textId="1814E7B4" w:rsidR="00FA3B5F" w:rsidRDefault="00CE702E">
          <w:pPr>
            <w:pStyle w:val="TOC2"/>
            <w:tabs>
              <w:tab w:val="right" w:leader="dot" w:pos="9350"/>
            </w:tabs>
            <w:rPr>
              <w:rFonts w:eastAsiaTheme="minorEastAsia"/>
              <w:noProof/>
            </w:rPr>
          </w:pPr>
          <w:hyperlink w:anchor="_Toc407087700" w:history="1">
            <w:r w:rsidR="00FA3B5F" w:rsidRPr="00E810B6">
              <w:rPr>
                <w:rStyle w:val="Hyperlink"/>
                <w:rFonts w:cs="Arial"/>
                <w:noProof/>
              </w:rPr>
              <w:t>Appendix B-3 – Model Updating</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_Toc407087700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52AAED1F" w14:textId="75099C36" w:rsidR="00FA3B5F" w:rsidRDefault="00CE702E">
          <w:pPr>
            <w:pStyle w:val="TOC2"/>
            <w:tabs>
              <w:tab w:val="right" w:leader="dot" w:pos="9350"/>
            </w:tabs>
            <w:rPr>
              <w:rFonts w:eastAsiaTheme="minorEastAsia"/>
              <w:noProof/>
            </w:rPr>
          </w:pPr>
          <w:hyperlink w:anchor="_Toc407087701" w:history="1">
            <w:r w:rsidR="00FA3B5F" w:rsidRPr="00E810B6">
              <w:rPr>
                <w:rStyle w:val="Hyperlink"/>
                <w:rFonts w:cs="Arial"/>
                <w:noProof/>
              </w:rPr>
              <w:t>Appendix B-4 – Bridge 063 Updated Model Ratings</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_Toc407087701 \h </w:instrText>
            </w:r>
            <w:r w:rsidR="00FA3B5F">
              <w:rPr>
                <w:noProof/>
                <w:webHidden/>
              </w:rPr>
            </w:r>
            <w:r w:rsidR="00FA3B5F">
              <w:rPr>
                <w:noProof/>
                <w:webHidden/>
              </w:rPr>
              <w:fldChar w:fldCharType="separate"/>
            </w:r>
            <w:r w:rsidR="005C1AAD">
              <w:rPr>
                <w:noProof/>
                <w:webHidden/>
              </w:rPr>
              <w:t>14</w:t>
            </w:r>
            <w:r w:rsidR="00FA3B5F">
              <w:rPr>
                <w:noProof/>
                <w:webHidden/>
              </w:rPr>
              <w:fldChar w:fldCharType="end"/>
            </w:r>
          </w:hyperlink>
        </w:p>
        <w:p w14:paraId="0257999A" w14:textId="0CBAA9D3" w:rsidR="00FA3B5F" w:rsidRDefault="00CE702E">
          <w:pPr>
            <w:pStyle w:val="TOC3"/>
            <w:tabs>
              <w:tab w:val="right" w:leader="dot" w:pos="9350"/>
            </w:tabs>
            <w:rPr>
              <w:rFonts w:eastAsiaTheme="minorEastAsia"/>
              <w:noProof/>
            </w:rPr>
          </w:pPr>
          <w:hyperlink w:anchor="_Toc407087702" w:history="1">
            <w:r w:rsidR="00FA3B5F" w:rsidRPr="00E810B6">
              <w:rPr>
                <w:rStyle w:val="Hyperlink"/>
                <w:rFonts w:cs="Arial"/>
                <w:noProof/>
              </w:rPr>
              <w:t>Span 1</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_Toc407087702 \h </w:instrText>
            </w:r>
            <w:r w:rsidR="00FA3B5F">
              <w:rPr>
                <w:noProof/>
                <w:webHidden/>
              </w:rPr>
            </w:r>
            <w:r w:rsidR="00FA3B5F">
              <w:rPr>
                <w:noProof/>
                <w:webHidden/>
              </w:rPr>
              <w:fldChar w:fldCharType="separate"/>
            </w:r>
            <w:r w:rsidR="005C1AAD">
              <w:rPr>
                <w:noProof/>
                <w:webHidden/>
              </w:rPr>
              <w:t>14</w:t>
            </w:r>
            <w:r w:rsidR="00FA3B5F">
              <w:rPr>
                <w:noProof/>
                <w:webHidden/>
              </w:rPr>
              <w:fldChar w:fldCharType="end"/>
            </w:r>
          </w:hyperlink>
        </w:p>
        <w:p w14:paraId="75AC6C87" w14:textId="7011ADD6" w:rsidR="00FA3B5F" w:rsidRDefault="00CE702E">
          <w:pPr>
            <w:pStyle w:val="TOC3"/>
            <w:tabs>
              <w:tab w:val="right" w:leader="dot" w:pos="9350"/>
            </w:tabs>
            <w:rPr>
              <w:rFonts w:eastAsiaTheme="minorEastAsia"/>
              <w:noProof/>
            </w:rPr>
          </w:pPr>
          <w:hyperlink w:anchor="_Toc407087703" w:history="1">
            <w:r w:rsidR="00FA3B5F" w:rsidRPr="00E810B6">
              <w:rPr>
                <w:rStyle w:val="Hyperlink"/>
                <w:rFonts w:cs="Arial"/>
                <w:noProof/>
              </w:rPr>
              <w:t>Span 2</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_Toc407087703 \h </w:instrText>
            </w:r>
            <w:r w:rsidR="00FA3B5F">
              <w:rPr>
                <w:noProof/>
                <w:webHidden/>
              </w:rPr>
            </w:r>
            <w:r w:rsidR="00FA3B5F">
              <w:rPr>
                <w:noProof/>
                <w:webHidden/>
              </w:rPr>
              <w:fldChar w:fldCharType="separate"/>
            </w:r>
            <w:r w:rsidR="005C1AAD">
              <w:rPr>
                <w:noProof/>
                <w:webHidden/>
              </w:rPr>
              <w:t>16</w:t>
            </w:r>
            <w:r w:rsidR="00FA3B5F">
              <w:rPr>
                <w:noProof/>
                <w:webHidden/>
              </w:rPr>
              <w:fldChar w:fldCharType="end"/>
            </w:r>
          </w:hyperlink>
        </w:p>
        <w:p w14:paraId="72CC711A" w14:textId="7146CEB2" w:rsidR="00FA3B5F" w:rsidRDefault="00CE702E">
          <w:pPr>
            <w:pStyle w:val="TOC3"/>
            <w:tabs>
              <w:tab w:val="right" w:leader="dot" w:pos="9350"/>
            </w:tabs>
            <w:rPr>
              <w:rFonts w:eastAsiaTheme="minorEastAsia"/>
              <w:noProof/>
            </w:rPr>
          </w:pPr>
          <w:hyperlink w:anchor="_Toc407087704" w:history="1">
            <w:r w:rsidR="00FA3B5F" w:rsidRPr="00E810B6">
              <w:rPr>
                <w:rStyle w:val="Hyperlink"/>
                <w:rFonts w:cs="Arial"/>
                <w:noProof/>
              </w:rPr>
              <w:t>Span 3</w:t>
            </w:r>
            <w:r w:rsidR="00FA3B5F">
              <w:rPr>
                <w:noProof/>
                <w:webHidden/>
              </w:rPr>
              <w:tab/>
            </w:r>
            <w:r w:rsidR="00F245B1" w:rsidRPr="00F245B1">
              <w:rPr>
                <w:noProof/>
                <w:webHidden/>
              </w:rPr>
              <w:t>B-</w:t>
            </w:r>
            <w:r w:rsidR="00FA3B5F">
              <w:rPr>
                <w:noProof/>
                <w:webHidden/>
              </w:rPr>
              <w:fldChar w:fldCharType="begin"/>
            </w:r>
            <w:r w:rsidR="00FA3B5F">
              <w:rPr>
                <w:noProof/>
                <w:webHidden/>
              </w:rPr>
              <w:instrText xml:space="preserve"> PAGEREF _Toc407087704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281BDF2B" w14:textId="4474687E" w:rsidR="00FA3B5F" w:rsidRDefault="00CE702E">
          <w:pPr>
            <w:pStyle w:val="TOC1"/>
            <w:tabs>
              <w:tab w:val="right" w:leader="dot" w:pos="9350"/>
            </w:tabs>
            <w:rPr>
              <w:rFonts w:eastAsiaTheme="minorEastAsia"/>
              <w:noProof/>
            </w:rPr>
          </w:pPr>
          <w:hyperlink w:anchor="_Toc407087705" w:history="1">
            <w:r w:rsidR="00FA3B5F" w:rsidRPr="00E810B6">
              <w:rPr>
                <w:rStyle w:val="Hyperlink"/>
                <w:rFonts w:cs="Arial"/>
                <w:noProof/>
              </w:rPr>
              <w:t>Appendix C – Bridge 076 Performance Evaluation and Load Rating Analysis</w:t>
            </w:r>
            <w:r w:rsidR="00FA3B5F">
              <w:rPr>
                <w:noProof/>
                <w:webHidden/>
              </w:rPr>
              <w:tab/>
            </w:r>
            <w:r w:rsidR="00F245B1">
              <w:rPr>
                <w:noProof/>
                <w:webHidden/>
              </w:rPr>
              <w:t>C-</w:t>
            </w:r>
            <w:r w:rsidR="00FA3B5F">
              <w:rPr>
                <w:noProof/>
                <w:webHidden/>
              </w:rPr>
              <w:fldChar w:fldCharType="begin"/>
            </w:r>
            <w:r w:rsidR="00FA3B5F">
              <w:rPr>
                <w:noProof/>
                <w:webHidden/>
              </w:rPr>
              <w:instrText xml:space="preserve"> PAGEREF _Toc407087705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504D3DAD" w14:textId="5D035C74" w:rsidR="00FA3B5F" w:rsidRDefault="00CE702E">
          <w:pPr>
            <w:pStyle w:val="TOC2"/>
            <w:tabs>
              <w:tab w:val="right" w:leader="dot" w:pos="9350"/>
            </w:tabs>
            <w:rPr>
              <w:rFonts w:eastAsiaTheme="minorEastAsia"/>
              <w:noProof/>
            </w:rPr>
          </w:pPr>
          <w:hyperlink w:anchor="_Toc407087706" w:history="1">
            <w:r w:rsidR="00FA3B5F" w:rsidRPr="00E810B6">
              <w:rPr>
                <w:rStyle w:val="Hyperlink"/>
                <w:rFonts w:cs="Arial"/>
                <w:noProof/>
              </w:rPr>
              <w:t>Experimental Evaluation Summary</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_Toc407087706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3E43F382" w14:textId="64FEA654" w:rsidR="00FA3B5F" w:rsidRDefault="00CE702E">
          <w:pPr>
            <w:pStyle w:val="TOC2"/>
            <w:tabs>
              <w:tab w:val="right" w:leader="dot" w:pos="9350"/>
            </w:tabs>
            <w:rPr>
              <w:rFonts w:eastAsiaTheme="minorEastAsia"/>
              <w:noProof/>
            </w:rPr>
          </w:pPr>
          <w:hyperlink w:anchor="_Toc407087707" w:history="1">
            <w:r w:rsidR="00FA3B5F" w:rsidRPr="00E810B6">
              <w:rPr>
                <w:rStyle w:val="Hyperlink"/>
                <w:rFonts w:cs="Arial"/>
                <w:noProof/>
              </w:rPr>
              <w:t>Load Rating Analysis Summary</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_Toc407087707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4FE19E03" w14:textId="183FDCB4" w:rsidR="00FA3B5F" w:rsidRDefault="00CE702E">
          <w:pPr>
            <w:pStyle w:val="TOC2"/>
            <w:tabs>
              <w:tab w:val="right" w:leader="dot" w:pos="9350"/>
            </w:tabs>
            <w:rPr>
              <w:rFonts w:eastAsiaTheme="minorEastAsia"/>
              <w:noProof/>
            </w:rPr>
          </w:pPr>
          <w:hyperlink w:anchor="_Toc407087708" w:history="1">
            <w:r w:rsidR="00FA3B5F" w:rsidRPr="00E810B6">
              <w:rPr>
                <w:rStyle w:val="Hyperlink"/>
                <w:rFonts w:cs="Arial"/>
                <w:noProof/>
              </w:rPr>
              <w:t>Appendix C-1 – Bridge Description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_Toc407087708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1D77C67D" w14:textId="6502A65A" w:rsidR="00FA3B5F" w:rsidRDefault="00CE702E">
          <w:pPr>
            <w:pStyle w:val="TOC2"/>
            <w:tabs>
              <w:tab w:val="right" w:leader="dot" w:pos="9350"/>
            </w:tabs>
            <w:rPr>
              <w:rFonts w:eastAsiaTheme="minorEastAsia"/>
              <w:noProof/>
            </w:rPr>
          </w:pPr>
          <w:hyperlink w:anchor="_Toc407087709" w:history="1">
            <w:r w:rsidR="00FA3B5F" w:rsidRPr="00E810B6">
              <w:rPr>
                <w:rStyle w:val="Hyperlink"/>
                <w:rFonts w:cs="Arial"/>
                <w:noProof/>
              </w:rPr>
              <w:t>Appendix C-2 – Experimental Evaluation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_Toc407087709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17066462" w14:textId="19EFEA71" w:rsidR="00FA3B5F" w:rsidRDefault="00CE702E">
          <w:pPr>
            <w:pStyle w:val="TOC3"/>
            <w:tabs>
              <w:tab w:val="right" w:leader="dot" w:pos="9350"/>
            </w:tabs>
            <w:rPr>
              <w:rFonts w:eastAsiaTheme="minorEastAsia"/>
              <w:noProof/>
            </w:rPr>
          </w:pPr>
          <w:hyperlink w:anchor="_Toc407087710" w:history="1">
            <w:r w:rsidR="00FA3B5F" w:rsidRPr="00E810B6">
              <w:rPr>
                <w:rStyle w:val="Hyperlink"/>
                <w:rFonts w:cs="Arial"/>
                <w:noProof/>
              </w:rPr>
              <w:t xml:space="preserve">Description of Test Equipment - </w:t>
            </w:r>
            <w:r w:rsidR="00236934">
              <w:rPr>
                <w:rStyle w:val="Hyperlink"/>
                <w:rFonts w:cs="Arial"/>
                <w:noProof/>
              </w:rPr>
              <w:t>THMPR™</w:t>
            </w:r>
            <w:r w:rsidR="00FA3B5F" w:rsidRPr="00E810B6">
              <w:rPr>
                <w:rStyle w:val="Hyperlink"/>
                <w:rFonts w:cs="Arial"/>
                <w:noProof/>
              </w:rPr>
              <w:t xml:space="preserve"> System</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_Toc407087710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6B45B534" w14:textId="7CDEED7F" w:rsidR="00FA3B5F" w:rsidRDefault="00CE702E">
          <w:pPr>
            <w:pStyle w:val="TOC3"/>
            <w:tabs>
              <w:tab w:val="right" w:leader="dot" w:pos="9350"/>
            </w:tabs>
            <w:rPr>
              <w:rFonts w:eastAsiaTheme="minorEastAsia"/>
              <w:noProof/>
            </w:rPr>
          </w:pPr>
          <w:hyperlink w:anchor="_Toc407087711" w:history="1">
            <w:r w:rsidR="00FA3B5F" w:rsidRPr="00E810B6">
              <w:rPr>
                <w:rStyle w:val="Hyperlink"/>
                <w:rFonts w:cs="Arial"/>
                <w:noProof/>
              </w:rPr>
              <w:t>Instrumentation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_Toc407087711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6C456F2B" w14:textId="0F4A0C70" w:rsidR="00FA3B5F" w:rsidRDefault="00CE702E">
          <w:pPr>
            <w:pStyle w:val="TOC3"/>
            <w:tabs>
              <w:tab w:val="right" w:leader="dot" w:pos="9350"/>
            </w:tabs>
            <w:rPr>
              <w:rFonts w:eastAsiaTheme="minorEastAsia"/>
              <w:noProof/>
            </w:rPr>
          </w:pPr>
          <w:hyperlink w:anchor="_Toc407087712" w:history="1">
            <w:r w:rsidR="00FA3B5F" w:rsidRPr="00E810B6">
              <w:rPr>
                <w:rStyle w:val="Hyperlink"/>
                <w:rFonts w:cs="Arial"/>
                <w:noProof/>
              </w:rPr>
              <w:t>Test Execution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_Toc407087712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3EC6B863" w14:textId="26CBDC5C" w:rsidR="00FA3B5F" w:rsidRDefault="00CE702E">
          <w:pPr>
            <w:pStyle w:val="TOC3"/>
            <w:tabs>
              <w:tab w:val="right" w:leader="dot" w:pos="9350"/>
            </w:tabs>
            <w:rPr>
              <w:rFonts w:eastAsiaTheme="minorEastAsia"/>
              <w:noProof/>
            </w:rPr>
          </w:pPr>
          <w:hyperlink w:anchor="_Toc407087713" w:history="1">
            <w:r w:rsidR="00FA3B5F" w:rsidRPr="00E810B6">
              <w:rPr>
                <w:rStyle w:val="Hyperlink"/>
                <w:rFonts w:cs="Arial"/>
                <w:noProof/>
              </w:rPr>
              <w:t>Data Quality</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_Toc407087713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689C79DD" w14:textId="75D18DAF" w:rsidR="00FA3B5F" w:rsidRDefault="00CE702E">
          <w:pPr>
            <w:pStyle w:val="TOC3"/>
            <w:tabs>
              <w:tab w:val="right" w:leader="dot" w:pos="9350"/>
            </w:tabs>
            <w:rPr>
              <w:rFonts w:eastAsiaTheme="minorEastAsia"/>
              <w:noProof/>
            </w:rPr>
          </w:pPr>
          <w:hyperlink w:anchor="_Toc407087714" w:history="1">
            <w:r w:rsidR="00FA3B5F" w:rsidRPr="00E810B6">
              <w:rPr>
                <w:rStyle w:val="Hyperlink"/>
                <w:rFonts w:cs="Arial"/>
                <w:noProof/>
              </w:rPr>
              <w:t>Modal Parameter Identification</w:t>
            </w:r>
            <w:r w:rsidR="00FA3B5F">
              <w:rPr>
                <w:noProof/>
                <w:webHidden/>
              </w:rPr>
              <w:tab/>
            </w:r>
            <w:r w:rsidR="00F245B1" w:rsidRPr="00F245B1">
              <w:rPr>
                <w:noProof/>
                <w:webHidden/>
              </w:rPr>
              <w:t>C-</w:t>
            </w:r>
            <w:r w:rsidR="00FA3B5F">
              <w:rPr>
                <w:noProof/>
                <w:webHidden/>
              </w:rPr>
              <w:fldChar w:fldCharType="begin"/>
            </w:r>
            <w:r w:rsidR="00FA3B5F">
              <w:rPr>
                <w:noProof/>
                <w:webHidden/>
              </w:rPr>
              <w:instrText xml:space="preserve"> PAGEREF _Toc407087714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55FC1390" w14:textId="78AB184B" w:rsidR="00FA3B5F" w:rsidRDefault="00CE702E">
          <w:pPr>
            <w:pStyle w:val="TOC1"/>
            <w:tabs>
              <w:tab w:val="right" w:leader="dot" w:pos="9350"/>
            </w:tabs>
            <w:rPr>
              <w:rFonts w:eastAsiaTheme="minorEastAsia"/>
              <w:noProof/>
            </w:rPr>
          </w:pPr>
          <w:hyperlink w:anchor="_Toc407087715" w:history="1">
            <w:r w:rsidR="00FA3B5F" w:rsidRPr="00E810B6">
              <w:rPr>
                <w:rStyle w:val="Hyperlink"/>
                <w:rFonts w:cs="Arial"/>
                <w:noProof/>
              </w:rPr>
              <w:t>Appendix D – Bridge 138 Performance Evaluation and Load Rating Analysis</w:t>
            </w:r>
            <w:r w:rsidR="00FA3B5F">
              <w:rPr>
                <w:noProof/>
                <w:webHidden/>
              </w:rPr>
              <w:tab/>
            </w:r>
            <w:r w:rsidR="00F245B1">
              <w:rPr>
                <w:noProof/>
                <w:webHidden/>
              </w:rPr>
              <w:t>D-</w:t>
            </w:r>
            <w:r w:rsidR="00FA3B5F">
              <w:rPr>
                <w:noProof/>
                <w:webHidden/>
              </w:rPr>
              <w:fldChar w:fldCharType="begin"/>
            </w:r>
            <w:r w:rsidR="00FA3B5F">
              <w:rPr>
                <w:noProof/>
                <w:webHidden/>
              </w:rPr>
              <w:instrText xml:space="preserve"> PAGEREF _Toc407087715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428753F4" w14:textId="63AEBA5C" w:rsidR="00FA3B5F" w:rsidRDefault="00CE702E">
          <w:pPr>
            <w:pStyle w:val="TOC2"/>
            <w:tabs>
              <w:tab w:val="right" w:leader="dot" w:pos="9350"/>
            </w:tabs>
            <w:rPr>
              <w:rFonts w:eastAsiaTheme="minorEastAsia"/>
              <w:noProof/>
            </w:rPr>
          </w:pPr>
          <w:hyperlink w:anchor="_Toc407087716" w:history="1">
            <w:r w:rsidR="00FA3B5F" w:rsidRPr="00E810B6">
              <w:rPr>
                <w:rStyle w:val="Hyperlink"/>
                <w:rFonts w:cs="Arial"/>
                <w:noProof/>
              </w:rPr>
              <w:t>Appendix D-1 Bridge Description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_Toc407087716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5CAC8CE8" w14:textId="413038B6" w:rsidR="00FA3B5F" w:rsidRDefault="00CE702E">
          <w:pPr>
            <w:pStyle w:val="TOC2"/>
            <w:tabs>
              <w:tab w:val="right" w:leader="dot" w:pos="9350"/>
            </w:tabs>
            <w:rPr>
              <w:rFonts w:eastAsiaTheme="minorEastAsia"/>
              <w:noProof/>
            </w:rPr>
          </w:pPr>
          <w:hyperlink w:anchor="_Toc407087717" w:history="1">
            <w:r w:rsidR="00FA3B5F" w:rsidRPr="00E810B6">
              <w:rPr>
                <w:rStyle w:val="Hyperlink"/>
                <w:rFonts w:cs="Arial"/>
                <w:noProof/>
              </w:rPr>
              <w:t>Appendix D-2 Experimental Evaluation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_Toc407087717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62A6953E" w14:textId="71FC64B2" w:rsidR="00FA3B5F" w:rsidRDefault="00CE702E">
          <w:pPr>
            <w:pStyle w:val="TOC3"/>
            <w:tabs>
              <w:tab w:val="right" w:leader="dot" w:pos="9350"/>
            </w:tabs>
            <w:rPr>
              <w:rFonts w:eastAsiaTheme="minorEastAsia"/>
              <w:noProof/>
            </w:rPr>
          </w:pPr>
          <w:hyperlink w:anchor="_Toc407087718" w:history="1">
            <w:r w:rsidR="00FA3B5F" w:rsidRPr="00E810B6">
              <w:rPr>
                <w:rStyle w:val="Hyperlink"/>
                <w:rFonts w:cs="Arial"/>
                <w:noProof/>
              </w:rPr>
              <w:t>Instrumentation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_Toc407087718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2BB85A1F" w14:textId="7AB004E9" w:rsidR="00FA3B5F" w:rsidRDefault="00CE702E">
          <w:pPr>
            <w:pStyle w:val="TOC3"/>
            <w:tabs>
              <w:tab w:val="right" w:leader="dot" w:pos="9350"/>
            </w:tabs>
            <w:rPr>
              <w:rFonts w:eastAsiaTheme="minorEastAsia"/>
              <w:noProof/>
            </w:rPr>
          </w:pPr>
          <w:hyperlink w:anchor="_Toc407087719" w:history="1">
            <w:r w:rsidR="00FA3B5F" w:rsidRPr="00E810B6">
              <w:rPr>
                <w:rStyle w:val="Hyperlink"/>
                <w:rFonts w:cs="Arial"/>
                <w:noProof/>
              </w:rPr>
              <w:t>Test Execution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_Toc407087719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5A660EA2" w14:textId="4DB94F69" w:rsidR="00FA3B5F" w:rsidRDefault="00CE702E">
          <w:pPr>
            <w:pStyle w:val="TOC3"/>
            <w:tabs>
              <w:tab w:val="right" w:leader="dot" w:pos="9350"/>
            </w:tabs>
            <w:rPr>
              <w:rFonts w:eastAsiaTheme="minorEastAsia"/>
              <w:noProof/>
            </w:rPr>
          </w:pPr>
          <w:hyperlink w:anchor="_Toc407087720" w:history="1">
            <w:r w:rsidR="00FA3B5F" w:rsidRPr="00E810B6">
              <w:rPr>
                <w:rStyle w:val="Hyperlink"/>
                <w:rFonts w:cs="Arial"/>
                <w:noProof/>
              </w:rPr>
              <w:t>Data Quality</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_Toc407087720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184C3F9C" w14:textId="59285738" w:rsidR="00FA3B5F" w:rsidRDefault="00CE702E">
          <w:pPr>
            <w:pStyle w:val="TOC3"/>
            <w:tabs>
              <w:tab w:val="right" w:leader="dot" w:pos="9350"/>
            </w:tabs>
            <w:rPr>
              <w:rFonts w:eastAsiaTheme="minorEastAsia"/>
              <w:noProof/>
            </w:rPr>
          </w:pPr>
          <w:hyperlink w:anchor="_Toc407087721" w:history="1">
            <w:r w:rsidR="00FA3B5F" w:rsidRPr="00E810B6">
              <w:rPr>
                <w:rStyle w:val="Hyperlink"/>
                <w:rFonts w:cs="Arial"/>
                <w:noProof/>
              </w:rPr>
              <w:t>Modal Parameter Identification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_Toc407087721 \h </w:instrText>
            </w:r>
            <w:r w:rsidR="00FA3B5F">
              <w:rPr>
                <w:noProof/>
                <w:webHidden/>
              </w:rPr>
            </w:r>
            <w:r w:rsidR="00FA3B5F">
              <w:rPr>
                <w:noProof/>
                <w:webHidden/>
              </w:rPr>
              <w:fldChar w:fldCharType="separate"/>
            </w:r>
            <w:r w:rsidR="005C1AAD">
              <w:rPr>
                <w:noProof/>
                <w:webHidden/>
              </w:rPr>
              <w:t>9</w:t>
            </w:r>
            <w:r w:rsidR="00FA3B5F">
              <w:rPr>
                <w:noProof/>
                <w:webHidden/>
              </w:rPr>
              <w:fldChar w:fldCharType="end"/>
            </w:r>
          </w:hyperlink>
        </w:p>
        <w:p w14:paraId="40310695" w14:textId="0B93F09F" w:rsidR="00FA3B5F" w:rsidRDefault="00CE702E">
          <w:pPr>
            <w:pStyle w:val="TOC2"/>
            <w:tabs>
              <w:tab w:val="right" w:leader="dot" w:pos="9350"/>
            </w:tabs>
            <w:rPr>
              <w:rFonts w:eastAsiaTheme="minorEastAsia"/>
              <w:noProof/>
            </w:rPr>
          </w:pPr>
          <w:hyperlink w:anchor="_Toc407087722" w:history="1">
            <w:r w:rsidR="00FA3B5F" w:rsidRPr="00E810B6">
              <w:rPr>
                <w:rStyle w:val="Hyperlink"/>
                <w:rFonts w:cs="Arial"/>
                <w:noProof/>
              </w:rPr>
              <w:t>Appendix D-3 - Finite Element (FE) Model Development and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_Toc407087722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33D663D6" w14:textId="4582BBCF" w:rsidR="00FA3B5F" w:rsidRDefault="00CE702E">
          <w:pPr>
            <w:pStyle w:val="TOC3"/>
            <w:tabs>
              <w:tab w:val="right" w:leader="dot" w:pos="9350"/>
            </w:tabs>
            <w:rPr>
              <w:rFonts w:eastAsiaTheme="minorEastAsia"/>
              <w:noProof/>
            </w:rPr>
          </w:pPr>
          <w:hyperlink w:anchor="_Toc407087723" w:history="1">
            <w:r w:rsidR="00FA3B5F" w:rsidRPr="00E810B6">
              <w:rPr>
                <w:rStyle w:val="Hyperlink"/>
                <w:rFonts w:cs="Arial"/>
                <w:noProof/>
              </w:rPr>
              <w:t>FE Model Creation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_Toc407087723 \h </w:instrText>
            </w:r>
            <w:r w:rsidR="00FA3B5F">
              <w:rPr>
                <w:noProof/>
                <w:webHidden/>
              </w:rPr>
            </w:r>
            <w:r w:rsidR="00FA3B5F">
              <w:rPr>
                <w:noProof/>
                <w:webHidden/>
              </w:rPr>
              <w:fldChar w:fldCharType="separate"/>
            </w:r>
            <w:r w:rsidR="005C1AAD">
              <w:rPr>
                <w:noProof/>
                <w:webHidden/>
              </w:rPr>
              <w:t>12</w:t>
            </w:r>
            <w:r w:rsidR="00FA3B5F">
              <w:rPr>
                <w:noProof/>
                <w:webHidden/>
              </w:rPr>
              <w:fldChar w:fldCharType="end"/>
            </w:r>
          </w:hyperlink>
        </w:p>
        <w:p w14:paraId="42C0DD30" w14:textId="436BC8F1" w:rsidR="00FA3B5F" w:rsidRDefault="00CE702E">
          <w:pPr>
            <w:pStyle w:val="TOC3"/>
            <w:tabs>
              <w:tab w:val="right" w:leader="dot" w:pos="9350"/>
            </w:tabs>
            <w:rPr>
              <w:rFonts w:eastAsiaTheme="minorEastAsia"/>
              <w:noProof/>
            </w:rPr>
          </w:pPr>
          <w:hyperlink w:anchor="_Toc407087724" w:history="1">
            <w:r w:rsidR="00FA3B5F" w:rsidRPr="00E810B6">
              <w:rPr>
                <w:rStyle w:val="Hyperlink"/>
                <w:rFonts w:cs="Arial"/>
                <w:noProof/>
              </w:rPr>
              <w:t xml:space="preserve">Error Screening for </w:t>
            </w:r>
            <w:r w:rsidR="00FA3B5F" w:rsidRPr="00E810B6">
              <w:rPr>
                <w:rStyle w:val="Hyperlink"/>
                <w:rFonts w:cs="Arial"/>
                <w:i/>
                <w:noProof/>
              </w:rPr>
              <w:t>A Priori</w:t>
            </w:r>
            <w:r w:rsidR="00FA3B5F" w:rsidRPr="00E810B6">
              <w:rPr>
                <w:rStyle w:val="Hyperlink"/>
                <w:rFonts w:cs="Arial"/>
                <w:noProof/>
              </w:rPr>
              <w:t xml:space="preserve"> Model</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_Toc407087724 \h </w:instrText>
            </w:r>
            <w:r w:rsidR="00FA3B5F">
              <w:rPr>
                <w:noProof/>
                <w:webHidden/>
              </w:rPr>
            </w:r>
            <w:r w:rsidR="00FA3B5F">
              <w:rPr>
                <w:noProof/>
                <w:webHidden/>
              </w:rPr>
              <w:fldChar w:fldCharType="separate"/>
            </w:r>
            <w:r w:rsidR="005C1AAD">
              <w:rPr>
                <w:noProof/>
                <w:webHidden/>
              </w:rPr>
              <w:t>15</w:t>
            </w:r>
            <w:r w:rsidR="00FA3B5F">
              <w:rPr>
                <w:noProof/>
                <w:webHidden/>
              </w:rPr>
              <w:fldChar w:fldCharType="end"/>
            </w:r>
          </w:hyperlink>
        </w:p>
        <w:p w14:paraId="7BF2491C" w14:textId="1908B01A" w:rsidR="00FA3B5F" w:rsidRDefault="00CE702E">
          <w:pPr>
            <w:pStyle w:val="TOC3"/>
            <w:tabs>
              <w:tab w:val="right" w:leader="dot" w:pos="9350"/>
            </w:tabs>
            <w:rPr>
              <w:rFonts w:eastAsiaTheme="minorEastAsia"/>
              <w:noProof/>
            </w:rPr>
          </w:pPr>
          <w:hyperlink w:anchor="_Toc407087725" w:history="1">
            <w:r w:rsidR="00FA3B5F" w:rsidRPr="00E810B6">
              <w:rPr>
                <w:rStyle w:val="Hyperlink"/>
                <w:rFonts w:cs="Arial"/>
                <w:i/>
                <w:noProof/>
              </w:rPr>
              <w:t>A Priori</w:t>
            </w:r>
            <w:r w:rsidR="00FA3B5F" w:rsidRPr="00E810B6">
              <w:rPr>
                <w:rStyle w:val="Hyperlink"/>
                <w:rFonts w:cs="Arial"/>
                <w:noProof/>
              </w:rPr>
              <w:t xml:space="preserve"> FE Model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_Toc407087725 \h </w:instrText>
            </w:r>
            <w:r w:rsidR="00FA3B5F">
              <w:rPr>
                <w:noProof/>
                <w:webHidden/>
              </w:rPr>
            </w:r>
            <w:r w:rsidR="00FA3B5F">
              <w:rPr>
                <w:noProof/>
                <w:webHidden/>
              </w:rPr>
              <w:fldChar w:fldCharType="separate"/>
            </w:r>
            <w:r w:rsidR="005C1AAD">
              <w:rPr>
                <w:noProof/>
                <w:webHidden/>
              </w:rPr>
              <w:t>17</w:t>
            </w:r>
            <w:r w:rsidR="00FA3B5F">
              <w:rPr>
                <w:noProof/>
                <w:webHidden/>
              </w:rPr>
              <w:fldChar w:fldCharType="end"/>
            </w:r>
          </w:hyperlink>
        </w:p>
        <w:p w14:paraId="18EBACBD" w14:textId="7D589428" w:rsidR="00FA3B5F" w:rsidRDefault="00CE702E">
          <w:pPr>
            <w:pStyle w:val="TOC3"/>
            <w:tabs>
              <w:tab w:val="right" w:leader="dot" w:pos="9350"/>
            </w:tabs>
            <w:rPr>
              <w:rFonts w:eastAsiaTheme="minorEastAsia"/>
              <w:noProof/>
            </w:rPr>
          </w:pPr>
          <w:hyperlink w:anchor="_Toc407087726" w:history="1">
            <w:r w:rsidR="00FA3B5F" w:rsidRPr="00E810B6">
              <w:rPr>
                <w:rStyle w:val="Hyperlink"/>
                <w:rFonts w:cs="Arial"/>
                <w:noProof/>
              </w:rPr>
              <w:t>Unknown Parameter Selection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_Toc407087726 \h </w:instrText>
            </w:r>
            <w:r w:rsidR="00FA3B5F">
              <w:rPr>
                <w:noProof/>
                <w:webHidden/>
              </w:rPr>
            </w:r>
            <w:r w:rsidR="00FA3B5F">
              <w:rPr>
                <w:noProof/>
                <w:webHidden/>
              </w:rPr>
              <w:fldChar w:fldCharType="separate"/>
            </w:r>
            <w:r w:rsidR="005C1AAD">
              <w:rPr>
                <w:noProof/>
                <w:webHidden/>
              </w:rPr>
              <w:t>17</w:t>
            </w:r>
            <w:r w:rsidR="00FA3B5F">
              <w:rPr>
                <w:noProof/>
                <w:webHidden/>
              </w:rPr>
              <w:fldChar w:fldCharType="end"/>
            </w:r>
          </w:hyperlink>
        </w:p>
        <w:p w14:paraId="244E81FD" w14:textId="4A38C402" w:rsidR="00FA3B5F" w:rsidRDefault="00CE702E">
          <w:pPr>
            <w:pStyle w:val="TOC3"/>
            <w:tabs>
              <w:tab w:val="right" w:leader="dot" w:pos="9350"/>
            </w:tabs>
            <w:rPr>
              <w:rFonts w:eastAsiaTheme="minorEastAsia"/>
              <w:noProof/>
            </w:rPr>
          </w:pPr>
          <w:hyperlink w:anchor="_Toc407087727" w:history="1">
            <w:r w:rsidR="00FA3B5F" w:rsidRPr="00E810B6">
              <w:rPr>
                <w:rStyle w:val="Hyperlink"/>
                <w:rFonts w:cs="Arial"/>
                <w:noProof/>
              </w:rPr>
              <w:t>Initial Natural Frequency Analysis Comparison</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_Toc407087727 \h </w:instrText>
            </w:r>
            <w:r w:rsidR="00FA3B5F">
              <w:rPr>
                <w:noProof/>
                <w:webHidden/>
              </w:rPr>
            </w:r>
            <w:r w:rsidR="00FA3B5F">
              <w:rPr>
                <w:noProof/>
                <w:webHidden/>
              </w:rPr>
              <w:fldChar w:fldCharType="separate"/>
            </w:r>
            <w:r w:rsidR="005C1AAD">
              <w:rPr>
                <w:noProof/>
                <w:webHidden/>
              </w:rPr>
              <w:t>18</w:t>
            </w:r>
            <w:r w:rsidR="00FA3B5F">
              <w:rPr>
                <w:noProof/>
                <w:webHidden/>
              </w:rPr>
              <w:fldChar w:fldCharType="end"/>
            </w:r>
          </w:hyperlink>
        </w:p>
        <w:p w14:paraId="72DD8AA4" w14:textId="7EC455C4" w:rsidR="00FA3B5F" w:rsidRDefault="00CE702E">
          <w:pPr>
            <w:pStyle w:val="TOC3"/>
            <w:tabs>
              <w:tab w:val="right" w:leader="dot" w:pos="9350"/>
            </w:tabs>
            <w:rPr>
              <w:rFonts w:eastAsiaTheme="minorEastAsia"/>
              <w:noProof/>
            </w:rPr>
          </w:pPr>
          <w:hyperlink w:anchor="_Toc407087728" w:history="1">
            <w:r w:rsidR="00FA3B5F" w:rsidRPr="00E810B6">
              <w:rPr>
                <w:rStyle w:val="Hyperlink"/>
                <w:rFonts w:cs="Arial"/>
                <w:i/>
                <w:noProof/>
              </w:rPr>
              <w:t>A Priori</w:t>
            </w:r>
            <w:r w:rsidR="00FA3B5F" w:rsidRPr="00E810B6">
              <w:rPr>
                <w:rStyle w:val="Hyperlink"/>
                <w:rFonts w:cs="Arial"/>
                <w:noProof/>
              </w:rPr>
              <w:t xml:space="preserve"> FE Model Load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_Toc407087728 \h </w:instrText>
            </w:r>
            <w:r w:rsidR="00FA3B5F">
              <w:rPr>
                <w:noProof/>
                <w:webHidden/>
              </w:rPr>
            </w:r>
            <w:r w:rsidR="00FA3B5F">
              <w:rPr>
                <w:noProof/>
                <w:webHidden/>
              </w:rPr>
              <w:fldChar w:fldCharType="separate"/>
            </w:r>
            <w:r w:rsidR="005C1AAD">
              <w:rPr>
                <w:noProof/>
                <w:webHidden/>
              </w:rPr>
              <w:t>21</w:t>
            </w:r>
            <w:r w:rsidR="00FA3B5F">
              <w:rPr>
                <w:noProof/>
                <w:webHidden/>
              </w:rPr>
              <w:fldChar w:fldCharType="end"/>
            </w:r>
          </w:hyperlink>
        </w:p>
        <w:p w14:paraId="381CBD93" w14:textId="4D1B46A0" w:rsidR="00FA3B5F" w:rsidRDefault="00CE702E">
          <w:pPr>
            <w:pStyle w:val="TOC2"/>
            <w:tabs>
              <w:tab w:val="right" w:leader="dot" w:pos="9350"/>
            </w:tabs>
            <w:rPr>
              <w:rFonts w:eastAsiaTheme="minorEastAsia"/>
              <w:noProof/>
            </w:rPr>
          </w:pPr>
          <w:hyperlink w:anchor="_Toc407087729" w:history="1">
            <w:r w:rsidR="00FA3B5F" w:rsidRPr="00E810B6">
              <w:rPr>
                <w:rStyle w:val="Hyperlink"/>
                <w:rFonts w:cs="Arial"/>
                <w:noProof/>
              </w:rPr>
              <w:t>Appendix D-4 - Model Experiment Correlation and Updated Model 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_Toc407087729 \h </w:instrText>
            </w:r>
            <w:r w:rsidR="00FA3B5F">
              <w:rPr>
                <w:noProof/>
                <w:webHidden/>
              </w:rPr>
            </w:r>
            <w:r w:rsidR="00FA3B5F">
              <w:rPr>
                <w:noProof/>
                <w:webHidden/>
              </w:rPr>
              <w:fldChar w:fldCharType="separate"/>
            </w:r>
            <w:r w:rsidR="005C1AAD">
              <w:rPr>
                <w:noProof/>
                <w:webHidden/>
              </w:rPr>
              <w:t>23</w:t>
            </w:r>
            <w:r w:rsidR="00FA3B5F">
              <w:rPr>
                <w:noProof/>
                <w:webHidden/>
              </w:rPr>
              <w:fldChar w:fldCharType="end"/>
            </w:r>
          </w:hyperlink>
        </w:p>
        <w:p w14:paraId="41A17DF4" w14:textId="2A713CDF" w:rsidR="00FA3B5F" w:rsidRDefault="00CE702E">
          <w:pPr>
            <w:pStyle w:val="TOC3"/>
            <w:tabs>
              <w:tab w:val="right" w:leader="dot" w:pos="9350"/>
            </w:tabs>
            <w:rPr>
              <w:rFonts w:eastAsiaTheme="minorEastAsia"/>
              <w:noProof/>
            </w:rPr>
          </w:pPr>
          <w:hyperlink w:anchor="_Toc407087730" w:history="1">
            <w:r w:rsidR="00FA3B5F" w:rsidRPr="00E810B6">
              <w:rPr>
                <w:rStyle w:val="Hyperlink"/>
                <w:rFonts w:cs="Arial"/>
                <w:noProof/>
              </w:rPr>
              <w:t>Initial Values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_Toc407087730 \h </w:instrText>
            </w:r>
            <w:r w:rsidR="00FA3B5F">
              <w:rPr>
                <w:noProof/>
                <w:webHidden/>
              </w:rPr>
            </w:r>
            <w:r w:rsidR="00FA3B5F">
              <w:rPr>
                <w:noProof/>
                <w:webHidden/>
              </w:rPr>
              <w:fldChar w:fldCharType="separate"/>
            </w:r>
            <w:r w:rsidR="005C1AAD">
              <w:rPr>
                <w:noProof/>
                <w:webHidden/>
              </w:rPr>
              <w:t>23</w:t>
            </w:r>
            <w:r w:rsidR="00FA3B5F">
              <w:rPr>
                <w:noProof/>
                <w:webHidden/>
              </w:rPr>
              <w:fldChar w:fldCharType="end"/>
            </w:r>
          </w:hyperlink>
        </w:p>
        <w:p w14:paraId="6B69D367" w14:textId="5538FB32" w:rsidR="00FA3B5F" w:rsidRDefault="00CE702E">
          <w:pPr>
            <w:pStyle w:val="TOC3"/>
            <w:tabs>
              <w:tab w:val="right" w:leader="dot" w:pos="9350"/>
            </w:tabs>
            <w:rPr>
              <w:rFonts w:eastAsiaTheme="minorEastAsia"/>
              <w:noProof/>
            </w:rPr>
          </w:pPr>
          <w:hyperlink w:anchor="_Toc407087731" w:history="1">
            <w:r w:rsidR="00FA3B5F" w:rsidRPr="00E810B6">
              <w:rPr>
                <w:rStyle w:val="Hyperlink"/>
                <w:rFonts w:cs="Arial"/>
                <w:noProof/>
              </w:rPr>
              <w:t>Updating Process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_Toc407087731 \h </w:instrText>
            </w:r>
            <w:r w:rsidR="00FA3B5F">
              <w:rPr>
                <w:noProof/>
                <w:webHidden/>
              </w:rPr>
            </w:r>
            <w:r w:rsidR="00FA3B5F">
              <w:rPr>
                <w:noProof/>
                <w:webHidden/>
              </w:rPr>
              <w:fldChar w:fldCharType="separate"/>
            </w:r>
            <w:r w:rsidR="005C1AAD">
              <w:rPr>
                <w:noProof/>
                <w:webHidden/>
              </w:rPr>
              <w:t>24</w:t>
            </w:r>
            <w:r w:rsidR="00FA3B5F">
              <w:rPr>
                <w:noProof/>
                <w:webHidden/>
              </w:rPr>
              <w:fldChar w:fldCharType="end"/>
            </w:r>
          </w:hyperlink>
        </w:p>
        <w:p w14:paraId="55E0077C" w14:textId="0609923F" w:rsidR="00FA3B5F" w:rsidRDefault="00CE702E">
          <w:pPr>
            <w:pStyle w:val="TOC3"/>
            <w:tabs>
              <w:tab w:val="right" w:leader="dot" w:pos="9350"/>
            </w:tabs>
            <w:rPr>
              <w:rFonts w:eastAsiaTheme="minorEastAsia"/>
              <w:noProof/>
            </w:rPr>
          </w:pPr>
          <w:hyperlink w:anchor="_Toc407087732" w:history="1">
            <w:r w:rsidR="00FA3B5F" w:rsidRPr="00E810B6">
              <w:rPr>
                <w:rStyle w:val="Hyperlink"/>
                <w:rFonts w:cs="Arial"/>
                <w:noProof/>
              </w:rPr>
              <w:t>Final Values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_Toc407087732 \h </w:instrText>
            </w:r>
            <w:r w:rsidR="00FA3B5F">
              <w:rPr>
                <w:noProof/>
                <w:webHidden/>
              </w:rPr>
            </w:r>
            <w:r w:rsidR="00FA3B5F">
              <w:rPr>
                <w:noProof/>
                <w:webHidden/>
              </w:rPr>
              <w:fldChar w:fldCharType="separate"/>
            </w:r>
            <w:r w:rsidR="005C1AAD">
              <w:rPr>
                <w:noProof/>
                <w:webHidden/>
              </w:rPr>
              <w:t>25</w:t>
            </w:r>
            <w:r w:rsidR="00FA3B5F">
              <w:rPr>
                <w:noProof/>
                <w:webHidden/>
              </w:rPr>
              <w:fldChar w:fldCharType="end"/>
            </w:r>
          </w:hyperlink>
        </w:p>
        <w:p w14:paraId="0E8BFDA3" w14:textId="383C2FA3" w:rsidR="00FA3B5F" w:rsidRDefault="00CE702E">
          <w:pPr>
            <w:pStyle w:val="TOC3"/>
            <w:tabs>
              <w:tab w:val="right" w:leader="dot" w:pos="9350"/>
            </w:tabs>
            <w:rPr>
              <w:rFonts w:eastAsiaTheme="minorEastAsia"/>
              <w:noProof/>
            </w:rPr>
          </w:pPr>
          <w:hyperlink w:anchor="_Toc407087733" w:history="1">
            <w:r w:rsidR="00FA3B5F" w:rsidRPr="00E810B6">
              <w:rPr>
                <w:rStyle w:val="Hyperlink"/>
                <w:rFonts w:cs="Arial"/>
                <w:noProof/>
              </w:rPr>
              <w:t>Updated Model Fitness</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_Toc407087733 \h </w:instrText>
            </w:r>
            <w:r w:rsidR="00FA3B5F">
              <w:rPr>
                <w:noProof/>
                <w:webHidden/>
              </w:rPr>
            </w:r>
            <w:r w:rsidR="00FA3B5F">
              <w:rPr>
                <w:noProof/>
                <w:webHidden/>
              </w:rPr>
              <w:fldChar w:fldCharType="separate"/>
            </w:r>
            <w:r w:rsidR="005C1AAD">
              <w:rPr>
                <w:noProof/>
                <w:webHidden/>
              </w:rPr>
              <w:t>25</w:t>
            </w:r>
            <w:r w:rsidR="00FA3B5F">
              <w:rPr>
                <w:noProof/>
                <w:webHidden/>
              </w:rPr>
              <w:fldChar w:fldCharType="end"/>
            </w:r>
          </w:hyperlink>
        </w:p>
        <w:p w14:paraId="2B8E04AC" w14:textId="77FC5541" w:rsidR="00FA3B5F" w:rsidRDefault="00CE702E">
          <w:pPr>
            <w:pStyle w:val="TOC3"/>
            <w:tabs>
              <w:tab w:val="right" w:leader="dot" w:pos="9350"/>
            </w:tabs>
            <w:rPr>
              <w:rFonts w:eastAsiaTheme="minorEastAsia"/>
              <w:noProof/>
            </w:rPr>
          </w:pPr>
          <w:hyperlink w:anchor="_Toc407087734" w:history="1">
            <w:r w:rsidR="00FA3B5F" w:rsidRPr="00E810B6">
              <w:rPr>
                <w:rStyle w:val="Hyperlink"/>
                <w:rFonts w:cs="Arial"/>
                <w:noProof/>
              </w:rPr>
              <w:t>Rating</w:t>
            </w:r>
            <w:r w:rsidR="00FA3B5F">
              <w:rPr>
                <w:noProof/>
                <w:webHidden/>
              </w:rPr>
              <w:tab/>
            </w:r>
            <w:r w:rsidR="00F245B1" w:rsidRPr="00F245B1">
              <w:rPr>
                <w:noProof/>
                <w:webHidden/>
              </w:rPr>
              <w:t>D-</w:t>
            </w:r>
            <w:r w:rsidR="00FA3B5F">
              <w:rPr>
                <w:noProof/>
                <w:webHidden/>
              </w:rPr>
              <w:fldChar w:fldCharType="begin"/>
            </w:r>
            <w:r w:rsidR="00FA3B5F">
              <w:rPr>
                <w:noProof/>
                <w:webHidden/>
              </w:rPr>
              <w:instrText xml:space="preserve"> PAGEREF _Toc407087734 \h </w:instrText>
            </w:r>
            <w:r w:rsidR="00FA3B5F">
              <w:rPr>
                <w:noProof/>
                <w:webHidden/>
              </w:rPr>
            </w:r>
            <w:r w:rsidR="00FA3B5F">
              <w:rPr>
                <w:noProof/>
                <w:webHidden/>
              </w:rPr>
              <w:fldChar w:fldCharType="separate"/>
            </w:r>
            <w:r w:rsidR="005C1AAD">
              <w:rPr>
                <w:noProof/>
                <w:webHidden/>
              </w:rPr>
              <w:t>30</w:t>
            </w:r>
            <w:r w:rsidR="00FA3B5F">
              <w:rPr>
                <w:noProof/>
                <w:webHidden/>
              </w:rPr>
              <w:fldChar w:fldCharType="end"/>
            </w:r>
          </w:hyperlink>
        </w:p>
        <w:p w14:paraId="025605A4" w14:textId="265FA509" w:rsidR="00FA3B5F" w:rsidRDefault="00CE702E">
          <w:pPr>
            <w:pStyle w:val="TOC1"/>
            <w:tabs>
              <w:tab w:val="right" w:leader="dot" w:pos="9350"/>
            </w:tabs>
            <w:rPr>
              <w:rFonts w:eastAsiaTheme="minorEastAsia"/>
              <w:noProof/>
            </w:rPr>
          </w:pPr>
          <w:hyperlink w:anchor="_Toc407087735" w:history="1">
            <w:r w:rsidR="00FA3B5F" w:rsidRPr="00E810B6">
              <w:rPr>
                <w:rStyle w:val="Hyperlink"/>
                <w:rFonts w:cs="Arial"/>
                <w:noProof/>
              </w:rPr>
              <w:t>Appendix E – Bridge 200 Performance Evaluation and Load Rating Analysis</w:t>
            </w:r>
            <w:r w:rsidR="00FA3B5F">
              <w:rPr>
                <w:noProof/>
                <w:webHidden/>
              </w:rPr>
              <w:tab/>
            </w:r>
            <w:r w:rsidR="00F245B1">
              <w:rPr>
                <w:noProof/>
                <w:webHidden/>
              </w:rPr>
              <w:t>E-</w:t>
            </w:r>
            <w:r w:rsidR="00FA3B5F">
              <w:rPr>
                <w:noProof/>
                <w:webHidden/>
              </w:rPr>
              <w:fldChar w:fldCharType="begin"/>
            </w:r>
            <w:r w:rsidR="00FA3B5F">
              <w:rPr>
                <w:noProof/>
                <w:webHidden/>
              </w:rPr>
              <w:instrText xml:space="preserve"> PAGEREF _Toc407087735 \h </w:instrText>
            </w:r>
            <w:r w:rsidR="00FA3B5F">
              <w:rPr>
                <w:noProof/>
                <w:webHidden/>
              </w:rPr>
            </w:r>
            <w:r w:rsidR="00FA3B5F">
              <w:rPr>
                <w:noProof/>
                <w:webHidden/>
              </w:rPr>
              <w:fldChar w:fldCharType="separate"/>
            </w:r>
            <w:r w:rsidR="005C1AAD">
              <w:rPr>
                <w:noProof/>
                <w:webHidden/>
              </w:rPr>
              <w:t>1</w:t>
            </w:r>
            <w:r w:rsidR="00FA3B5F">
              <w:rPr>
                <w:noProof/>
                <w:webHidden/>
              </w:rPr>
              <w:fldChar w:fldCharType="end"/>
            </w:r>
          </w:hyperlink>
        </w:p>
        <w:p w14:paraId="39231F2C" w14:textId="6AAC724A" w:rsidR="00FA3B5F" w:rsidRDefault="00CE702E">
          <w:pPr>
            <w:pStyle w:val="TOC2"/>
            <w:tabs>
              <w:tab w:val="right" w:leader="dot" w:pos="9350"/>
            </w:tabs>
            <w:rPr>
              <w:rFonts w:eastAsiaTheme="minorEastAsia"/>
              <w:noProof/>
            </w:rPr>
          </w:pPr>
          <w:hyperlink w:anchor="_Toc407087736" w:history="1">
            <w:r w:rsidR="00FA3B5F" w:rsidRPr="00E810B6">
              <w:rPr>
                <w:rStyle w:val="Hyperlink"/>
                <w:rFonts w:cs="Arial"/>
                <w:noProof/>
              </w:rPr>
              <w:t>Experimental Evaluation Summary</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_Toc407087736 \h </w:instrText>
            </w:r>
            <w:r w:rsidR="00FA3B5F">
              <w:rPr>
                <w:noProof/>
                <w:webHidden/>
              </w:rPr>
            </w:r>
            <w:r w:rsidR="00FA3B5F">
              <w:rPr>
                <w:noProof/>
                <w:webHidden/>
              </w:rPr>
              <w:fldChar w:fldCharType="separate"/>
            </w:r>
            <w:r w:rsidR="005C1AAD">
              <w:rPr>
                <w:noProof/>
                <w:webHidden/>
              </w:rPr>
              <w:t>2</w:t>
            </w:r>
            <w:r w:rsidR="00FA3B5F">
              <w:rPr>
                <w:noProof/>
                <w:webHidden/>
              </w:rPr>
              <w:fldChar w:fldCharType="end"/>
            </w:r>
          </w:hyperlink>
        </w:p>
        <w:p w14:paraId="136FB67A" w14:textId="74A9825B" w:rsidR="00FA3B5F" w:rsidRDefault="00CE702E">
          <w:pPr>
            <w:pStyle w:val="TOC2"/>
            <w:tabs>
              <w:tab w:val="right" w:leader="dot" w:pos="9350"/>
            </w:tabs>
            <w:rPr>
              <w:rFonts w:eastAsiaTheme="minorEastAsia"/>
              <w:noProof/>
            </w:rPr>
          </w:pPr>
          <w:hyperlink w:anchor="_Toc407087737" w:history="1">
            <w:r w:rsidR="00FA3B5F" w:rsidRPr="00E810B6">
              <w:rPr>
                <w:rStyle w:val="Hyperlink"/>
                <w:rFonts w:cs="Arial"/>
                <w:noProof/>
              </w:rPr>
              <w:t>Load Rating Analysis Summary</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_Toc407087737 \h </w:instrText>
            </w:r>
            <w:r w:rsidR="00FA3B5F">
              <w:rPr>
                <w:noProof/>
                <w:webHidden/>
              </w:rPr>
            </w:r>
            <w:r w:rsidR="00FA3B5F">
              <w:rPr>
                <w:noProof/>
                <w:webHidden/>
              </w:rPr>
              <w:fldChar w:fldCharType="separate"/>
            </w:r>
            <w:r w:rsidR="005C1AAD">
              <w:rPr>
                <w:noProof/>
                <w:webHidden/>
              </w:rPr>
              <w:t>3</w:t>
            </w:r>
            <w:r w:rsidR="00FA3B5F">
              <w:rPr>
                <w:noProof/>
                <w:webHidden/>
              </w:rPr>
              <w:fldChar w:fldCharType="end"/>
            </w:r>
          </w:hyperlink>
        </w:p>
        <w:p w14:paraId="3FB8287B" w14:textId="25FAD878" w:rsidR="00FA3B5F" w:rsidRDefault="00CE702E">
          <w:pPr>
            <w:pStyle w:val="TOC2"/>
            <w:tabs>
              <w:tab w:val="right" w:leader="dot" w:pos="9350"/>
            </w:tabs>
            <w:rPr>
              <w:rFonts w:eastAsiaTheme="minorEastAsia"/>
              <w:noProof/>
            </w:rPr>
          </w:pPr>
          <w:hyperlink w:anchor="_Toc407087738" w:history="1">
            <w:r w:rsidR="00FA3B5F" w:rsidRPr="00E810B6">
              <w:rPr>
                <w:rStyle w:val="Hyperlink"/>
                <w:rFonts w:cs="Arial"/>
                <w:noProof/>
              </w:rPr>
              <w:t>Appendix E-1 – Bridge Description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_Toc407087738 \h </w:instrText>
            </w:r>
            <w:r w:rsidR="00FA3B5F">
              <w:rPr>
                <w:noProof/>
                <w:webHidden/>
              </w:rPr>
            </w:r>
            <w:r w:rsidR="00FA3B5F">
              <w:rPr>
                <w:noProof/>
                <w:webHidden/>
              </w:rPr>
              <w:fldChar w:fldCharType="separate"/>
            </w:r>
            <w:r w:rsidR="005C1AAD">
              <w:rPr>
                <w:noProof/>
                <w:webHidden/>
              </w:rPr>
              <w:t>4</w:t>
            </w:r>
            <w:r w:rsidR="00FA3B5F">
              <w:rPr>
                <w:noProof/>
                <w:webHidden/>
              </w:rPr>
              <w:fldChar w:fldCharType="end"/>
            </w:r>
          </w:hyperlink>
        </w:p>
        <w:p w14:paraId="16F5DF70" w14:textId="234F2D5E" w:rsidR="00FA3B5F" w:rsidRDefault="00CE702E">
          <w:pPr>
            <w:pStyle w:val="TOC2"/>
            <w:tabs>
              <w:tab w:val="right" w:leader="dot" w:pos="9350"/>
            </w:tabs>
            <w:rPr>
              <w:rFonts w:eastAsiaTheme="minorEastAsia"/>
              <w:noProof/>
            </w:rPr>
          </w:pPr>
          <w:hyperlink w:anchor="_Toc407087739" w:history="1">
            <w:r w:rsidR="00FA3B5F" w:rsidRPr="00E810B6">
              <w:rPr>
                <w:rStyle w:val="Hyperlink"/>
                <w:rFonts w:cs="Arial"/>
                <w:noProof/>
              </w:rPr>
              <w:t>Appendix E-2 – Experimental Evaluation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_Toc407087739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71897C9D" w14:textId="6E791C0E" w:rsidR="00FA3B5F" w:rsidRDefault="00CE702E">
          <w:pPr>
            <w:pStyle w:val="TOC3"/>
            <w:tabs>
              <w:tab w:val="right" w:leader="dot" w:pos="9350"/>
            </w:tabs>
            <w:rPr>
              <w:rFonts w:eastAsiaTheme="minorEastAsia"/>
              <w:noProof/>
            </w:rPr>
          </w:pPr>
          <w:hyperlink w:anchor="_Toc407087740" w:history="1">
            <w:r w:rsidR="00FA3B5F" w:rsidRPr="00E810B6">
              <w:rPr>
                <w:rStyle w:val="Hyperlink"/>
                <w:rFonts w:cs="Arial"/>
                <w:noProof/>
              </w:rPr>
              <w:t xml:space="preserve">Description of Test Equipment - </w:t>
            </w:r>
            <w:r w:rsidR="00236934">
              <w:rPr>
                <w:rStyle w:val="Hyperlink"/>
                <w:rFonts w:cs="Arial"/>
                <w:noProof/>
              </w:rPr>
              <w:t>THMPR™</w:t>
            </w:r>
            <w:r w:rsidR="00FA3B5F" w:rsidRPr="00E810B6">
              <w:rPr>
                <w:rStyle w:val="Hyperlink"/>
                <w:rFonts w:cs="Arial"/>
                <w:noProof/>
              </w:rPr>
              <w:t xml:space="preserve"> System</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_Toc407087740 \h </w:instrText>
            </w:r>
            <w:r w:rsidR="00FA3B5F">
              <w:rPr>
                <w:noProof/>
                <w:webHidden/>
              </w:rPr>
            </w:r>
            <w:r w:rsidR="00FA3B5F">
              <w:rPr>
                <w:noProof/>
                <w:webHidden/>
              </w:rPr>
              <w:fldChar w:fldCharType="separate"/>
            </w:r>
            <w:r w:rsidR="005C1AAD">
              <w:rPr>
                <w:noProof/>
                <w:webHidden/>
              </w:rPr>
              <w:t>5</w:t>
            </w:r>
            <w:r w:rsidR="00FA3B5F">
              <w:rPr>
                <w:noProof/>
                <w:webHidden/>
              </w:rPr>
              <w:fldChar w:fldCharType="end"/>
            </w:r>
          </w:hyperlink>
        </w:p>
        <w:p w14:paraId="427E8454" w14:textId="2E5B42D3" w:rsidR="00FA3B5F" w:rsidRDefault="00CE702E">
          <w:pPr>
            <w:pStyle w:val="TOC3"/>
            <w:tabs>
              <w:tab w:val="right" w:leader="dot" w:pos="9350"/>
            </w:tabs>
            <w:rPr>
              <w:rFonts w:eastAsiaTheme="minorEastAsia"/>
              <w:noProof/>
            </w:rPr>
          </w:pPr>
          <w:hyperlink w:anchor="_Toc407087741" w:history="1">
            <w:r w:rsidR="00FA3B5F" w:rsidRPr="00E810B6">
              <w:rPr>
                <w:rStyle w:val="Hyperlink"/>
                <w:rFonts w:cs="Arial"/>
                <w:noProof/>
              </w:rPr>
              <w:t>Instrumentation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_Toc407087741 \h </w:instrText>
            </w:r>
            <w:r w:rsidR="00FA3B5F">
              <w:rPr>
                <w:noProof/>
                <w:webHidden/>
              </w:rPr>
            </w:r>
            <w:r w:rsidR="00FA3B5F">
              <w:rPr>
                <w:noProof/>
                <w:webHidden/>
              </w:rPr>
              <w:fldChar w:fldCharType="separate"/>
            </w:r>
            <w:r w:rsidR="005C1AAD">
              <w:rPr>
                <w:noProof/>
                <w:webHidden/>
              </w:rPr>
              <w:t>6</w:t>
            </w:r>
            <w:r w:rsidR="00FA3B5F">
              <w:rPr>
                <w:noProof/>
                <w:webHidden/>
              </w:rPr>
              <w:fldChar w:fldCharType="end"/>
            </w:r>
          </w:hyperlink>
        </w:p>
        <w:p w14:paraId="0AA75692" w14:textId="7E1F5FFB" w:rsidR="00FA3B5F" w:rsidRDefault="00CE702E">
          <w:pPr>
            <w:pStyle w:val="TOC3"/>
            <w:tabs>
              <w:tab w:val="right" w:leader="dot" w:pos="9350"/>
            </w:tabs>
            <w:rPr>
              <w:rFonts w:eastAsiaTheme="minorEastAsia"/>
              <w:noProof/>
            </w:rPr>
          </w:pPr>
          <w:hyperlink w:anchor="_Toc407087742" w:history="1">
            <w:r w:rsidR="00FA3B5F" w:rsidRPr="00E810B6">
              <w:rPr>
                <w:rStyle w:val="Hyperlink"/>
                <w:rFonts w:cs="Arial"/>
                <w:noProof/>
              </w:rPr>
              <w:t>Test Execution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_Toc407087742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50B0E087" w14:textId="14B21D64" w:rsidR="00FA3B5F" w:rsidRDefault="00CE702E">
          <w:pPr>
            <w:pStyle w:val="TOC3"/>
            <w:tabs>
              <w:tab w:val="right" w:leader="dot" w:pos="9350"/>
            </w:tabs>
            <w:rPr>
              <w:rFonts w:eastAsiaTheme="minorEastAsia"/>
              <w:noProof/>
            </w:rPr>
          </w:pPr>
          <w:hyperlink w:anchor="_Toc407087743" w:history="1">
            <w:r w:rsidR="00FA3B5F" w:rsidRPr="00E810B6">
              <w:rPr>
                <w:rStyle w:val="Hyperlink"/>
                <w:rFonts w:cs="Arial"/>
                <w:noProof/>
              </w:rPr>
              <w:t>Data Quality</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_Toc407087743 \h </w:instrText>
            </w:r>
            <w:r w:rsidR="00FA3B5F">
              <w:rPr>
                <w:noProof/>
                <w:webHidden/>
              </w:rPr>
            </w:r>
            <w:r w:rsidR="00FA3B5F">
              <w:rPr>
                <w:noProof/>
                <w:webHidden/>
              </w:rPr>
              <w:fldChar w:fldCharType="separate"/>
            </w:r>
            <w:r w:rsidR="005C1AAD">
              <w:rPr>
                <w:noProof/>
                <w:webHidden/>
              </w:rPr>
              <w:t>7</w:t>
            </w:r>
            <w:r w:rsidR="00FA3B5F">
              <w:rPr>
                <w:noProof/>
                <w:webHidden/>
              </w:rPr>
              <w:fldChar w:fldCharType="end"/>
            </w:r>
          </w:hyperlink>
        </w:p>
        <w:p w14:paraId="2CA26B71" w14:textId="101E4CE3" w:rsidR="00FA3B5F" w:rsidRDefault="00CE702E">
          <w:pPr>
            <w:pStyle w:val="TOC3"/>
            <w:tabs>
              <w:tab w:val="right" w:leader="dot" w:pos="9350"/>
            </w:tabs>
            <w:rPr>
              <w:rFonts w:eastAsiaTheme="minorEastAsia"/>
              <w:noProof/>
            </w:rPr>
          </w:pPr>
          <w:hyperlink w:anchor="_Toc407087744" w:history="1">
            <w:r w:rsidR="00FA3B5F" w:rsidRPr="00E810B6">
              <w:rPr>
                <w:rStyle w:val="Hyperlink"/>
                <w:rFonts w:cs="Arial"/>
                <w:noProof/>
              </w:rPr>
              <w:t>Modal Parameter Identification</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_Toc407087744 \h </w:instrText>
            </w:r>
            <w:r w:rsidR="00FA3B5F">
              <w:rPr>
                <w:noProof/>
                <w:webHidden/>
              </w:rPr>
            </w:r>
            <w:r w:rsidR="00FA3B5F">
              <w:rPr>
                <w:noProof/>
                <w:webHidden/>
              </w:rPr>
              <w:fldChar w:fldCharType="separate"/>
            </w:r>
            <w:r w:rsidR="005C1AAD">
              <w:rPr>
                <w:noProof/>
                <w:webHidden/>
              </w:rPr>
              <w:t>8</w:t>
            </w:r>
            <w:r w:rsidR="00FA3B5F">
              <w:rPr>
                <w:noProof/>
                <w:webHidden/>
              </w:rPr>
              <w:fldChar w:fldCharType="end"/>
            </w:r>
          </w:hyperlink>
        </w:p>
        <w:p w14:paraId="6E00A411" w14:textId="7FFC4710" w:rsidR="00FA3B5F" w:rsidRDefault="00CE702E">
          <w:pPr>
            <w:pStyle w:val="TOC2"/>
            <w:tabs>
              <w:tab w:val="right" w:leader="dot" w:pos="9350"/>
            </w:tabs>
            <w:rPr>
              <w:rFonts w:eastAsiaTheme="minorEastAsia"/>
              <w:noProof/>
            </w:rPr>
          </w:pPr>
          <w:hyperlink w:anchor="_Toc407087745" w:history="1">
            <w:r w:rsidR="00FA3B5F" w:rsidRPr="00E810B6">
              <w:rPr>
                <w:rStyle w:val="Hyperlink"/>
                <w:rFonts w:cs="Arial"/>
                <w:noProof/>
              </w:rPr>
              <w:t>Appendix E-3 – Model Updating</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_Toc407087745 \h </w:instrText>
            </w:r>
            <w:r w:rsidR="00FA3B5F">
              <w:rPr>
                <w:noProof/>
                <w:webHidden/>
              </w:rPr>
            </w:r>
            <w:r w:rsidR="00FA3B5F">
              <w:rPr>
                <w:noProof/>
                <w:webHidden/>
              </w:rPr>
              <w:fldChar w:fldCharType="separate"/>
            </w:r>
            <w:r w:rsidR="005C1AAD">
              <w:rPr>
                <w:noProof/>
                <w:webHidden/>
              </w:rPr>
              <w:t>10</w:t>
            </w:r>
            <w:r w:rsidR="00FA3B5F">
              <w:rPr>
                <w:noProof/>
                <w:webHidden/>
              </w:rPr>
              <w:fldChar w:fldCharType="end"/>
            </w:r>
          </w:hyperlink>
        </w:p>
        <w:p w14:paraId="29A30E19" w14:textId="0C3F22B5" w:rsidR="00FA3B5F" w:rsidRDefault="00CE702E">
          <w:pPr>
            <w:pStyle w:val="TOC2"/>
            <w:tabs>
              <w:tab w:val="right" w:leader="dot" w:pos="9350"/>
            </w:tabs>
            <w:rPr>
              <w:rFonts w:eastAsiaTheme="minorEastAsia"/>
              <w:noProof/>
            </w:rPr>
          </w:pPr>
          <w:hyperlink w:anchor="_Toc407087746" w:history="1">
            <w:r w:rsidR="00FA3B5F" w:rsidRPr="00E810B6">
              <w:rPr>
                <w:rStyle w:val="Hyperlink"/>
                <w:rFonts w:cs="Arial"/>
                <w:noProof/>
              </w:rPr>
              <w:t>Appendix E-4 – Updated Model Ratings</w:t>
            </w:r>
            <w:r w:rsidR="00FA3B5F">
              <w:rPr>
                <w:noProof/>
                <w:webHidden/>
              </w:rPr>
              <w:tab/>
            </w:r>
            <w:r w:rsidR="00F245B1" w:rsidRPr="00F245B1">
              <w:rPr>
                <w:noProof/>
                <w:webHidden/>
              </w:rPr>
              <w:t>E-</w:t>
            </w:r>
            <w:r w:rsidR="00FA3B5F">
              <w:rPr>
                <w:noProof/>
                <w:webHidden/>
              </w:rPr>
              <w:fldChar w:fldCharType="begin"/>
            </w:r>
            <w:r w:rsidR="00FA3B5F">
              <w:rPr>
                <w:noProof/>
                <w:webHidden/>
              </w:rPr>
              <w:instrText xml:space="preserve"> PAGEREF _Toc407087746 \h </w:instrText>
            </w:r>
            <w:r w:rsidR="00FA3B5F">
              <w:rPr>
                <w:noProof/>
                <w:webHidden/>
              </w:rPr>
            </w:r>
            <w:r w:rsidR="00FA3B5F">
              <w:rPr>
                <w:noProof/>
                <w:webHidden/>
              </w:rPr>
              <w:fldChar w:fldCharType="separate"/>
            </w:r>
            <w:r w:rsidR="005C1AAD">
              <w:rPr>
                <w:noProof/>
                <w:webHidden/>
              </w:rPr>
              <w:t>15</w:t>
            </w:r>
            <w:r w:rsidR="00FA3B5F">
              <w:rPr>
                <w:noProof/>
                <w:webHidden/>
              </w:rPr>
              <w:fldChar w:fldCharType="end"/>
            </w:r>
          </w:hyperlink>
        </w:p>
        <w:p w14:paraId="6A07603C" w14:textId="6CF14A85" w:rsidR="007A55B8" w:rsidRPr="008335D5" w:rsidRDefault="007A55B8">
          <w:pPr>
            <w:rPr>
              <w:rFonts w:cs="Arial"/>
            </w:rPr>
          </w:pPr>
          <w:r w:rsidRPr="008335D5">
            <w:rPr>
              <w:rFonts w:cs="Arial"/>
              <w:b/>
              <w:bCs/>
              <w:noProof/>
            </w:rPr>
            <w:fldChar w:fldCharType="end"/>
          </w:r>
        </w:p>
      </w:sdtContent>
    </w:sdt>
    <w:p w14:paraId="6CA4EC73" w14:textId="12F811B6" w:rsidR="005A6BB5" w:rsidRDefault="005A6BB5">
      <w:pPr>
        <w:rPr>
          <w:rFonts w:cs="Arial"/>
          <w:color w:val="000000" w:themeColor="text1"/>
          <w:szCs w:val="32"/>
        </w:rPr>
      </w:pPr>
      <w:r>
        <w:rPr>
          <w:rFonts w:cs="Arial"/>
          <w:color w:val="000000" w:themeColor="text1"/>
          <w:szCs w:val="32"/>
        </w:rPr>
        <w:br w:type="page"/>
      </w:r>
    </w:p>
    <w:p w14:paraId="51CC3414" w14:textId="1526422A" w:rsidR="005A6BB5" w:rsidRDefault="005A6BB5">
      <w:pPr>
        <w:rPr>
          <w:rFonts w:cs="Arial"/>
          <w:color w:val="000000" w:themeColor="text1"/>
          <w:szCs w:val="32"/>
        </w:rPr>
      </w:pPr>
    </w:p>
    <w:p w14:paraId="77C506AB" w14:textId="77777777" w:rsidR="005A6BB5" w:rsidRDefault="005A6BB5">
      <w:pPr>
        <w:rPr>
          <w:rFonts w:cs="Arial"/>
          <w:color w:val="000000" w:themeColor="text1"/>
          <w:szCs w:val="32"/>
        </w:rPr>
      </w:pPr>
    </w:p>
    <w:p w14:paraId="5C9DBDEA" w14:textId="77777777" w:rsidR="005A6BB5" w:rsidRDefault="005A6BB5">
      <w:pPr>
        <w:rPr>
          <w:rFonts w:cs="Arial"/>
          <w:color w:val="000000" w:themeColor="text1"/>
          <w:szCs w:val="32"/>
        </w:rPr>
      </w:pPr>
    </w:p>
    <w:p w14:paraId="2A8B9426" w14:textId="77777777" w:rsidR="005A6BB5" w:rsidRDefault="005A6BB5">
      <w:pPr>
        <w:rPr>
          <w:rFonts w:cs="Arial"/>
          <w:color w:val="000000" w:themeColor="text1"/>
          <w:szCs w:val="32"/>
        </w:rPr>
      </w:pPr>
    </w:p>
    <w:p w14:paraId="47BF3CFD" w14:textId="147A8E3D" w:rsidR="005A6BB5" w:rsidRDefault="005A6BB5">
      <w:pPr>
        <w:rPr>
          <w:rFonts w:cs="Arial"/>
          <w:color w:val="000000" w:themeColor="text1"/>
          <w:szCs w:val="32"/>
        </w:rPr>
      </w:pPr>
      <w:r>
        <w:rPr>
          <w:noProof/>
        </w:rPr>
        <mc:AlternateContent>
          <mc:Choice Requires="wps">
            <w:drawing>
              <wp:anchor distT="0" distB="0" distL="114300" distR="114300" simplePos="0" relativeHeight="251616768" behindDoc="0" locked="0" layoutInCell="1" allowOverlap="1" wp14:anchorId="21346813" wp14:editId="27A371F2">
                <wp:simplePos x="0" y="0"/>
                <wp:positionH relativeFrom="column">
                  <wp:posOffset>2444856</wp:posOffset>
                </wp:positionH>
                <wp:positionV relativeFrom="paragraph">
                  <wp:posOffset>228315</wp:posOffset>
                </wp:positionV>
                <wp:extent cx="1828800" cy="1828800"/>
                <wp:effectExtent l="1078548" t="0" r="1140142" b="0"/>
                <wp:wrapNone/>
                <wp:docPr id="36" name="Text Box 36"/>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7C466095" w14:textId="5305311F" w:rsidR="001B455E" w:rsidRPr="005A6BB5" w:rsidRDefault="001B455E" w:rsidP="00BD616C">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26" type="#_x0000_t202" style="position:absolute;margin-left:192.5pt;margin-top:18pt;width:2in;height:2in;rotation:-3161744fd;z-index:251616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" filled="f" stroked="f" strokeweight=".5pt">
                <v:textbox style="mso-fit-shape-to-text:t">
                  <w:txbxContent>
                    <w:p w14:paraId="7C466095" w14:textId="5305311F" w:rsidR="001B455E" w:rsidRPr="005A6BB5" w:rsidRDefault="001B455E" w:rsidP="00BD616C">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4B74E7A6" w14:textId="4451E2E7" w:rsidR="005A6BB5" w:rsidRDefault="005A6BB5">
      <w:pPr>
        <w:rPr>
          <w:rFonts w:cs="Arial"/>
          <w:color w:val="000000" w:themeColor="text1"/>
          <w:szCs w:val="32"/>
        </w:rPr>
      </w:pPr>
    </w:p>
    <w:p w14:paraId="5EE7AF55" w14:textId="77777777" w:rsidR="005A6BB5" w:rsidRDefault="005A6BB5">
      <w:pPr>
        <w:rPr>
          <w:rFonts w:cs="Arial"/>
          <w:color w:val="000000" w:themeColor="text1"/>
          <w:szCs w:val="32"/>
        </w:rPr>
      </w:pPr>
    </w:p>
    <w:p w14:paraId="793E3C86" w14:textId="77777777" w:rsidR="005A6BB5" w:rsidRDefault="005A6BB5">
      <w:pPr>
        <w:rPr>
          <w:rFonts w:cs="Arial"/>
          <w:color w:val="000000" w:themeColor="text1"/>
          <w:szCs w:val="32"/>
        </w:rPr>
      </w:pPr>
    </w:p>
    <w:p w14:paraId="63A4C90E" w14:textId="77777777" w:rsidR="005A6BB5" w:rsidRDefault="005A6BB5">
      <w:pPr>
        <w:rPr>
          <w:rFonts w:cs="Arial"/>
          <w:color w:val="000000" w:themeColor="text1"/>
          <w:szCs w:val="32"/>
        </w:rPr>
      </w:pPr>
    </w:p>
    <w:p w14:paraId="43C1F8F9" w14:textId="77777777" w:rsidR="005A6BB5" w:rsidRDefault="005A6BB5">
      <w:pPr>
        <w:rPr>
          <w:rFonts w:cs="Arial"/>
          <w:color w:val="000000" w:themeColor="text1"/>
          <w:szCs w:val="32"/>
        </w:rPr>
      </w:pPr>
    </w:p>
    <w:p w14:paraId="03794EF7" w14:textId="77777777" w:rsidR="005A6BB5" w:rsidRDefault="005A6BB5">
      <w:pPr>
        <w:rPr>
          <w:rFonts w:cs="Arial"/>
          <w:color w:val="000000" w:themeColor="text1"/>
          <w:szCs w:val="32"/>
        </w:rPr>
      </w:pPr>
    </w:p>
    <w:p w14:paraId="5FD6F96C" w14:textId="77777777" w:rsidR="005A6BB5" w:rsidRDefault="005A6BB5">
      <w:pPr>
        <w:rPr>
          <w:rFonts w:cs="Arial"/>
          <w:color w:val="000000" w:themeColor="text1"/>
          <w:szCs w:val="32"/>
        </w:rPr>
      </w:pPr>
    </w:p>
    <w:p w14:paraId="552B9E11" w14:textId="77777777" w:rsidR="005A6BB5" w:rsidRDefault="005A6BB5">
      <w:pPr>
        <w:rPr>
          <w:rFonts w:cs="Arial"/>
          <w:color w:val="000000" w:themeColor="text1"/>
          <w:szCs w:val="32"/>
        </w:rPr>
      </w:pPr>
    </w:p>
    <w:p w14:paraId="055BD95B" w14:textId="58C72ABE" w:rsidR="005A6BB5" w:rsidRDefault="005A6BB5" w:rsidP="005A6BB5">
      <w:pPr>
        <w:tabs>
          <w:tab w:val="left" w:pos="2599"/>
        </w:tabs>
        <w:rPr>
          <w:rFonts w:cs="Arial"/>
          <w:color w:val="000000" w:themeColor="text1"/>
          <w:szCs w:val="32"/>
        </w:rPr>
      </w:pPr>
      <w:r>
        <w:rPr>
          <w:rFonts w:cs="Arial"/>
          <w:color w:val="000000" w:themeColor="text1"/>
          <w:szCs w:val="32"/>
        </w:rPr>
        <w:tab/>
      </w:r>
    </w:p>
    <w:p w14:paraId="2FAE301B" w14:textId="2A6B028E" w:rsidR="005A6BB5" w:rsidRDefault="005A6BB5" w:rsidP="005A6BB5">
      <w:pPr>
        <w:tabs>
          <w:tab w:val="left" w:pos="2599"/>
        </w:tabs>
        <w:rPr>
          <w:rFonts w:cs="Arial"/>
          <w:color w:val="000000" w:themeColor="text1"/>
          <w:szCs w:val="32"/>
        </w:rPr>
      </w:pPr>
      <w:r>
        <w:rPr>
          <w:rFonts w:cs="Arial"/>
          <w:color w:val="000000" w:themeColor="text1"/>
          <w:szCs w:val="32"/>
        </w:rPr>
        <w:tab/>
      </w:r>
    </w:p>
    <w:p w14:paraId="4878508D" w14:textId="77777777" w:rsidR="005A6BB5" w:rsidRDefault="005A6BB5">
      <w:pPr>
        <w:rPr>
          <w:rFonts w:cs="Arial"/>
          <w:color w:val="000000" w:themeColor="text1"/>
          <w:szCs w:val="32"/>
        </w:rPr>
      </w:pPr>
    </w:p>
    <w:p w14:paraId="4AB71BC5" w14:textId="77777777" w:rsidR="005A6BB5" w:rsidRDefault="005A6BB5">
      <w:pPr>
        <w:rPr>
          <w:rFonts w:cs="Arial"/>
          <w:color w:val="000000" w:themeColor="text1"/>
          <w:szCs w:val="32"/>
        </w:rPr>
      </w:pPr>
    </w:p>
    <w:p w14:paraId="6DB139A4" w14:textId="77777777" w:rsidR="005A6BB5" w:rsidRDefault="005A6BB5">
      <w:pPr>
        <w:rPr>
          <w:rFonts w:cs="Arial"/>
          <w:color w:val="000000" w:themeColor="text1"/>
          <w:szCs w:val="32"/>
        </w:rPr>
      </w:pPr>
    </w:p>
    <w:p w14:paraId="42FD4A0E" w14:textId="77777777" w:rsidR="005A6BB5" w:rsidRDefault="005A6BB5">
      <w:pPr>
        <w:rPr>
          <w:rFonts w:cs="Arial"/>
          <w:color w:val="000000" w:themeColor="text1"/>
          <w:szCs w:val="32"/>
        </w:rPr>
      </w:pPr>
    </w:p>
    <w:p w14:paraId="0A0ED022" w14:textId="77777777" w:rsidR="005A6BB5" w:rsidRDefault="005A6BB5">
      <w:pPr>
        <w:rPr>
          <w:rFonts w:cs="Arial"/>
          <w:color w:val="000000" w:themeColor="text1"/>
          <w:szCs w:val="32"/>
        </w:rPr>
      </w:pPr>
    </w:p>
    <w:p w14:paraId="7553620B" w14:textId="77777777" w:rsidR="005A6BB5" w:rsidRDefault="005A6BB5">
      <w:pPr>
        <w:rPr>
          <w:rFonts w:cs="Arial"/>
          <w:color w:val="000000" w:themeColor="text1"/>
          <w:szCs w:val="32"/>
        </w:rPr>
      </w:pPr>
    </w:p>
    <w:p w14:paraId="1AE53AF5" w14:textId="77777777" w:rsidR="005A6BB5" w:rsidRDefault="005A6BB5">
      <w:pPr>
        <w:rPr>
          <w:rFonts w:cs="Arial"/>
          <w:color w:val="000000" w:themeColor="text1"/>
          <w:szCs w:val="32"/>
        </w:rPr>
      </w:pPr>
    </w:p>
    <w:p w14:paraId="72088770" w14:textId="77777777" w:rsidR="005A6BB5" w:rsidRDefault="005A6BB5">
      <w:pPr>
        <w:rPr>
          <w:rFonts w:cs="Arial"/>
          <w:color w:val="000000" w:themeColor="text1"/>
          <w:szCs w:val="32"/>
        </w:rPr>
      </w:pPr>
    </w:p>
    <w:p w14:paraId="7A9DD608" w14:textId="77777777" w:rsidR="00190EF0" w:rsidRDefault="00190EF0">
      <w:pPr>
        <w:rPr>
          <w:rFonts w:cs="Arial"/>
          <w:color w:val="000000" w:themeColor="text1"/>
          <w:szCs w:val="32"/>
        </w:rPr>
      </w:pPr>
    </w:p>
    <w:p w14:paraId="70AD7366" w14:textId="77777777" w:rsidR="005A6BB5" w:rsidRPr="008335D5" w:rsidRDefault="005A6BB5">
      <w:pPr>
        <w:rPr>
          <w:rFonts w:cs="Arial"/>
          <w:color w:val="000000" w:themeColor="text1"/>
          <w:szCs w:val="32"/>
        </w:rPr>
        <w:sectPr w:rsidR="005A6BB5" w:rsidRPr="008335D5" w:rsidSect="00190EF0">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01628E73" w14:textId="60AA39F2" w:rsidR="00E007C4" w:rsidRPr="008335D5" w:rsidRDefault="00E007C4" w:rsidP="00E007C4">
      <w:pPr>
        <w:pStyle w:val="Heading1"/>
        <w:rPr>
          <w:rFonts w:asciiTheme="minorHAnsi" w:hAnsiTheme="minorHAnsi" w:cs="Arial"/>
        </w:rPr>
      </w:pPr>
      <w:bookmarkStart w:id="0" w:name="_Toc407087676"/>
      <w:r w:rsidRPr="008335D5">
        <w:rPr>
          <w:rFonts w:asciiTheme="minorHAnsi" w:hAnsiTheme="minorHAnsi" w:cs="Arial"/>
        </w:rPr>
        <w:lastRenderedPageBreak/>
        <w:t xml:space="preserve">Appendix </w:t>
      </w:r>
      <w:r>
        <w:rPr>
          <w:rFonts w:asciiTheme="minorHAnsi" w:hAnsiTheme="minorHAnsi" w:cs="Arial"/>
        </w:rPr>
        <w:t>A</w:t>
      </w:r>
      <w:r w:rsidRPr="008335D5">
        <w:rPr>
          <w:rFonts w:asciiTheme="minorHAnsi" w:hAnsiTheme="minorHAnsi" w:cs="Arial"/>
        </w:rPr>
        <w:t xml:space="preserve"> – Bridge 041 Performance Evaluation and Load Rating Analysis</w:t>
      </w:r>
      <w:bookmarkEnd w:id="0"/>
    </w:p>
    <w:p w14:paraId="3CFF919E" w14:textId="77777777" w:rsidR="00E007C4" w:rsidRPr="008335D5" w:rsidRDefault="00E007C4" w:rsidP="00E007C4">
      <w:pPr>
        <w:spacing w:after="0" w:line="240" w:lineRule="auto"/>
        <w:rPr>
          <w:rFonts w:cs="Arial"/>
          <w:b/>
          <w:sz w:val="24"/>
        </w:rPr>
      </w:pPr>
      <w:r w:rsidRPr="008335D5">
        <w:rPr>
          <w:rFonts w:cs="Arial"/>
          <w:b/>
          <w:sz w:val="24"/>
        </w:rPr>
        <w:t>Northampton County Bridge 041</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29C01B8A" w14:textId="77777777" w:rsidTr="00BD616C">
        <w:trPr>
          <w:trHeight w:val="260"/>
        </w:trPr>
        <w:tc>
          <w:tcPr>
            <w:tcW w:w="3294" w:type="dxa"/>
          </w:tcPr>
          <w:p w14:paraId="33822AF3" w14:textId="77777777" w:rsidR="00E007C4" w:rsidRPr="008335D5" w:rsidRDefault="00E007C4" w:rsidP="00BD616C">
            <w:pPr>
              <w:tabs>
                <w:tab w:val="left" w:pos="1980"/>
              </w:tabs>
              <w:rPr>
                <w:rFonts w:cs="Arial"/>
              </w:rPr>
            </w:pPr>
            <w:r w:rsidRPr="008335D5">
              <w:rPr>
                <w:rFonts w:cs="Arial"/>
                <w:b/>
              </w:rPr>
              <w:t>BMS No:</w:t>
            </w:r>
          </w:p>
        </w:tc>
        <w:tc>
          <w:tcPr>
            <w:tcW w:w="3294" w:type="dxa"/>
          </w:tcPr>
          <w:p w14:paraId="23B67556" w14:textId="77777777" w:rsidR="00E007C4" w:rsidRPr="008335D5" w:rsidRDefault="00E007C4" w:rsidP="00BD616C">
            <w:pPr>
              <w:tabs>
                <w:tab w:val="left" w:pos="1980"/>
              </w:tabs>
              <w:rPr>
                <w:rFonts w:cs="Arial"/>
                <w:b/>
              </w:rPr>
            </w:pPr>
            <w:r w:rsidRPr="008335D5">
              <w:rPr>
                <w:rFonts w:cs="Arial"/>
              </w:rPr>
              <w:t>48 7208 0684 9041</w:t>
            </w:r>
          </w:p>
        </w:tc>
      </w:tr>
      <w:tr w:rsidR="00E007C4" w:rsidRPr="008335D5" w14:paraId="0E516C8A" w14:textId="77777777" w:rsidTr="00BD616C">
        <w:trPr>
          <w:trHeight w:val="70"/>
        </w:trPr>
        <w:tc>
          <w:tcPr>
            <w:tcW w:w="3294" w:type="dxa"/>
          </w:tcPr>
          <w:p w14:paraId="49ED58EB" w14:textId="77777777" w:rsidR="00E007C4" w:rsidRPr="008335D5" w:rsidRDefault="00E007C4" w:rsidP="00BD616C">
            <w:pPr>
              <w:tabs>
                <w:tab w:val="left" w:pos="1980"/>
              </w:tabs>
              <w:rPr>
                <w:rFonts w:cs="Arial"/>
                <w:b/>
              </w:rPr>
            </w:pPr>
            <w:r w:rsidRPr="008335D5">
              <w:rPr>
                <w:rFonts w:cs="Arial"/>
                <w:b/>
              </w:rPr>
              <w:t>Feature Carried:</w:t>
            </w:r>
          </w:p>
        </w:tc>
        <w:tc>
          <w:tcPr>
            <w:tcW w:w="3294" w:type="dxa"/>
          </w:tcPr>
          <w:p w14:paraId="31791CC5" w14:textId="77777777" w:rsidR="00E007C4" w:rsidRPr="008335D5" w:rsidRDefault="00E007C4" w:rsidP="00BD616C">
            <w:pPr>
              <w:tabs>
                <w:tab w:val="left" w:pos="1980"/>
              </w:tabs>
              <w:rPr>
                <w:rFonts w:cs="Arial"/>
              </w:rPr>
            </w:pPr>
            <w:r w:rsidRPr="008335D5">
              <w:rPr>
                <w:rFonts w:cs="Arial"/>
              </w:rPr>
              <w:t>Little Creek Road</w:t>
            </w:r>
          </w:p>
        </w:tc>
      </w:tr>
      <w:tr w:rsidR="00E007C4" w:rsidRPr="008335D5" w14:paraId="4A952117" w14:textId="77777777" w:rsidTr="00BD616C">
        <w:trPr>
          <w:trHeight w:val="70"/>
        </w:trPr>
        <w:tc>
          <w:tcPr>
            <w:tcW w:w="3294" w:type="dxa"/>
          </w:tcPr>
          <w:p w14:paraId="64BD9BBC" w14:textId="77777777" w:rsidR="00E007C4" w:rsidRPr="008335D5" w:rsidRDefault="00E007C4" w:rsidP="00BD616C">
            <w:pPr>
              <w:tabs>
                <w:tab w:val="left" w:pos="1980"/>
              </w:tabs>
              <w:rPr>
                <w:rFonts w:cs="Arial"/>
                <w:b/>
              </w:rPr>
            </w:pPr>
            <w:r w:rsidRPr="008335D5">
              <w:rPr>
                <w:rFonts w:cs="Arial"/>
                <w:b/>
              </w:rPr>
              <w:t>Feature Intersected:</w:t>
            </w:r>
          </w:p>
        </w:tc>
        <w:tc>
          <w:tcPr>
            <w:tcW w:w="3294" w:type="dxa"/>
          </w:tcPr>
          <w:p w14:paraId="590C5E93" w14:textId="77777777" w:rsidR="00E007C4" w:rsidRPr="008335D5" w:rsidRDefault="00E007C4" w:rsidP="00BD616C">
            <w:pPr>
              <w:tabs>
                <w:tab w:val="left" w:pos="1980"/>
              </w:tabs>
              <w:rPr>
                <w:rFonts w:cs="Arial"/>
              </w:rPr>
            </w:pPr>
            <w:r w:rsidRPr="008335D5">
              <w:rPr>
                <w:rFonts w:cs="Arial"/>
              </w:rPr>
              <w:t>Little Martins Creek</w:t>
            </w:r>
          </w:p>
        </w:tc>
      </w:tr>
      <w:tr w:rsidR="00E007C4" w:rsidRPr="008335D5" w14:paraId="0AB0E5C5" w14:textId="77777777" w:rsidTr="00BD616C">
        <w:trPr>
          <w:trHeight w:val="233"/>
        </w:trPr>
        <w:tc>
          <w:tcPr>
            <w:tcW w:w="3294" w:type="dxa"/>
          </w:tcPr>
          <w:p w14:paraId="56235A94" w14:textId="77777777" w:rsidR="00E007C4" w:rsidRPr="008335D5" w:rsidRDefault="00E007C4" w:rsidP="00BD616C">
            <w:pPr>
              <w:tabs>
                <w:tab w:val="left" w:pos="1980"/>
              </w:tabs>
              <w:rPr>
                <w:rFonts w:cs="Arial"/>
              </w:rPr>
            </w:pPr>
            <w:r w:rsidRPr="008335D5">
              <w:rPr>
                <w:rFonts w:cs="Arial"/>
                <w:b/>
              </w:rPr>
              <w:t>Structure Type:</w:t>
            </w:r>
          </w:p>
        </w:tc>
        <w:tc>
          <w:tcPr>
            <w:tcW w:w="3294" w:type="dxa"/>
          </w:tcPr>
          <w:p w14:paraId="2556B6D6" w14:textId="77777777" w:rsidR="00E007C4" w:rsidRPr="008335D5" w:rsidRDefault="00E007C4" w:rsidP="00BD616C">
            <w:pPr>
              <w:tabs>
                <w:tab w:val="left" w:pos="1980"/>
              </w:tabs>
              <w:rPr>
                <w:rFonts w:cs="Arial"/>
              </w:rPr>
            </w:pPr>
            <w:r w:rsidRPr="008335D5">
              <w:rPr>
                <w:rFonts w:cs="Arial"/>
              </w:rPr>
              <w:t>Two Span, Simply Supported Concrete Encased Steel I-Beam</w:t>
            </w:r>
          </w:p>
        </w:tc>
      </w:tr>
      <w:tr w:rsidR="00E007C4" w:rsidRPr="008335D5" w14:paraId="14701297" w14:textId="77777777" w:rsidTr="00BD616C">
        <w:trPr>
          <w:trHeight w:val="70"/>
        </w:trPr>
        <w:tc>
          <w:tcPr>
            <w:tcW w:w="3294" w:type="dxa"/>
          </w:tcPr>
          <w:p w14:paraId="3F6B689E" w14:textId="77777777" w:rsidR="00E007C4" w:rsidRPr="008335D5" w:rsidRDefault="00E007C4" w:rsidP="00BD616C">
            <w:pPr>
              <w:tabs>
                <w:tab w:val="left" w:pos="1980"/>
              </w:tabs>
              <w:rPr>
                <w:rFonts w:cs="Arial"/>
                <w:b/>
              </w:rPr>
            </w:pPr>
          </w:p>
        </w:tc>
        <w:tc>
          <w:tcPr>
            <w:tcW w:w="3294" w:type="dxa"/>
          </w:tcPr>
          <w:p w14:paraId="16995C21" w14:textId="77777777" w:rsidR="00E007C4" w:rsidRPr="008335D5" w:rsidRDefault="00E007C4" w:rsidP="00BD616C">
            <w:pPr>
              <w:tabs>
                <w:tab w:val="left" w:pos="1980"/>
              </w:tabs>
              <w:rPr>
                <w:rFonts w:cs="Arial"/>
              </w:rPr>
            </w:pPr>
          </w:p>
        </w:tc>
      </w:tr>
      <w:tr w:rsidR="00E007C4" w:rsidRPr="008335D5" w14:paraId="74903DF7" w14:textId="77777777" w:rsidTr="00BD616C">
        <w:trPr>
          <w:trHeight w:val="70"/>
        </w:trPr>
        <w:tc>
          <w:tcPr>
            <w:tcW w:w="3294" w:type="dxa"/>
          </w:tcPr>
          <w:p w14:paraId="2A85F1F7" w14:textId="77777777" w:rsidR="00E007C4" w:rsidRPr="008335D5" w:rsidRDefault="00E007C4" w:rsidP="00BD616C">
            <w:pPr>
              <w:tabs>
                <w:tab w:val="left" w:pos="1980"/>
              </w:tabs>
              <w:rPr>
                <w:rFonts w:cs="Arial"/>
                <w:b/>
              </w:rPr>
            </w:pPr>
            <w:r w:rsidRPr="008335D5">
              <w:rPr>
                <w:rFonts w:cs="Arial"/>
                <w:b/>
              </w:rPr>
              <w:t>Test Date:</w:t>
            </w:r>
          </w:p>
        </w:tc>
        <w:tc>
          <w:tcPr>
            <w:tcW w:w="3294" w:type="dxa"/>
          </w:tcPr>
          <w:p w14:paraId="6FA052AA" w14:textId="77777777" w:rsidR="00E007C4" w:rsidRPr="008335D5" w:rsidRDefault="00E007C4" w:rsidP="00BD616C">
            <w:pPr>
              <w:tabs>
                <w:tab w:val="left" w:pos="1980"/>
              </w:tabs>
              <w:rPr>
                <w:rFonts w:cs="Arial"/>
                <w:b/>
              </w:rPr>
            </w:pPr>
            <w:r w:rsidRPr="008335D5">
              <w:rPr>
                <w:rFonts w:cs="Arial"/>
              </w:rPr>
              <w:t>11/05/2014</w:t>
            </w:r>
          </w:p>
        </w:tc>
      </w:tr>
      <w:tr w:rsidR="00E007C4" w:rsidRPr="008335D5" w14:paraId="4448F8F2" w14:textId="77777777" w:rsidTr="00BD616C">
        <w:trPr>
          <w:trHeight w:val="70"/>
        </w:trPr>
        <w:tc>
          <w:tcPr>
            <w:tcW w:w="3294" w:type="dxa"/>
          </w:tcPr>
          <w:p w14:paraId="5CA61075" w14:textId="77777777" w:rsidR="00E007C4" w:rsidRPr="008335D5" w:rsidRDefault="00E007C4" w:rsidP="00BD616C">
            <w:pPr>
              <w:tabs>
                <w:tab w:val="left" w:pos="1980"/>
              </w:tabs>
              <w:rPr>
                <w:rFonts w:cs="Arial"/>
                <w:b/>
              </w:rPr>
            </w:pPr>
            <w:r w:rsidRPr="008335D5">
              <w:rPr>
                <w:rFonts w:cs="Arial"/>
                <w:b/>
              </w:rPr>
              <w:t>Test Type:</w:t>
            </w:r>
          </w:p>
        </w:tc>
        <w:tc>
          <w:tcPr>
            <w:tcW w:w="3294" w:type="dxa"/>
          </w:tcPr>
          <w:p w14:paraId="69D24FB6" w14:textId="77777777" w:rsidR="00E007C4" w:rsidRPr="008335D5" w:rsidRDefault="00E007C4" w:rsidP="00BD616C">
            <w:pPr>
              <w:tabs>
                <w:tab w:val="left" w:pos="1980"/>
              </w:tabs>
              <w:rPr>
                <w:rFonts w:cs="Arial"/>
                <w:b/>
              </w:rPr>
            </w:pPr>
            <w:r w:rsidRPr="008335D5">
              <w:rPr>
                <w:rFonts w:cs="Arial"/>
              </w:rPr>
              <w:t>Dynamic Test</w:t>
            </w:r>
          </w:p>
        </w:tc>
      </w:tr>
      <w:tr w:rsidR="00E007C4" w:rsidRPr="008335D5" w14:paraId="747A992F" w14:textId="77777777" w:rsidTr="00BD616C">
        <w:trPr>
          <w:trHeight w:val="70"/>
        </w:trPr>
        <w:tc>
          <w:tcPr>
            <w:tcW w:w="3294" w:type="dxa"/>
          </w:tcPr>
          <w:p w14:paraId="3E83311C" w14:textId="77777777" w:rsidR="00E007C4" w:rsidRPr="008335D5" w:rsidRDefault="00E007C4" w:rsidP="00BD616C">
            <w:pPr>
              <w:tabs>
                <w:tab w:val="left" w:pos="1980"/>
              </w:tabs>
              <w:rPr>
                <w:rFonts w:cs="Arial"/>
                <w:b/>
              </w:rPr>
            </w:pPr>
            <w:r w:rsidRPr="008335D5">
              <w:rPr>
                <w:rFonts w:cs="Arial"/>
                <w:b/>
              </w:rPr>
              <w:t>Analysis and Rating Method:</w:t>
            </w:r>
          </w:p>
        </w:tc>
        <w:tc>
          <w:tcPr>
            <w:tcW w:w="3294" w:type="dxa"/>
          </w:tcPr>
          <w:p w14:paraId="49FFC6CE" w14:textId="7D7C3D17" w:rsidR="00E007C4" w:rsidRPr="008335D5" w:rsidRDefault="00E007C4" w:rsidP="00BD616C">
            <w:pPr>
              <w:tabs>
                <w:tab w:val="left" w:pos="1980"/>
              </w:tabs>
              <w:rPr>
                <w:rFonts w:cs="Arial"/>
              </w:rPr>
            </w:pPr>
            <w:r w:rsidRPr="008335D5">
              <w:rPr>
                <w:rFonts w:cs="Arial"/>
              </w:rPr>
              <w:t xml:space="preserve">AASHTO </w:t>
            </w:r>
            <w:r w:rsidR="00CE702E">
              <w:rPr>
                <w:rFonts w:cs="Arial"/>
              </w:rPr>
              <w:t xml:space="preserve">ASR, LFR, and </w:t>
            </w:r>
            <w:r w:rsidRPr="008335D5">
              <w:rPr>
                <w:rFonts w:cs="Arial"/>
              </w:rPr>
              <w:t>LRFR</w:t>
            </w:r>
          </w:p>
        </w:tc>
      </w:tr>
    </w:tbl>
    <w:p w14:paraId="1E53A3CD" w14:textId="77777777" w:rsidR="00E007C4" w:rsidRPr="008335D5" w:rsidRDefault="00E007C4" w:rsidP="00E007C4">
      <w:pPr>
        <w:spacing w:line="240" w:lineRule="auto"/>
        <w:rPr>
          <w:rFonts w:cs="Arial"/>
          <w:sz w:val="24"/>
          <w:szCs w:val="28"/>
        </w:rPr>
      </w:pPr>
    </w:p>
    <w:p w14:paraId="09BFAF8A" w14:textId="77777777" w:rsidR="00E007C4" w:rsidRPr="008335D5" w:rsidRDefault="00E007C4" w:rsidP="00E007C4">
      <w:pPr>
        <w:spacing w:line="240" w:lineRule="auto"/>
        <w:rPr>
          <w:rFonts w:cs="Arial"/>
          <w:i/>
          <w:sz w:val="24"/>
          <w:szCs w:val="28"/>
        </w:rPr>
      </w:pPr>
    </w:p>
    <w:p w14:paraId="19BE003A" w14:textId="77777777" w:rsidR="00E007C4" w:rsidRPr="008335D5" w:rsidRDefault="00E007C4" w:rsidP="00E007C4">
      <w:pPr>
        <w:spacing w:line="240" w:lineRule="auto"/>
        <w:rPr>
          <w:rFonts w:cs="Arial"/>
          <w:i/>
          <w:sz w:val="24"/>
          <w:szCs w:val="28"/>
        </w:rPr>
      </w:pPr>
    </w:p>
    <w:p w14:paraId="291B624D" w14:textId="77777777" w:rsidR="00E007C4" w:rsidRPr="008335D5" w:rsidRDefault="00E007C4" w:rsidP="00E007C4">
      <w:pPr>
        <w:spacing w:after="0" w:line="240" w:lineRule="auto"/>
        <w:rPr>
          <w:rFonts w:cs="Arial"/>
          <w:b/>
          <w:sz w:val="28"/>
          <w:szCs w:val="28"/>
          <w:u w:val="single"/>
        </w:rPr>
      </w:pPr>
    </w:p>
    <w:p w14:paraId="1A96E46A" w14:textId="77777777" w:rsidR="00E007C4" w:rsidRPr="008335D5" w:rsidRDefault="00E007C4" w:rsidP="00E007C4">
      <w:pPr>
        <w:spacing w:after="0" w:line="240" w:lineRule="auto"/>
        <w:rPr>
          <w:rFonts w:cs="Arial"/>
          <w:b/>
          <w:sz w:val="28"/>
          <w:szCs w:val="28"/>
          <w:u w:val="single"/>
        </w:rPr>
      </w:pPr>
    </w:p>
    <w:p w14:paraId="29C57214" w14:textId="77777777" w:rsidR="00E007C4" w:rsidRPr="008335D5" w:rsidRDefault="00E007C4" w:rsidP="00E007C4">
      <w:pPr>
        <w:spacing w:after="0" w:line="240" w:lineRule="auto"/>
        <w:rPr>
          <w:rFonts w:cs="Arial"/>
          <w:b/>
          <w:sz w:val="28"/>
          <w:szCs w:val="28"/>
          <w:u w:val="single"/>
        </w:rPr>
      </w:pPr>
    </w:p>
    <w:p w14:paraId="16B62C41" w14:textId="77777777" w:rsidR="00E007C4" w:rsidRDefault="00E007C4" w:rsidP="00E007C4">
      <w:pPr>
        <w:spacing w:after="0" w:line="240" w:lineRule="auto"/>
        <w:rPr>
          <w:rFonts w:cs="Arial"/>
          <w:b/>
          <w:sz w:val="28"/>
          <w:szCs w:val="28"/>
          <w:u w:val="single"/>
        </w:rPr>
      </w:pPr>
    </w:p>
    <w:p w14:paraId="2BB2C87B" w14:textId="12D48197" w:rsidR="00B700B6" w:rsidRPr="008335D5" w:rsidRDefault="00B700B6" w:rsidP="00B700B6">
      <w:pPr>
        <w:pStyle w:val="Caption"/>
        <w:keepNext/>
        <w:spacing w:before="200" w:after="240"/>
        <w:ind w:left="86"/>
        <w:jc w:val="center"/>
        <w:rPr>
          <w:rFonts w:cs="Arial"/>
        </w:rPr>
      </w:pPr>
      <w:r w:rsidRPr="008335D5">
        <w:rPr>
          <w:rFonts w:cs="Arial"/>
        </w:rPr>
        <w:t xml:space="preserve">Table </w:t>
      </w:r>
      <w:r w:rsidR="00336648">
        <w:rPr>
          <w:rFonts w:cs="Arial"/>
        </w:rPr>
        <w:t>A.</w:t>
      </w:r>
      <w:r>
        <w:rPr>
          <w:rFonts w:cs="Arial"/>
        </w:rPr>
        <w:t>1</w:t>
      </w:r>
      <w:r w:rsidRPr="008335D5">
        <w:rPr>
          <w:rFonts w:cs="Arial"/>
        </w:rPr>
        <w:t xml:space="preserve">. </w:t>
      </w:r>
      <w:r w:rsidRPr="00194361">
        <w:rPr>
          <w:rFonts w:cs="Arial"/>
          <w:i/>
        </w:rPr>
        <w:t>A Priori</w:t>
      </w:r>
      <w:r w:rsidR="00336648">
        <w:rPr>
          <w:rFonts w:cs="Arial"/>
        </w:rPr>
        <w:t xml:space="preserve"> an</w:t>
      </w:r>
      <w:r w:rsidR="00CE702E">
        <w:rPr>
          <w:rFonts w:cs="Arial"/>
        </w:rPr>
        <w:t>d Final Calibrated Model Rating Factors</w:t>
      </w:r>
      <w:r w:rsidRPr="008335D5">
        <w:rPr>
          <w:rFonts w:cs="Arial"/>
        </w:rPr>
        <w:t xml:space="preserve"> for Bridge 041. </w:t>
      </w:r>
    </w:p>
    <w:tbl>
      <w:tblPr>
        <w:tblW w:w="6662" w:type="dxa"/>
        <w:jc w:val="center"/>
        <w:tblInd w:w="93" w:type="dxa"/>
        <w:tblLook w:val="04A0" w:firstRow="1" w:lastRow="0" w:firstColumn="1" w:lastColumn="0" w:noHBand="0" w:noVBand="1"/>
      </w:tblPr>
      <w:tblGrid>
        <w:gridCol w:w="2280"/>
        <w:gridCol w:w="1078"/>
        <w:gridCol w:w="1113"/>
        <w:gridCol w:w="1078"/>
        <w:gridCol w:w="1113"/>
      </w:tblGrid>
      <w:tr w:rsidR="00BD616C" w:rsidRPr="00BD616C" w14:paraId="141ACDE3" w14:textId="77777777" w:rsidTr="00500490">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4CDC3D60" w14:textId="77777777" w:rsidR="00BD616C" w:rsidRPr="00BD616C" w:rsidRDefault="00BD616C" w:rsidP="00500490">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Bridge 041</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382B60B2"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732957D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Span 2</w:t>
            </w:r>
          </w:p>
        </w:tc>
      </w:tr>
      <w:tr w:rsidR="00BD616C" w:rsidRPr="00BD616C" w14:paraId="72BD69F3" w14:textId="77777777" w:rsidTr="00500490">
        <w:trPr>
          <w:trHeight w:val="312"/>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63593296" w14:textId="77777777" w:rsidR="00BD616C" w:rsidRPr="00BD616C" w:rsidRDefault="00BD616C" w:rsidP="00500490">
            <w:pPr>
              <w:spacing w:after="0" w:line="240" w:lineRule="auto"/>
              <w:jc w:val="center"/>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center"/>
            <w:hideMark/>
          </w:tcPr>
          <w:p w14:paraId="6FF69C6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62DA00B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c>
          <w:tcPr>
            <w:tcW w:w="1078" w:type="dxa"/>
            <w:tcBorders>
              <w:top w:val="nil"/>
              <w:left w:val="nil"/>
              <w:bottom w:val="double" w:sz="6" w:space="0" w:color="auto"/>
              <w:right w:val="single" w:sz="4" w:space="0" w:color="auto"/>
            </w:tcBorders>
            <w:shd w:val="clear" w:color="auto" w:fill="auto"/>
            <w:noWrap/>
            <w:vAlign w:val="center"/>
            <w:hideMark/>
          </w:tcPr>
          <w:p w14:paraId="60595CD7"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5F4B9C70" w14:textId="77777777"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500490" w:rsidRPr="00BD616C" w14:paraId="07EB1BF7" w14:textId="77777777" w:rsidTr="00500490">
        <w:trPr>
          <w:trHeight w:val="312"/>
          <w:jc w:val="center"/>
        </w:trPr>
        <w:tc>
          <w:tcPr>
            <w:tcW w:w="6662" w:type="dxa"/>
            <w:gridSpan w:val="5"/>
            <w:tcBorders>
              <w:top w:val="nil"/>
              <w:left w:val="single" w:sz="8" w:space="0" w:color="auto"/>
              <w:bottom w:val="double" w:sz="6" w:space="0" w:color="auto"/>
              <w:right w:val="single" w:sz="8" w:space="0" w:color="auto"/>
            </w:tcBorders>
            <w:shd w:val="clear" w:color="auto" w:fill="auto"/>
            <w:noWrap/>
            <w:vAlign w:val="center"/>
            <w:hideMark/>
          </w:tcPr>
          <w:p w14:paraId="453E73BE" w14:textId="0CABF698" w:rsidR="00500490" w:rsidRPr="00BD616C" w:rsidRDefault="00500490"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A-Priori</w:t>
            </w:r>
          </w:p>
        </w:tc>
      </w:tr>
      <w:tr w:rsidR="00BD616C" w:rsidRPr="00BD616C" w14:paraId="78E22326" w14:textId="77777777" w:rsidTr="00500490">
        <w:trPr>
          <w:trHeight w:val="300"/>
          <w:jc w:val="center"/>
        </w:trPr>
        <w:tc>
          <w:tcPr>
            <w:tcW w:w="2280" w:type="dxa"/>
            <w:tcBorders>
              <w:top w:val="nil"/>
              <w:left w:val="single" w:sz="8" w:space="0" w:color="auto"/>
              <w:bottom w:val="nil"/>
              <w:right w:val="nil"/>
            </w:tcBorders>
            <w:shd w:val="clear" w:color="auto" w:fill="auto"/>
            <w:noWrap/>
            <w:vAlign w:val="center"/>
            <w:hideMark/>
          </w:tcPr>
          <w:p w14:paraId="619C8156" w14:textId="2240A740"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4C1A9955"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3.42</w:t>
            </w:r>
          </w:p>
        </w:tc>
        <w:tc>
          <w:tcPr>
            <w:tcW w:w="1113" w:type="dxa"/>
            <w:tcBorders>
              <w:top w:val="nil"/>
              <w:left w:val="nil"/>
              <w:bottom w:val="nil"/>
              <w:right w:val="single" w:sz="8" w:space="0" w:color="auto"/>
            </w:tcBorders>
            <w:shd w:val="clear" w:color="auto" w:fill="auto"/>
            <w:noWrap/>
            <w:vAlign w:val="center"/>
            <w:hideMark/>
          </w:tcPr>
          <w:p w14:paraId="33792A9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4.44</w:t>
            </w:r>
          </w:p>
        </w:tc>
        <w:tc>
          <w:tcPr>
            <w:tcW w:w="1078" w:type="dxa"/>
            <w:tcBorders>
              <w:top w:val="nil"/>
              <w:left w:val="nil"/>
              <w:bottom w:val="nil"/>
              <w:right w:val="single" w:sz="4" w:space="0" w:color="auto"/>
            </w:tcBorders>
            <w:shd w:val="clear" w:color="auto" w:fill="auto"/>
            <w:noWrap/>
            <w:vAlign w:val="center"/>
            <w:hideMark/>
          </w:tcPr>
          <w:p w14:paraId="4A63E575"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3.42</w:t>
            </w:r>
          </w:p>
        </w:tc>
        <w:tc>
          <w:tcPr>
            <w:tcW w:w="1113" w:type="dxa"/>
            <w:tcBorders>
              <w:top w:val="nil"/>
              <w:left w:val="nil"/>
              <w:bottom w:val="nil"/>
              <w:right w:val="single" w:sz="8" w:space="0" w:color="auto"/>
            </w:tcBorders>
            <w:shd w:val="clear" w:color="auto" w:fill="auto"/>
            <w:noWrap/>
            <w:vAlign w:val="center"/>
            <w:hideMark/>
          </w:tcPr>
          <w:p w14:paraId="756683FB"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4.44</w:t>
            </w:r>
          </w:p>
        </w:tc>
      </w:tr>
      <w:tr w:rsidR="00BD616C" w:rsidRPr="00BD616C" w14:paraId="1A4C0CAB"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hideMark/>
          </w:tcPr>
          <w:p w14:paraId="166B6976" w14:textId="255CFA86"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31B982B3"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2.72</w:t>
            </w:r>
          </w:p>
        </w:tc>
        <w:tc>
          <w:tcPr>
            <w:tcW w:w="1113" w:type="dxa"/>
            <w:tcBorders>
              <w:top w:val="nil"/>
              <w:left w:val="nil"/>
              <w:bottom w:val="nil"/>
              <w:right w:val="single" w:sz="8" w:space="0" w:color="auto"/>
            </w:tcBorders>
            <w:shd w:val="clear" w:color="auto" w:fill="auto"/>
            <w:noWrap/>
            <w:vAlign w:val="center"/>
            <w:hideMark/>
          </w:tcPr>
          <w:p w14:paraId="34D7D4A9"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3.54</w:t>
            </w:r>
          </w:p>
        </w:tc>
        <w:tc>
          <w:tcPr>
            <w:tcW w:w="1078" w:type="dxa"/>
            <w:tcBorders>
              <w:top w:val="nil"/>
              <w:left w:val="nil"/>
              <w:bottom w:val="nil"/>
              <w:right w:val="single" w:sz="4" w:space="0" w:color="auto"/>
            </w:tcBorders>
            <w:shd w:val="clear" w:color="auto" w:fill="auto"/>
            <w:noWrap/>
            <w:vAlign w:val="center"/>
            <w:hideMark/>
          </w:tcPr>
          <w:p w14:paraId="570623BF"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2.72</w:t>
            </w:r>
          </w:p>
        </w:tc>
        <w:tc>
          <w:tcPr>
            <w:tcW w:w="1113" w:type="dxa"/>
            <w:tcBorders>
              <w:top w:val="nil"/>
              <w:left w:val="nil"/>
              <w:bottom w:val="nil"/>
              <w:right w:val="single" w:sz="8" w:space="0" w:color="auto"/>
            </w:tcBorders>
            <w:shd w:val="clear" w:color="auto" w:fill="auto"/>
            <w:noWrap/>
            <w:vAlign w:val="center"/>
            <w:hideMark/>
          </w:tcPr>
          <w:p w14:paraId="219633C0"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3.54</w:t>
            </w:r>
          </w:p>
        </w:tc>
      </w:tr>
      <w:tr w:rsidR="004A0448" w:rsidRPr="00BD616C" w14:paraId="1741618C"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tcPr>
          <w:p w14:paraId="44A7CF42" w14:textId="7F232E19" w:rsidR="004A0448" w:rsidRPr="00BD616C" w:rsidRDefault="004A0448" w:rsidP="0050049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tcPr>
          <w:p w14:paraId="74C6EAF8" w14:textId="18DF718E"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4.07</w:t>
            </w:r>
          </w:p>
        </w:tc>
        <w:tc>
          <w:tcPr>
            <w:tcW w:w="1113" w:type="dxa"/>
            <w:tcBorders>
              <w:top w:val="nil"/>
              <w:left w:val="nil"/>
              <w:bottom w:val="nil"/>
              <w:right w:val="single" w:sz="8" w:space="0" w:color="auto"/>
            </w:tcBorders>
            <w:shd w:val="clear" w:color="auto" w:fill="auto"/>
            <w:noWrap/>
            <w:vAlign w:val="center"/>
          </w:tcPr>
          <w:p w14:paraId="0E311DB0" w14:textId="19E80C2A"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6.79</w:t>
            </w:r>
          </w:p>
        </w:tc>
        <w:tc>
          <w:tcPr>
            <w:tcW w:w="1078" w:type="dxa"/>
            <w:tcBorders>
              <w:top w:val="nil"/>
              <w:left w:val="nil"/>
              <w:bottom w:val="nil"/>
              <w:right w:val="single" w:sz="4" w:space="0" w:color="auto"/>
            </w:tcBorders>
            <w:shd w:val="clear" w:color="auto" w:fill="auto"/>
            <w:noWrap/>
            <w:vAlign w:val="center"/>
          </w:tcPr>
          <w:p w14:paraId="0D4CAA81" w14:textId="02D0771D"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4.07</w:t>
            </w:r>
          </w:p>
        </w:tc>
        <w:tc>
          <w:tcPr>
            <w:tcW w:w="1113" w:type="dxa"/>
            <w:tcBorders>
              <w:top w:val="nil"/>
              <w:left w:val="nil"/>
              <w:bottom w:val="nil"/>
              <w:right w:val="single" w:sz="8" w:space="0" w:color="auto"/>
            </w:tcBorders>
            <w:shd w:val="clear" w:color="auto" w:fill="auto"/>
            <w:noWrap/>
            <w:vAlign w:val="center"/>
          </w:tcPr>
          <w:p w14:paraId="5135C7DE" w14:textId="5AA391C0"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6.79</w:t>
            </w:r>
          </w:p>
        </w:tc>
      </w:tr>
      <w:tr w:rsidR="00BD616C" w:rsidRPr="00BD616C" w14:paraId="265117C1" w14:textId="77777777" w:rsidTr="00500490">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728EAD45" w14:textId="5DA1DD3C"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r w:rsidR="00CE702E">
              <w:rPr>
                <w:rFonts w:ascii="Calibri" w:eastAsia="Times New Roman" w:hAnsi="Calibri" w:cs="Times New Roman"/>
                <w:color w:val="000000"/>
                <w:vertAlign w:val="superscript"/>
              </w:rPr>
              <w:t>+</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669A3643"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1.51</w:t>
            </w:r>
          </w:p>
        </w:tc>
        <w:tc>
          <w:tcPr>
            <w:tcW w:w="1113" w:type="dxa"/>
            <w:tcBorders>
              <w:top w:val="nil"/>
              <w:left w:val="nil"/>
              <w:bottom w:val="double" w:sz="6" w:space="0" w:color="auto"/>
              <w:right w:val="single" w:sz="8" w:space="0" w:color="auto"/>
            </w:tcBorders>
            <w:shd w:val="clear" w:color="auto" w:fill="auto"/>
            <w:noWrap/>
            <w:vAlign w:val="center"/>
            <w:hideMark/>
          </w:tcPr>
          <w:p w14:paraId="45208E7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3.09</w:t>
            </w:r>
          </w:p>
        </w:tc>
        <w:tc>
          <w:tcPr>
            <w:tcW w:w="1078" w:type="dxa"/>
            <w:tcBorders>
              <w:top w:val="nil"/>
              <w:left w:val="nil"/>
              <w:bottom w:val="double" w:sz="6" w:space="0" w:color="auto"/>
              <w:right w:val="single" w:sz="4" w:space="0" w:color="auto"/>
            </w:tcBorders>
            <w:shd w:val="clear" w:color="auto" w:fill="auto"/>
            <w:noWrap/>
            <w:vAlign w:val="center"/>
            <w:hideMark/>
          </w:tcPr>
          <w:p w14:paraId="0D065B2D"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1.51</w:t>
            </w:r>
          </w:p>
        </w:tc>
        <w:tc>
          <w:tcPr>
            <w:tcW w:w="1113" w:type="dxa"/>
            <w:tcBorders>
              <w:top w:val="nil"/>
              <w:left w:val="nil"/>
              <w:bottom w:val="double" w:sz="6" w:space="0" w:color="auto"/>
              <w:right w:val="single" w:sz="8" w:space="0" w:color="auto"/>
            </w:tcBorders>
            <w:shd w:val="clear" w:color="auto" w:fill="auto"/>
            <w:noWrap/>
            <w:vAlign w:val="center"/>
            <w:hideMark/>
          </w:tcPr>
          <w:p w14:paraId="47E48F0F"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3.09</w:t>
            </w:r>
          </w:p>
        </w:tc>
      </w:tr>
      <w:tr w:rsidR="00500490" w:rsidRPr="00BD616C" w14:paraId="2D92331B" w14:textId="77777777" w:rsidTr="00C67A61">
        <w:trPr>
          <w:trHeight w:val="312"/>
          <w:jc w:val="center"/>
        </w:trPr>
        <w:tc>
          <w:tcPr>
            <w:tcW w:w="6662" w:type="dxa"/>
            <w:gridSpan w:val="5"/>
            <w:tcBorders>
              <w:top w:val="nil"/>
              <w:left w:val="single" w:sz="8" w:space="0" w:color="auto"/>
              <w:bottom w:val="double" w:sz="6" w:space="0" w:color="auto"/>
              <w:right w:val="single" w:sz="8" w:space="0" w:color="auto"/>
            </w:tcBorders>
            <w:shd w:val="clear" w:color="auto" w:fill="auto"/>
            <w:noWrap/>
            <w:vAlign w:val="center"/>
            <w:hideMark/>
          </w:tcPr>
          <w:p w14:paraId="44D4AA33" w14:textId="788C5F9E" w:rsidR="00500490" w:rsidRPr="00BD616C" w:rsidRDefault="00500490"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BD616C" w:rsidRPr="00BD616C" w14:paraId="32E4D616" w14:textId="77777777" w:rsidTr="00500490">
        <w:trPr>
          <w:trHeight w:val="300"/>
          <w:jc w:val="center"/>
        </w:trPr>
        <w:tc>
          <w:tcPr>
            <w:tcW w:w="2280" w:type="dxa"/>
            <w:tcBorders>
              <w:top w:val="nil"/>
              <w:left w:val="single" w:sz="8" w:space="0" w:color="auto"/>
              <w:bottom w:val="nil"/>
              <w:right w:val="nil"/>
            </w:tcBorders>
            <w:shd w:val="clear" w:color="auto" w:fill="auto"/>
            <w:noWrap/>
            <w:vAlign w:val="center"/>
            <w:hideMark/>
          </w:tcPr>
          <w:p w14:paraId="5CBF5EB6" w14:textId="61598F71"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34A1460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3.28</w:t>
            </w:r>
          </w:p>
        </w:tc>
        <w:tc>
          <w:tcPr>
            <w:tcW w:w="1113" w:type="dxa"/>
            <w:tcBorders>
              <w:top w:val="nil"/>
              <w:left w:val="nil"/>
              <w:bottom w:val="nil"/>
              <w:right w:val="single" w:sz="8" w:space="0" w:color="auto"/>
            </w:tcBorders>
            <w:shd w:val="clear" w:color="auto" w:fill="auto"/>
            <w:noWrap/>
            <w:vAlign w:val="center"/>
            <w:hideMark/>
          </w:tcPr>
          <w:p w14:paraId="2A08798C"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4.25</w:t>
            </w:r>
          </w:p>
        </w:tc>
        <w:tc>
          <w:tcPr>
            <w:tcW w:w="1078" w:type="dxa"/>
            <w:tcBorders>
              <w:top w:val="nil"/>
              <w:left w:val="nil"/>
              <w:bottom w:val="nil"/>
              <w:right w:val="single" w:sz="4" w:space="0" w:color="auto"/>
            </w:tcBorders>
            <w:shd w:val="clear" w:color="auto" w:fill="auto"/>
            <w:noWrap/>
            <w:vAlign w:val="center"/>
            <w:hideMark/>
          </w:tcPr>
          <w:p w14:paraId="222BC521"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3.74</w:t>
            </w:r>
          </w:p>
        </w:tc>
        <w:tc>
          <w:tcPr>
            <w:tcW w:w="1113" w:type="dxa"/>
            <w:tcBorders>
              <w:top w:val="nil"/>
              <w:left w:val="nil"/>
              <w:bottom w:val="nil"/>
              <w:right w:val="single" w:sz="8" w:space="0" w:color="auto"/>
            </w:tcBorders>
            <w:shd w:val="clear" w:color="auto" w:fill="auto"/>
            <w:noWrap/>
            <w:vAlign w:val="center"/>
            <w:hideMark/>
          </w:tcPr>
          <w:p w14:paraId="0436519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4.85</w:t>
            </w:r>
          </w:p>
        </w:tc>
      </w:tr>
      <w:tr w:rsidR="00BD616C" w:rsidRPr="00BD616C" w14:paraId="5BDBE454"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hideMark/>
          </w:tcPr>
          <w:p w14:paraId="0FF5E7BB" w14:textId="43E0BF56"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hideMark/>
          </w:tcPr>
          <w:p w14:paraId="67C7AD53"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2.59</w:t>
            </w:r>
          </w:p>
        </w:tc>
        <w:tc>
          <w:tcPr>
            <w:tcW w:w="1113" w:type="dxa"/>
            <w:tcBorders>
              <w:top w:val="nil"/>
              <w:left w:val="nil"/>
              <w:bottom w:val="nil"/>
              <w:right w:val="single" w:sz="8" w:space="0" w:color="auto"/>
            </w:tcBorders>
            <w:shd w:val="clear" w:color="auto" w:fill="auto"/>
            <w:noWrap/>
            <w:vAlign w:val="center"/>
            <w:hideMark/>
          </w:tcPr>
          <w:p w14:paraId="7251326D"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3.37</w:t>
            </w:r>
          </w:p>
        </w:tc>
        <w:tc>
          <w:tcPr>
            <w:tcW w:w="1078" w:type="dxa"/>
            <w:tcBorders>
              <w:top w:val="nil"/>
              <w:left w:val="nil"/>
              <w:bottom w:val="nil"/>
              <w:right w:val="single" w:sz="4" w:space="0" w:color="auto"/>
            </w:tcBorders>
            <w:shd w:val="clear" w:color="auto" w:fill="auto"/>
            <w:noWrap/>
            <w:vAlign w:val="center"/>
            <w:hideMark/>
          </w:tcPr>
          <w:p w14:paraId="3008614E"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3.02</w:t>
            </w:r>
          </w:p>
        </w:tc>
        <w:tc>
          <w:tcPr>
            <w:tcW w:w="1113" w:type="dxa"/>
            <w:tcBorders>
              <w:top w:val="nil"/>
              <w:left w:val="nil"/>
              <w:bottom w:val="nil"/>
              <w:right w:val="single" w:sz="8" w:space="0" w:color="auto"/>
            </w:tcBorders>
            <w:shd w:val="clear" w:color="auto" w:fill="auto"/>
            <w:noWrap/>
            <w:vAlign w:val="center"/>
            <w:hideMark/>
          </w:tcPr>
          <w:p w14:paraId="4C89C1C8"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3.92</w:t>
            </w:r>
          </w:p>
        </w:tc>
      </w:tr>
      <w:tr w:rsidR="004A0448" w:rsidRPr="00BD616C" w14:paraId="5DA7362A" w14:textId="77777777" w:rsidTr="00500490">
        <w:trPr>
          <w:trHeight w:val="289"/>
          <w:jc w:val="center"/>
        </w:trPr>
        <w:tc>
          <w:tcPr>
            <w:tcW w:w="2280" w:type="dxa"/>
            <w:tcBorders>
              <w:top w:val="nil"/>
              <w:left w:val="single" w:sz="8" w:space="0" w:color="auto"/>
              <w:bottom w:val="nil"/>
              <w:right w:val="nil"/>
            </w:tcBorders>
            <w:shd w:val="clear" w:color="auto" w:fill="auto"/>
            <w:noWrap/>
            <w:vAlign w:val="center"/>
          </w:tcPr>
          <w:p w14:paraId="5DA5BC51" w14:textId="60FD7061" w:rsidR="004A0448" w:rsidRPr="00BD616C" w:rsidRDefault="004A0448" w:rsidP="0050049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nil"/>
              <w:right w:val="single" w:sz="4" w:space="0" w:color="auto"/>
            </w:tcBorders>
            <w:shd w:val="clear" w:color="auto" w:fill="auto"/>
            <w:noWrap/>
            <w:vAlign w:val="center"/>
          </w:tcPr>
          <w:p w14:paraId="3A3649DD" w14:textId="0FA17120"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3.43</w:t>
            </w:r>
          </w:p>
        </w:tc>
        <w:tc>
          <w:tcPr>
            <w:tcW w:w="1113" w:type="dxa"/>
            <w:tcBorders>
              <w:top w:val="nil"/>
              <w:left w:val="nil"/>
              <w:bottom w:val="nil"/>
              <w:right w:val="single" w:sz="8" w:space="0" w:color="auto"/>
            </w:tcBorders>
            <w:shd w:val="clear" w:color="auto" w:fill="auto"/>
            <w:noWrap/>
            <w:vAlign w:val="center"/>
          </w:tcPr>
          <w:p w14:paraId="4FBC8657" w14:textId="3F7D9372"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5.73</w:t>
            </w:r>
          </w:p>
        </w:tc>
        <w:tc>
          <w:tcPr>
            <w:tcW w:w="1078" w:type="dxa"/>
            <w:tcBorders>
              <w:top w:val="nil"/>
              <w:left w:val="nil"/>
              <w:bottom w:val="nil"/>
              <w:right w:val="single" w:sz="4" w:space="0" w:color="auto"/>
            </w:tcBorders>
            <w:shd w:val="clear" w:color="auto" w:fill="auto"/>
            <w:noWrap/>
            <w:vAlign w:val="center"/>
          </w:tcPr>
          <w:p w14:paraId="0E7A9665" w14:textId="4F8E4671"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3.96</w:t>
            </w:r>
          </w:p>
        </w:tc>
        <w:tc>
          <w:tcPr>
            <w:tcW w:w="1113" w:type="dxa"/>
            <w:tcBorders>
              <w:top w:val="nil"/>
              <w:left w:val="nil"/>
              <w:bottom w:val="nil"/>
              <w:right w:val="single" w:sz="8" w:space="0" w:color="auto"/>
            </w:tcBorders>
            <w:shd w:val="clear" w:color="auto" w:fill="auto"/>
            <w:noWrap/>
            <w:vAlign w:val="center"/>
          </w:tcPr>
          <w:p w14:paraId="0FE84B8E" w14:textId="20314893" w:rsidR="004A0448" w:rsidRPr="00BD616C" w:rsidRDefault="004A0448" w:rsidP="00500490">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6.62</w:t>
            </w:r>
          </w:p>
        </w:tc>
      </w:tr>
      <w:tr w:rsidR="00BD616C" w:rsidRPr="00BD616C" w14:paraId="54CBC4A2" w14:textId="77777777" w:rsidTr="00500490">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1DD36015" w14:textId="1A995839"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r w:rsidR="00CE702E">
              <w:rPr>
                <w:rFonts w:ascii="Calibri" w:eastAsia="Times New Roman" w:hAnsi="Calibri" w:cs="Times New Roman"/>
                <w:color w:val="000000"/>
                <w:vertAlign w:val="superscript"/>
              </w:rPr>
              <w:t>+</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5119B8E1"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1.41</w:t>
            </w:r>
          </w:p>
        </w:tc>
        <w:tc>
          <w:tcPr>
            <w:tcW w:w="1113" w:type="dxa"/>
            <w:tcBorders>
              <w:top w:val="nil"/>
              <w:left w:val="nil"/>
              <w:bottom w:val="double" w:sz="6" w:space="0" w:color="auto"/>
              <w:right w:val="single" w:sz="8" w:space="0" w:color="auto"/>
            </w:tcBorders>
            <w:shd w:val="clear" w:color="auto" w:fill="auto"/>
            <w:noWrap/>
            <w:vAlign w:val="center"/>
            <w:hideMark/>
          </w:tcPr>
          <w:p w14:paraId="62D672DE"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2.92</w:t>
            </w:r>
          </w:p>
        </w:tc>
        <w:tc>
          <w:tcPr>
            <w:tcW w:w="1078" w:type="dxa"/>
            <w:tcBorders>
              <w:top w:val="nil"/>
              <w:left w:val="nil"/>
              <w:bottom w:val="double" w:sz="6" w:space="0" w:color="auto"/>
              <w:right w:val="single" w:sz="4" w:space="0" w:color="auto"/>
            </w:tcBorders>
            <w:shd w:val="clear" w:color="auto" w:fill="auto"/>
            <w:noWrap/>
            <w:vAlign w:val="center"/>
            <w:hideMark/>
          </w:tcPr>
          <w:p w14:paraId="58019466"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1.64</w:t>
            </w:r>
          </w:p>
        </w:tc>
        <w:tc>
          <w:tcPr>
            <w:tcW w:w="1113" w:type="dxa"/>
            <w:tcBorders>
              <w:top w:val="nil"/>
              <w:left w:val="nil"/>
              <w:bottom w:val="double" w:sz="6" w:space="0" w:color="auto"/>
              <w:right w:val="single" w:sz="8" w:space="0" w:color="auto"/>
            </w:tcBorders>
            <w:shd w:val="clear" w:color="auto" w:fill="auto"/>
            <w:noWrap/>
            <w:vAlign w:val="center"/>
            <w:hideMark/>
          </w:tcPr>
          <w:p w14:paraId="4FA70085"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3.38</w:t>
            </w:r>
          </w:p>
        </w:tc>
      </w:tr>
      <w:tr w:rsidR="00500490" w:rsidRPr="00BD616C" w14:paraId="6D6B596E" w14:textId="77777777" w:rsidTr="00C67A61">
        <w:trPr>
          <w:trHeight w:val="312"/>
          <w:jc w:val="center"/>
        </w:trPr>
        <w:tc>
          <w:tcPr>
            <w:tcW w:w="6662" w:type="dxa"/>
            <w:gridSpan w:val="5"/>
            <w:tcBorders>
              <w:top w:val="nil"/>
              <w:left w:val="single" w:sz="8" w:space="0" w:color="auto"/>
              <w:bottom w:val="double" w:sz="6" w:space="0" w:color="auto"/>
              <w:right w:val="single" w:sz="8" w:space="0" w:color="auto"/>
            </w:tcBorders>
            <w:shd w:val="clear" w:color="auto" w:fill="auto"/>
            <w:noWrap/>
            <w:vAlign w:val="center"/>
            <w:hideMark/>
          </w:tcPr>
          <w:p w14:paraId="79B34502" w14:textId="76C74620" w:rsidR="00500490" w:rsidRPr="00BD616C" w:rsidRDefault="00500490"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BD616C" w:rsidRPr="00BD616C" w14:paraId="0270A580" w14:textId="77777777" w:rsidTr="00500490">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4A52CCF8" w14:textId="6404AB2B" w:rsidR="00BD616C" w:rsidRPr="00BD616C" w:rsidRDefault="00BD616C" w:rsidP="00500490">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r w:rsidR="00CE702E" w:rsidRPr="00CE702E">
              <w:rPr>
                <w:rFonts w:ascii="Calibri" w:eastAsia="Times New Roman" w:hAnsi="Calibri" w:cs="Times New Roman"/>
                <w:color w:val="000000"/>
                <w:vertAlign w:val="superscript"/>
              </w:rPr>
              <w:t>*</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658E113F"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2.62</w:t>
            </w:r>
          </w:p>
        </w:tc>
        <w:tc>
          <w:tcPr>
            <w:tcW w:w="1113" w:type="dxa"/>
            <w:tcBorders>
              <w:top w:val="nil"/>
              <w:left w:val="nil"/>
              <w:bottom w:val="single" w:sz="8" w:space="0" w:color="auto"/>
              <w:right w:val="single" w:sz="8" w:space="0" w:color="auto"/>
            </w:tcBorders>
            <w:shd w:val="clear" w:color="auto" w:fill="auto"/>
            <w:noWrap/>
            <w:vAlign w:val="center"/>
            <w:hideMark/>
          </w:tcPr>
          <w:p w14:paraId="16387ED9"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3.40</w:t>
            </w:r>
          </w:p>
        </w:tc>
        <w:tc>
          <w:tcPr>
            <w:tcW w:w="1078" w:type="dxa"/>
            <w:tcBorders>
              <w:top w:val="nil"/>
              <w:left w:val="nil"/>
              <w:bottom w:val="single" w:sz="8" w:space="0" w:color="auto"/>
              <w:right w:val="single" w:sz="4" w:space="0" w:color="auto"/>
            </w:tcBorders>
            <w:shd w:val="clear" w:color="auto" w:fill="auto"/>
            <w:noWrap/>
            <w:vAlign w:val="center"/>
            <w:hideMark/>
          </w:tcPr>
          <w:p w14:paraId="1066FFF6"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2.77</w:t>
            </w:r>
          </w:p>
        </w:tc>
        <w:tc>
          <w:tcPr>
            <w:tcW w:w="1113" w:type="dxa"/>
            <w:tcBorders>
              <w:top w:val="nil"/>
              <w:left w:val="nil"/>
              <w:bottom w:val="single" w:sz="8" w:space="0" w:color="auto"/>
              <w:right w:val="single" w:sz="8" w:space="0" w:color="auto"/>
            </w:tcBorders>
            <w:shd w:val="clear" w:color="auto" w:fill="auto"/>
            <w:noWrap/>
            <w:vAlign w:val="center"/>
            <w:hideMark/>
          </w:tcPr>
          <w:p w14:paraId="5A762B86" w14:textId="77777777" w:rsidR="00BD616C" w:rsidRPr="00BD616C" w:rsidRDefault="00BD616C" w:rsidP="00500490">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3.58</w:t>
            </w:r>
          </w:p>
        </w:tc>
      </w:tr>
    </w:tbl>
    <w:p w14:paraId="15CD141B" w14:textId="004CC8F8" w:rsidR="00CE702E" w:rsidRDefault="00CE702E" w:rsidP="00CE702E">
      <w:pPr>
        <w:spacing w:before="120" w:after="0" w:line="240" w:lineRule="auto"/>
        <w:ind w:left="1354"/>
        <w:jc w:val="both"/>
        <w:rPr>
          <w:rFonts w:cs="Arial"/>
        </w:rPr>
      </w:pPr>
      <w:r>
        <w:rPr>
          <w:rFonts w:cs="Arial"/>
        </w:rPr>
        <w:t>* Used HL-93 load specification</w:t>
      </w:r>
    </w:p>
    <w:p w14:paraId="07DA312B" w14:textId="0B10AB6C" w:rsidR="00CE702E" w:rsidRDefault="00CE702E" w:rsidP="00CE702E">
      <w:pPr>
        <w:spacing w:after="240" w:line="240" w:lineRule="auto"/>
        <w:ind w:left="1354"/>
        <w:jc w:val="both"/>
        <w:rPr>
          <w:rFonts w:cs="Arial"/>
        </w:rPr>
      </w:pPr>
      <w:r>
        <w:rPr>
          <w:rFonts w:cs="Arial"/>
        </w:rPr>
        <w:t>+ U</w:t>
      </w:r>
      <w:r w:rsidR="00B737ED">
        <w:rPr>
          <w:rFonts w:cs="Arial"/>
        </w:rPr>
        <w:t>sed HS-20 + Alternate Military l</w:t>
      </w:r>
      <w:r>
        <w:rPr>
          <w:rFonts w:cs="Arial"/>
        </w:rPr>
        <w:t xml:space="preserve">oad specification  </w:t>
      </w:r>
    </w:p>
    <w:p w14:paraId="241B1D3B" w14:textId="30B4E3CD" w:rsidR="00E007C4" w:rsidRPr="008335D5" w:rsidRDefault="00E007C4" w:rsidP="00E007C4">
      <w:pPr>
        <w:spacing w:line="240" w:lineRule="auto"/>
        <w:jc w:val="both"/>
        <w:rPr>
          <w:rFonts w:cs="Arial"/>
        </w:rPr>
      </w:pPr>
      <w:r w:rsidRPr="008335D5">
        <w:rPr>
          <w:rFonts w:cs="Arial"/>
        </w:rPr>
        <w:t xml:space="preserve">Design drawings for this bridge were not available at the time of testing; however, STV Inc. produced a Load Rating Summary </w:t>
      </w:r>
      <w:r>
        <w:rPr>
          <w:rFonts w:cs="Arial"/>
        </w:rPr>
        <w:t xml:space="preserve">performed </w:t>
      </w:r>
      <w:r w:rsidRPr="008335D5">
        <w:rPr>
          <w:rFonts w:cs="Arial"/>
        </w:rPr>
        <w:t>in 2012 that detailed the structure’s cross section. The geometry of the bridge and its components was verified via field measurements on the day of the test</w:t>
      </w:r>
      <w:r w:rsidR="004A0448">
        <w:rPr>
          <w:rFonts w:cs="Arial"/>
        </w:rPr>
        <w:t xml:space="preserve"> and is summarized in section 4 of this appendix</w:t>
      </w:r>
      <w:r w:rsidRPr="008335D5">
        <w:rPr>
          <w:rFonts w:cs="Arial"/>
        </w:rPr>
        <w:t>. The structure was evaluated using forced vibration testing methods and the dynamic properties (natural frequencies and mode shapes) were extracted for finite element model calibration.</w:t>
      </w:r>
      <w:r w:rsidR="00B737ED">
        <w:rPr>
          <w:rFonts w:cs="Arial"/>
        </w:rPr>
        <w:t xml:space="preserve"> An initial FE model was created based on site surveys and documentation received from STV Inc. This model was calibrated using the experimental data, evaluated for similitude to experimental results, and used to develop AASHTO load ratings for Strength I and Service II limit </w:t>
      </w:r>
      <w:r w:rsidR="00B737ED">
        <w:rPr>
          <w:rFonts w:cs="Arial"/>
        </w:rPr>
        <w:lastRenderedPageBreak/>
        <w:t xml:space="preserve">states. </w:t>
      </w:r>
      <w:r w:rsidRPr="008335D5">
        <w:rPr>
          <w:rFonts w:cs="Arial"/>
        </w:rPr>
        <w:t>Controlling ratings for the initial and calibrated models are summarized in the above table.</w:t>
      </w:r>
      <w:r w:rsidR="0033362D">
        <w:rPr>
          <w:rFonts w:cs="Arial"/>
        </w:rPr>
        <w:t xml:space="preserve"> Distribution factors are provided in section 6 of this appendix.</w:t>
      </w:r>
    </w:p>
    <w:p w14:paraId="3E3DFB30" w14:textId="77777777" w:rsidR="00236934" w:rsidRPr="008335D5" w:rsidRDefault="00236934" w:rsidP="00236934">
      <w:pPr>
        <w:pStyle w:val="Heading2"/>
        <w:rPr>
          <w:rFonts w:asciiTheme="minorHAnsi" w:hAnsiTheme="minorHAnsi" w:cs="Arial"/>
        </w:rPr>
      </w:pPr>
      <w:bookmarkStart w:id="1" w:name="_Toc407087678"/>
      <w:bookmarkStart w:id="2" w:name="_Toc407087677"/>
      <w:bookmarkStart w:id="3" w:name="_Toc418144207"/>
      <w:commentRangeStart w:id="4"/>
      <w:r w:rsidRPr="008335D5">
        <w:rPr>
          <w:rFonts w:asciiTheme="minorHAnsi" w:hAnsiTheme="minorHAnsi" w:cs="Arial"/>
        </w:rPr>
        <w:t>Experimental Evaluation Summary</w:t>
      </w:r>
      <w:bookmarkEnd w:id="2"/>
      <w:commentRangeEnd w:id="4"/>
      <w:r>
        <w:rPr>
          <w:rStyle w:val="CommentReference"/>
          <w:rFonts w:asciiTheme="minorHAnsi" w:eastAsiaTheme="minorHAnsi" w:hAnsiTheme="minorHAnsi" w:cstheme="minorBidi"/>
          <w:b w:val="0"/>
          <w:bCs w:val="0"/>
        </w:rPr>
        <w:commentReference w:id="4"/>
      </w:r>
      <w:bookmarkEnd w:id="3"/>
    </w:p>
    <w:p w14:paraId="6ADA3840" w14:textId="77777777" w:rsidR="00236934" w:rsidRPr="008335D5" w:rsidRDefault="00236934" w:rsidP="00236934">
      <w:pPr>
        <w:spacing w:line="240" w:lineRule="auto"/>
        <w:jc w:val="both"/>
        <w:rPr>
          <w:rFonts w:cs="Arial"/>
        </w:rPr>
      </w:pPr>
      <w:r w:rsidRPr="008335D5">
        <w:rPr>
          <w:rFonts w:cs="Arial"/>
          <w:noProof/>
        </w:rPr>
        <w:drawing>
          <wp:anchor distT="0" distB="0" distL="114300" distR="114300" simplePos="0" relativeHeight="251836928" behindDoc="0" locked="0" layoutInCell="1" allowOverlap="1" wp14:anchorId="72C93936" wp14:editId="2CA4AFAD">
            <wp:simplePos x="0" y="0"/>
            <wp:positionH relativeFrom="column">
              <wp:posOffset>2924175</wp:posOffset>
            </wp:positionH>
            <wp:positionV relativeFrom="paragraph">
              <wp:posOffset>11430</wp:posOffset>
            </wp:positionV>
            <wp:extent cx="2933065" cy="1381125"/>
            <wp:effectExtent l="0" t="0" r="63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33065" cy="1381125"/>
                    </a:xfrm>
                    <a:prstGeom prst="rect">
                      <a:avLst/>
                    </a:prstGeom>
                  </pic:spPr>
                </pic:pic>
              </a:graphicData>
            </a:graphic>
            <wp14:sizeRelH relativeFrom="page">
              <wp14:pctWidth>0</wp14:pctWidth>
            </wp14:sizeRelH>
            <wp14:sizeRelV relativeFrom="page">
              <wp14:pctHeight>0</wp14:pctHeight>
            </wp14:sizeRelV>
          </wp:anchor>
        </w:drawing>
      </w:r>
      <w:r w:rsidRPr="008335D5">
        <w:rPr>
          <w:rFonts w:cs="Arial"/>
          <w:noProof/>
        </w:rPr>
        <mc:AlternateContent>
          <mc:Choice Requires="wps">
            <w:drawing>
              <wp:anchor distT="0" distB="0" distL="114300" distR="114300" simplePos="0" relativeHeight="251837952" behindDoc="0" locked="0" layoutInCell="1" allowOverlap="1" wp14:anchorId="44F43845" wp14:editId="681F8049">
                <wp:simplePos x="0" y="0"/>
                <wp:positionH relativeFrom="column">
                  <wp:posOffset>2924175</wp:posOffset>
                </wp:positionH>
                <wp:positionV relativeFrom="paragraph">
                  <wp:posOffset>1485900</wp:posOffset>
                </wp:positionV>
                <wp:extent cx="2952750" cy="1333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0576EBBA" w14:textId="2935921C" w:rsidR="001B455E" w:rsidRPr="0043620A" w:rsidRDefault="001B455E" w:rsidP="00236934">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7" type="#_x0000_t202" style="position:absolute;left:0;text-align:left;margin-left:230.25pt;margin-top:117pt;width:232.5pt;height:10.5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" stroked="f">
                <v:textbox inset="0,0,0,0">
                  <w:txbxContent>
                    <w:p w14:paraId="0576EBBA" w14:textId="2935921C" w:rsidR="001B455E" w:rsidRPr="0043620A" w:rsidRDefault="001B455E" w:rsidP="00236934">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Pr="008335D5">
        <w:rPr>
          <w:rFonts w:cs="Arial"/>
        </w:rPr>
        <w:t xml:space="preserve">The structure was evaluated on </w:t>
      </w:r>
      <w:r>
        <w:rPr>
          <w:rFonts w:cs="Arial"/>
        </w:rPr>
        <w:t xml:space="preserve">November 5, 2014 </w:t>
      </w:r>
      <w:r w:rsidRPr="008335D5">
        <w:rPr>
          <w:rFonts w:cs="Arial"/>
        </w:rPr>
        <w:t xml:space="preserve">using forced vibration testing methods and the dynamic properties (natural frequencies and mode shapes) were extracted for finite element model calibration. </w:t>
      </w:r>
    </w:p>
    <w:p w14:paraId="50ACEAF5" w14:textId="77777777" w:rsidR="00236934" w:rsidRPr="008335D5" w:rsidRDefault="00236934" w:rsidP="00236934">
      <w:pPr>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w:t>
      </w:r>
      <w:r>
        <w:rPr>
          <w:rFonts w:cs="Arial"/>
          <w:color w:val="000000" w:themeColor="text1"/>
        </w:rPr>
        <w:t>, described in detail below</w:t>
      </w:r>
      <w:r w:rsidRPr="008335D5">
        <w:rPr>
          <w:rFonts w:cs="Arial"/>
          <w:color w:val="000000" w:themeColor="text1"/>
        </w:rPr>
        <w:t>) and integrated into a final global modal parameter set</w:t>
      </w:r>
      <w:commentRangeStart w:id="5"/>
      <w:r w:rsidRPr="008335D5">
        <w:rPr>
          <w:rFonts w:cs="Arial"/>
          <w:color w:val="000000" w:themeColor="text1"/>
        </w:rPr>
        <w:t xml:space="preserve">. </w:t>
      </w:r>
      <w:commentRangeStart w:id="6"/>
      <w:r w:rsidRPr="008335D5">
        <w:rPr>
          <w:rFonts w:cs="Arial"/>
          <w:color w:val="000000" w:themeColor="text1"/>
        </w:rPr>
        <w:t>Six natural frequencies and mode shapes were identified for span 1 and five natural frequencies and mode shapes were identified for span 2</w:t>
      </w:r>
      <w:commentRangeEnd w:id="6"/>
      <w:r>
        <w:rPr>
          <w:rStyle w:val="CommentReference"/>
        </w:rPr>
        <w:commentReference w:id="6"/>
      </w:r>
      <w:commentRangeEnd w:id="5"/>
      <w:r>
        <w:rPr>
          <w:rStyle w:val="CommentReference"/>
        </w:rPr>
        <w:commentReference w:id="5"/>
      </w:r>
      <w:r w:rsidRPr="008335D5">
        <w:rPr>
          <w:rFonts w:cs="Arial"/>
          <w:color w:val="000000" w:themeColor="text1"/>
        </w:rPr>
        <w:t xml:space="preserve"> in the frequency band of 0-65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2</w:t>
      </w:r>
      <w:r w:rsidRPr="008335D5">
        <w:rPr>
          <w:rFonts w:cs="Arial"/>
        </w:rPr>
        <w:t xml:space="preserve"> &amp;</w:t>
      </w:r>
      <w:r>
        <w:rPr>
          <w:rFonts w:cs="Arial"/>
        </w:rPr>
        <w:t xml:space="preserve"> Table 2).</w:t>
      </w:r>
      <w:r w:rsidRPr="008335D5" w:rsidDel="007A0BF8">
        <w:rPr>
          <w:rFonts w:cs="Arial"/>
        </w:rPr>
        <w:t xml:space="preserve"> </w:t>
      </w:r>
    </w:p>
    <w:p w14:paraId="14BE8EA6" w14:textId="77777777" w:rsidR="00236934" w:rsidRPr="008335D5" w:rsidRDefault="00236934" w:rsidP="00236934">
      <w:pPr>
        <w:jc w:val="both"/>
        <w:rPr>
          <w:rFonts w:cs="Arial"/>
        </w:rPr>
      </w:pPr>
      <w:r w:rsidRPr="008335D5">
        <w:rPr>
          <w:rFonts w:cs="Arial"/>
          <w:noProof/>
        </w:rPr>
        <w:drawing>
          <wp:inline distT="0" distB="0" distL="0" distR="0" wp14:anchorId="1B896CD4" wp14:editId="0220C19C">
            <wp:extent cx="5700159" cy="199505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clrChange>
                        <a:clrFrom>
                          <a:srgbClr val="FFFFFF"/>
                        </a:clrFrom>
                        <a:clrTo>
                          <a:srgbClr val="FFFFFF">
                            <a:alpha val="0"/>
                          </a:srgbClr>
                        </a:clrTo>
                      </a:clrChange>
                    </a:blip>
                    <a:stretch>
                      <a:fillRect/>
                    </a:stretch>
                  </pic:blipFill>
                  <pic:spPr>
                    <a:xfrm>
                      <a:off x="0" y="0"/>
                      <a:ext cx="5705859" cy="1997050"/>
                    </a:xfrm>
                    <a:prstGeom prst="rect">
                      <a:avLst/>
                    </a:prstGeom>
                  </pic:spPr>
                </pic:pic>
              </a:graphicData>
            </a:graphic>
          </wp:inline>
        </w:drawing>
      </w:r>
    </w:p>
    <w:p w14:paraId="6D734161" w14:textId="38BF319D" w:rsidR="00236934" w:rsidRDefault="00236934" w:rsidP="00236934">
      <w:pPr>
        <w:pStyle w:val="Caption"/>
        <w:jc w:val="center"/>
        <w:rPr>
          <w:rFonts w:cs="Arial"/>
        </w:rPr>
      </w:pPr>
      <w:r w:rsidRPr="008335D5">
        <w:rPr>
          <w:rFonts w:cs="Arial"/>
        </w:rPr>
        <w:t xml:space="preserve">Figure 2. </w:t>
      </w:r>
      <w:r>
        <w:rPr>
          <w:rFonts w:cs="Arial"/>
        </w:rPr>
        <w:t xml:space="preserve">THMPR™™ </w:t>
      </w:r>
      <w:r w:rsidRPr="008335D5">
        <w:rPr>
          <w:rFonts w:cs="Arial"/>
        </w:rPr>
        <w:t>Results – Overview of Global Mode Shapes</w:t>
      </w:r>
    </w:p>
    <w:p w14:paraId="79A02696" w14:textId="1F1E3C83" w:rsidR="00236934" w:rsidRPr="008335D5" w:rsidRDefault="00236934" w:rsidP="00236934">
      <w:pPr>
        <w:pStyle w:val="Caption"/>
        <w:keepNext/>
        <w:ind w:left="86"/>
        <w:jc w:val="center"/>
        <w:rPr>
          <w:rFonts w:cs="Arial"/>
        </w:rPr>
      </w:pPr>
      <w:r w:rsidRPr="008335D5">
        <w:rPr>
          <w:rFonts w:cs="Arial"/>
        </w:rPr>
        <w:t xml:space="preserve">Table </w:t>
      </w:r>
      <w:r>
        <w:rPr>
          <w:rFonts w:cs="Arial"/>
        </w:rPr>
        <w:t>2</w:t>
      </w:r>
      <w:r w:rsidRPr="008335D5">
        <w:rPr>
          <w:rFonts w:cs="Arial"/>
        </w:rPr>
        <w:t xml:space="preserve">. </w:t>
      </w:r>
      <w:r>
        <w:rPr>
          <w:rFonts w:cs="Arial"/>
        </w:rPr>
        <w:t xml:space="preserve">THMPR™™ </w:t>
      </w:r>
      <w:r w:rsidRPr="008335D5">
        <w:rPr>
          <w:rFonts w:cs="Arial"/>
        </w:rPr>
        <w:t>Results – Identified Natural Frequencies</w:t>
      </w:r>
    </w:p>
    <w:tbl>
      <w:tblPr>
        <w:tblStyle w:val="TableGrid"/>
        <w:tblW w:w="0" w:type="auto"/>
        <w:jc w:val="center"/>
        <w:tblLook w:val="04A0" w:firstRow="1" w:lastRow="0" w:firstColumn="1" w:lastColumn="0" w:noHBand="0" w:noVBand="1"/>
      </w:tblPr>
      <w:tblGrid>
        <w:gridCol w:w="760"/>
        <w:gridCol w:w="1770"/>
        <w:gridCol w:w="1770"/>
      </w:tblGrid>
      <w:tr w:rsidR="00236934" w:rsidRPr="008335D5" w14:paraId="759833DD" w14:textId="77777777" w:rsidTr="001B455E">
        <w:trPr>
          <w:trHeight w:val="377"/>
          <w:jc w:val="center"/>
        </w:trPr>
        <w:tc>
          <w:tcPr>
            <w:tcW w:w="760" w:type="dxa"/>
            <w:hideMark/>
          </w:tcPr>
          <w:p w14:paraId="0FF54E8B" w14:textId="77777777" w:rsidR="00236934" w:rsidRPr="008335D5" w:rsidRDefault="00236934" w:rsidP="001B455E">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50D2DC53" w14:textId="77777777" w:rsidR="00236934" w:rsidRPr="008335D5" w:rsidRDefault="00236934" w:rsidP="001B455E">
            <w:pPr>
              <w:jc w:val="center"/>
              <w:rPr>
                <w:rFonts w:cs="Arial"/>
                <w:b/>
                <w:bCs/>
              </w:rPr>
            </w:pPr>
            <w:r w:rsidRPr="008335D5">
              <w:rPr>
                <w:rFonts w:cs="Arial"/>
                <w:b/>
                <w:bCs/>
              </w:rPr>
              <w:t>Span 1</w:t>
            </w:r>
          </w:p>
          <w:p w14:paraId="445B2DF9" w14:textId="77777777" w:rsidR="00236934" w:rsidRPr="008335D5" w:rsidRDefault="00236934" w:rsidP="001B455E">
            <w:pPr>
              <w:jc w:val="center"/>
              <w:rPr>
                <w:rFonts w:cs="Arial"/>
                <w:b/>
                <w:bCs/>
              </w:rPr>
            </w:pPr>
            <w:r w:rsidRPr="008335D5">
              <w:rPr>
                <w:rFonts w:cs="Arial"/>
                <w:b/>
                <w:bCs/>
              </w:rPr>
              <w:t>Frequency [Hz]</w:t>
            </w:r>
          </w:p>
        </w:tc>
        <w:tc>
          <w:tcPr>
            <w:tcW w:w="1770" w:type="dxa"/>
          </w:tcPr>
          <w:p w14:paraId="78FF90C8" w14:textId="77777777" w:rsidR="00236934" w:rsidRPr="008335D5" w:rsidRDefault="00236934" w:rsidP="001B455E">
            <w:pPr>
              <w:jc w:val="center"/>
              <w:rPr>
                <w:rFonts w:cs="Arial"/>
                <w:b/>
                <w:bCs/>
              </w:rPr>
            </w:pPr>
            <w:r w:rsidRPr="008335D5">
              <w:rPr>
                <w:rFonts w:cs="Arial"/>
                <w:b/>
                <w:bCs/>
              </w:rPr>
              <w:t>Span 2</w:t>
            </w:r>
          </w:p>
          <w:p w14:paraId="7F623500" w14:textId="77777777" w:rsidR="00236934" w:rsidRPr="008335D5" w:rsidRDefault="00236934" w:rsidP="001B455E">
            <w:pPr>
              <w:jc w:val="center"/>
              <w:rPr>
                <w:rFonts w:cs="Arial"/>
                <w:b/>
                <w:bCs/>
              </w:rPr>
            </w:pPr>
            <w:r w:rsidRPr="008335D5">
              <w:rPr>
                <w:rFonts w:cs="Arial"/>
                <w:b/>
                <w:bCs/>
              </w:rPr>
              <w:t>Frequency [Hz]</w:t>
            </w:r>
          </w:p>
        </w:tc>
      </w:tr>
      <w:tr w:rsidR="00236934" w:rsidRPr="008335D5" w14:paraId="5A1D506F" w14:textId="77777777" w:rsidTr="001B455E">
        <w:trPr>
          <w:trHeight w:val="300"/>
          <w:jc w:val="center"/>
        </w:trPr>
        <w:tc>
          <w:tcPr>
            <w:tcW w:w="760" w:type="dxa"/>
            <w:noWrap/>
            <w:hideMark/>
          </w:tcPr>
          <w:p w14:paraId="6B0A90A8" w14:textId="77777777" w:rsidR="00236934" w:rsidRPr="008335D5" w:rsidRDefault="00236934" w:rsidP="001B455E">
            <w:pPr>
              <w:jc w:val="center"/>
              <w:rPr>
                <w:rFonts w:cs="Arial"/>
              </w:rPr>
            </w:pPr>
            <w:r w:rsidRPr="008335D5">
              <w:rPr>
                <w:rFonts w:cs="Arial"/>
              </w:rPr>
              <w:t>1</w:t>
            </w:r>
          </w:p>
        </w:tc>
        <w:tc>
          <w:tcPr>
            <w:tcW w:w="1770" w:type="dxa"/>
            <w:noWrap/>
            <w:vAlign w:val="center"/>
            <w:hideMark/>
          </w:tcPr>
          <w:p w14:paraId="0F5C621D" w14:textId="77777777" w:rsidR="00236934" w:rsidRPr="008335D5" w:rsidRDefault="00236934" w:rsidP="001B455E">
            <w:pPr>
              <w:jc w:val="center"/>
              <w:rPr>
                <w:rFonts w:cs="Arial"/>
              </w:rPr>
            </w:pPr>
            <w:r w:rsidRPr="008335D5">
              <w:rPr>
                <w:rFonts w:cs="Arial"/>
                <w:color w:val="000000"/>
              </w:rPr>
              <w:t>21.29</w:t>
            </w:r>
          </w:p>
        </w:tc>
        <w:tc>
          <w:tcPr>
            <w:tcW w:w="1770" w:type="dxa"/>
            <w:vAlign w:val="center"/>
          </w:tcPr>
          <w:p w14:paraId="662CA75C" w14:textId="77777777" w:rsidR="00236934" w:rsidRPr="008335D5" w:rsidRDefault="00236934" w:rsidP="001B455E">
            <w:pPr>
              <w:jc w:val="center"/>
              <w:rPr>
                <w:rFonts w:cs="Arial"/>
              </w:rPr>
            </w:pPr>
            <w:r w:rsidRPr="008335D5">
              <w:rPr>
                <w:rFonts w:cs="Arial"/>
                <w:color w:val="000000"/>
              </w:rPr>
              <w:t>21.39</w:t>
            </w:r>
          </w:p>
        </w:tc>
      </w:tr>
      <w:tr w:rsidR="00236934" w:rsidRPr="008335D5" w14:paraId="6ED68E18" w14:textId="77777777" w:rsidTr="001B455E">
        <w:trPr>
          <w:trHeight w:val="300"/>
          <w:jc w:val="center"/>
        </w:trPr>
        <w:tc>
          <w:tcPr>
            <w:tcW w:w="760" w:type="dxa"/>
            <w:noWrap/>
            <w:hideMark/>
          </w:tcPr>
          <w:p w14:paraId="31A38E43" w14:textId="77777777" w:rsidR="00236934" w:rsidRPr="008335D5" w:rsidRDefault="00236934" w:rsidP="001B455E">
            <w:pPr>
              <w:jc w:val="center"/>
              <w:rPr>
                <w:rFonts w:cs="Arial"/>
              </w:rPr>
            </w:pPr>
            <w:r w:rsidRPr="008335D5">
              <w:rPr>
                <w:rFonts w:cs="Arial"/>
              </w:rPr>
              <w:t>2</w:t>
            </w:r>
          </w:p>
        </w:tc>
        <w:tc>
          <w:tcPr>
            <w:tcW w:w="1770" w:type="dxa"/>
            <w:noWrap/>
            <w:vAlign w:val="center"/>
            <w:hideMark/>
          </w:tcPr>
          <w:p w14:paraId="6A95754E" w14:textId="77777777" w:rsidR="00236934" w:rsidRPr="008335D5" w:rsidRDefault="00236934" w:rsidP="001B455E">
            <w:pPr>
              <w:jc w:val="center"/>
              <w:rPr>
                <w:rFonts w:cs="Arial"/>
              </w:rPr>
            </w:pPr>
            <w:r w:rsidRPr="008335D5">
              <w:rPr>
                <w:rFonts w:cs="Arial"/>
                <w:color w:val="000000"/>
              </w:rPr>
              <w:t>23.05</w:t>
            </w:r>
          </w:p>
        </w:tc>
        <w:tc>
          <w:tcPr>
            <w:tcW w:w="1770" w:type="dxa"/>
            <w:vAlign w:val="center"/>
          </w:tcPr>
          <w:p w14:paraId="02C230CB" w14:textId="77777777" w:rsidR="00236934" w:rsidRPr="008335D5" w:rsidRDefault="00236934" w:rsidP="001B455E">
            <w:pPr>
              <w:jc w:val="center"/>
              <w:rPr>
                <w:rFonts w:cs="Arial"/>
              </w:rPr>
            </w:pPr>
            <w:r w:rsidRPr="008335D5">
              <w:rPr>
                <w:rFonts w:cs="Arial"/>
                <w:color w:val="000000"/>
              </w:rPr>
              <w:t>23.93</w:t>
            </w:r>
          </w:p>
        </w:tc>
      </w:tr>
      <w:tr w:rsidR="00236934" w:rsidRPr="008335D5" w14:paraId="27C38922" w14:textId="77777777" w:rsidTr="001B455E">
        <w:trPr>
          <w:trHeight w:val="300"/>
          <w:jc w:val="center"/>
        </w:trPr>
        <w:tc>
          <w:tcPr>
            <w:tcW w:w="760" w:type="dxa"/>
            <w:noWrap/>
            <w:hideMark/>
          </w:tcPr>
          <w:p w14:paraId="38163152" w14:textId="77777777" w:rsidR="00236934" w:rsidRPr="008335D5" w:rsidRDefault="00236934" w:rsidP="001B455E">
            <w:pPr>
              <w:jc w:val="center"/>
              <w:rPr>
                <w:rFonts w:cs="Arial"/>
              </w:rPr>
            </w:pPr>
            <w:r w:rsidRPr="008335D5">
              <w:rPr>
                <w:rFonts w:cs="Arial"/>
              </w:rPr>
              <w:t>3</w:t>
            </w:r>
          </w:p>
        </w:tc>
        <w:tc>
          <w:tcPr>
            <w:tcW w:w="1770" w:type="dxa"/>
            <w:noWrap/>
            <w:vAlign w:val="center"/>
            <w:hideMark/>
          </w:tcPr>
          <w:p w14:paraId="466EF845" w14:textId="77777777" w:rsidR="00236934" w:rsidRPr="008335D5" w:rsidRDefault="00236934" w:rsidP="001B455E">
            <w:pPr>
              <w:jc w:val="center"/>
              <w:rPr>
                <w:rFonts w:cs="Arial"/>
              </w:rPr>
            </w:pPr>
            <w:r w:rsidRPr="008335D5">
              <w:rPr>
                <w:rFonts w:cs="Arial"/>
                <w:color w:val="000000"/>
              </w:rPr>
              <w:t>27.93</w:t>
            </w:r>
          </w:p>
        </w:tc>
        <w:tc>
          <w:tcPr>
            <w:tcW w:w="1770" w:type="dxa"/>
            <w:vAlign w:val="center"/>
          </w:tcPr>
          <w:p w14:paraId="2A3754F8" w14:textId="77777777" w:rsidR="00236934" w:rsidRPr="008335D5" w:rsidRDefault="00236934" w:rsidP="001B455E">
            <w:pPr>
              <w:jc w:val="center"/>
              <w:rPr>
                <w:rFonts w:cs="Arial"/>
              </w:rPr>
            </w:pPr>
            <w:r w:rsidRPr="008335D5">
              <w:rPr>
                <w:rFonts w:cs="Arial"/>
                <w:color w:val="000000"/>
              </w:rPr>
              <w:t>29.3</w:t>
            </w:r>
          </w:p>
        </w:tc>
      </w:tr>
      <w:tr w:rsidR="00236934" w:rsidRPr="008335D5" w14:paraId="0A14E7BA" w14:textId="77777777" w:rsidTr="001B455E">
        <w:trPr>
          <w:trHeight w:val="300"/>
          <w:jc w:val="center"/>
        </w:trPr>
        <w:tc>
          <w:tcPr>
            <w:tcW w:w="760" w:type="dxa"/>
            <w:noWrap/>
            <w:hideMark/>
          </w:tcPr>
          <w:p w14:paraId="1370AB6E" w14:textId="77777777" w:rsidR="00236934" w:rsidRPr="008335D5" w:rsidRDefault="00236934" w:rsidP="001B455E">
            <w:pPr>
              <w:jc w:val="center"/>
              <w:rPr>
                <w:rFonts w:cs="Arial"/>
              </w:rPr>
            </w:pPr>
            <w:r w:rsidRPr="008335D5">
              <w:rPr>
                <w:rFonts w:cs="Arial"/>
              </w:rPr>
              <w:t>4</w:t>
            </w:r>
          </w:p>
        </w:tc>
        <w:tc>
          <w:tcPr>
            <w:tcW w:w="1770" w:type="dxa"/>
            <w:noWrap/>
            <w:vAlign w:val="center"/>
            <w:hideMark/>
          </w:tcPr>
          <w:p w14:paraId="646D58C6" w14:textId="77777777" w:rsidR="00236934" w:rsidRPr="008335D5" w:rsidRDefault="00236934" w:rsidP="001B455E">
            <w:pPr>
              <w:jc w:val="center"/>
              <w:rPr>
                <w:rFonts w:cs="Arial"/>
              </w:rPr>
            </w:pPr>
            <w:r w:rsidRPr="008335D5">
              <w:rPr>
                <w:rFonts w:cs="Arial"/>
                <w:color w:val="000000"/>
              </w:rPr>
              <w:t>35.94</w:t>
            </w:r>
          </w:p>
        </w:tc>
        <w:tc>
          <w:tcPr>
            <w:tcW w:w="1770" w:type="dxa"/>
            <w:vAlign w:val="center"/>
          </w:tcPr>
          <w:p w14:paraId="51F39E83" w14:textId="77777777" w:rsidR="00236934" w:rsidRPr="008335D5" w:rsidRDefault="00236934" w:rsidP="001B455E">
            <w:pPr>
              <w:jc w:val="center"/>
              <w:rPr>
                <w:rFonts w:cs="Arial"/>
              </w:rPr>
            </w:pPr>
            <w:r w:rsidRPr="008335D5">
              <w:rPr>
                <w:rFonts w:cs="Arial"/>
                <w:color w:val="000000"/>
              </w:rPr>
              <w:t>37.3</w:t>
            </w:r>
          </w:p>
        </w:tc>
      </w:tr>
      <w:tr w:rsidR="00236934" w:rsidRPr="008335D5" w14:paraId="239A4680" w14:textId="77777777" w:rsidTr="001B455E">
        <w:trPr>
          <w:trHeight w:val="300"/>
          <w:jc w:val="center"/>
        </w:trPr>
        <w:tc>
          <w:tcPr>
            <w:tcW w:w="760" w:type="dxa"/>
            <w:noWrap/>
            <w:hideMark/>
          </w:tcPr>
          <w:p w14:paraId="5F0A7FC5" w14:textId="77777777" w:rsidR="00236934" w:rsidRPr="008335D5" w:rsidRDefault="00236934" w:rsidP="001B455E">
            <w:pPr>
              <w:jc w:val="center"/>
              <w:rPr>
                <w:rFonts w:cs="Arial"/>
              </w:rPr>
            </w:pPr>
            <w:r w:rsidRPr="008335D5">
              <w:rPr>
                <w:rFonts w:cs="Arial"/>
              </w:rPr>
              <w:t>5</w:t>
            </w:r>
          </w:p>
        </w:tc>
        <w:tc>
          <w:tcPr>
            <w:tcW w:w="1770" w:type="dxa"/>
            <w:noWrap/>
            <w:vAlign w:val="center"/>
            <w:hideMark/>
          </w:tcPr>
          <w:p w14:paraId="30D4810F" w14:textId="77777777" w:rsidR="00236934" w:rsidRPr="008335D5" w:rsidRDefault="00236934" w:rsidP="001B455E">
            <w:pPr>
              <w:jc w:val="center"/>
              <w:rPr>
                <w:rFonts w:cs="Arial"/>
              </w:rPr>
            </w:pPr>
            <w:r w:rsidRPr="008335D5">
              <w:rPr>
                <w:rFonts w:cs="Arial"/>
                <w:color w:val="000000"/>
              </w:rPr>
              <w:t>48.73</w:t>
            </w:r>
          </w:p>
        </w:tc>
        <w:tc>
          <w:tcPr>
            <w:tcW w:w="1770" w:type="dxa"/>
            <w:vAlign w:val="center"/>
          </w:tcPr>
          <w:p w14:paraId="6367E3C7" w14:textId="77777777" w:rsidR="00236934" w:rsidRPr="008335D5" w:rsidRDefault="00236934" w:rsidP="001B455E">
            <w:pPr>
              <w:jc w:val="center"/>
              <w:rPr>
                <w:rFonts w:cs="Arial"/>
              </w:rPr>
            </w:pPr>
            <w:r w:rsidRPr="008335D5">
              <w:rPr>
                <w:rFonts w:cs="Arial"/>
                <w:color w:val="000000"/>
              </w:rPr>
              <w:t>48.24</w:t>
            </w:r>
          </w:p>
        </w:tc>
      </w:tr>
      <w:tr w:rsidR="00236934" w:rsidRPr="008335D5" w14:paraId="131DA17F" w14:textId="77777777" w:rsidTr="001B455E">
        <w:trPr>
          <w:trHeight w:val="300"/>
          <w:jc w:val="center"/>
        </w:trPr>
        <w:tc>
          <w:tcPr>
            <w:tcW w:w="760" w:type="dxa"/>
            <w:noWrap/>
          </w:tcPr>
          <w:p w14:paraId="708F63FB" w14:textId="77777777" w:rsidR="00236934" w:rsidRPr="008335D5" w:rsidRDefault="00236934" w:rsidP="001B455E">
            <w:pPr>
              <w:jc w:val="center"/>
              <w:rPr>
                <w:rFonts w:cs="Arial"/>
              </w:rPr>
            </w:pPr>
            <w:r w:rsidRPr="008335D5">
              <w:rPr>
                <w:rFonts w:cs="Arial"/>
              </w:rPr>
              <w:lastRenderedPageBreak/>
              <w:t>6</w:t>
            </w:r>
          </w:p>
        </w:tc>
        <w:tc>
          <w:tcPr>
            <w:tcW w:w="1770" w:type="dxa"/>
            <w:noWrap/>
            <w:vAlign w:val="center"/>
          </w:tcPr>
          <w:p w14:paraId="47FB78F6" w14:textId="77777777" w:rsidR="00236934" w:rsidRPr="008335D5" w:rsidRDefault="00236934" w:rsidP="001B455E">
            <w:pPr>
              <w:jc w:val="center"/>
              <w:rPr>
                <w:rFonts w:cs="Arial"/>
              </w:rPr>
            </w:pPr>
            <w:r w:rsidRPr="008335D5">
              <w:rPr>
                <w:rFonts w:cs="Arial"/>
                <w:color w:val="000000"/>
              </w:rPr>
              <w:t>61.33</w:t>
            </w:r>
          </w:p>
        </w:tc>
        <w:tc>
          <w:tcPr>
            <w:tcW w:w="1770" w:type="dxa"/>
            <w:vAlign w:val="center"/>
          </w:tcPr>
          <w:p w14:paraId="155C5B0C" w14:textId="77777777" w:rsidR="00236934" w:rsidRPr="008335D5" w:rsidRDefault="00236934" w:rsidP="001B455E">
            <w:pPr>
              <w:jc w:val="center"/>
              <w:rPr>
                <w:rFonts w:cs="Arial"/>
              </w:rPr>
            </w:pPr>
            <w:r w:rsidRPr="008335D5">
              <w:rPr>
                <w:rFonts w:cs="Arial"/>
                <w:color w:val="000000"/>
              </w:rPr>
              <w:t>-</w:t>
            </w:r>
          </w:p>
        </w:tc>
      </w:tr>
    </w:tbl>
    <w:p w14:paraId="4C7FD765" w14:textId="77777777" w:rsidR="00E007C4" w:rsidRDefault="00E007C4" w:rsidP="00E007C4">
      <w:pPr>
        <w:pStyle w:val="Heading2"/>
        <w:rPr>
          <w:rFonts w:asciiTheme="minorHAnsi" w:hAnsiTheme="minorHAnsi" w:cs="Arial"/>
        </w:rPr>
      </w:pPr>
      <w:r w:rsidRPr="008335D5">
        <w:rPr>
          <w:rFonts w:asciiTheme="minorHAnsi" w:hAnsiTheme="minorHAnsi" w:cs="Arial"/>
        </w:rPr>
        <w:t>Load Rating Analysis Summary</w:t>
      </w:r>
      <w:bookmarkEnd w:id="1"/>
    </w:p>
    <w:p w14:paraId="2693FB3A" w14:textId="611084A5" w:rsidR="00B737ED" w:rsidRPr="00B737ED" w:rsidRDefault="00B737ED" w:rsidP="00B737ED">
      <w:pPr>
        <w:spacing w:line="240" w:lineRule="auto"/>
      </w:pPr>
      <w:r w:rsidRPr="008335D5">
        <w:rPr>
          <w:rFonts w:cs="Arial"/>
        </w:rPr>
        <w:t>Strand7 FE Modelling Software was used in conjunction with computational software to perform a live load rating analysis for both spans of the bridge. An initial finite element (FE) model was created in Strand7 f</w:t>
      </w:r>
      <w:r>
        <w:rPr>
          <w:rFonts w:cs="Arial"/>
        </w:rPr>
        <w:t>or all three spans</w:t>
      </w:r>
      <w:r w:rsidRPr="008335D5">
        <w:rPr>
          <w:rFonts w:cs="Arial"/>
        </w:rPr>
        <w:t xml:space="preserve">. </w:t>
      </w:r>
      <w:r>
        <w:rPr>
          <w:rFonts w:cs="Arial"/>
        </w:rPr>
        <w:t xml:space="preserve">Conservative boundary conditions – a pin/roller configuration – were applied to the model. Continuity conditions reflecting initial engineering judgment and agreement with STV Inc.’s assessment of likely composite behavior were applied between FE elements representing the steel girders and concrete deck slab. Material properties consistent with AASHTO </w:t>
      </w:r>
      <w:r>
        <w:rPr>
          <w:rFonts w:cs="Arial"/>
          <w:i/>
        </w:rPr>
        <w:t xml:space="preserve">MBE </w:t>
      </w:r>
      <w:r>
        <w:rPr>
          <w:rFonts w:cs="Arial"/>
        </w:rPr>
        <w:t xml:space="preserve">guidelines were applied to members. </w:t>
      </w:r>
    </w:p>
    <w:p w14:paraId="5F770ADE" w14:textId="472D7E15" w:rsidR="00E007C4" w:rsidRPr="008335D5" w:rsidRDefault="00E007C4" w:rsidP="00B737ED">
      <w:pPr>
        <w:spacing w:line="240" w:lineRule="auto"/>
        <w:jc w:val="both"/>
        <w:rPr>
          <w:rFonts w:cs="Arial"/>
          <w:color w:val="262626"/>
        </w:rPr>
      </w:pPr>
      <w:r w:rsidRPr="008335D5">
        <w:rPr>
          <w:rFonts w:cs="Arial"/>
        </w:rPr>
        <w:t xml:space="preserve">The structure was modeled using finite element analysis and computational software. An initial finite element (FE) model was created in Strand7 using the RAMPS software package developed at Drexel University as part of a National Institute of Standards and </w:t>
      </w:r>
      <w:r w:rsidRPr="0040558F">
        <w:rPr>
          <w:rFonts w:cs="Arial"/>
        </w:rPr>
        <w:t>Technology Innovation Program (NIST-TIP) and the National Cooperative Highway Research Program Project 12-103 (NCHRP 12-103).</w:t>
      </w:r>
      <w:r w:rsidR="00035EE3">
        <w:rPr>
          <w:rFonts w:cs="Arial"/>
        </w:rPr>
        <w:t xml:space="preserve"> </w:t>
      </w:r>
      <w:r w:rsidRPr="0040558F">
        <w:rPr>
          <w:rFonts w:cs="Arial"/>
        </w:rPr>
        <w:t xml:space="preserve">The 3D geometric model </w:t>
      </w:r>
      <w:r w:rsidR="00035EE3">
        <w:rPr>
          <w:rFonts w:cs="Arial"/>
        </w:rPr>
        <w:t xml:space="preserve">– also known as an eccentric beam model - </w:t>
      </w:r>
      <w:r w:rsidRPr="0040558F">
        <w:rPr>
          <w:rFonts w:cs="Arial"/>
        </w:rPr>
        <w:t xml:space="preserve">(Figure </w:t>
      </w:r>
      <w:r w:rsidRPr="0040558F">
        <w:rPr>
          <w:rFonts w:cs="Arial"/>
          <w:noProof/>
        </w:rPr>
        <w:t>3</w:t>
      </w:r>
      <w:r w:rsidRPr="0040558F">
        <w:rPr>
          <w:rFonts w:cs="Arial"/>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r w:rsidR="005A6F52">
        <w:rPr>
          <w:rFonts w:cs="Arial"/>
        </w:rPr>
        <w:t xml:space="preserve"> The average mesh size – or average element length/width - for the model is about 1.5 feet. This distance is less than half the minimum distance between any sensor pair on the </w:t>
      </w:r>
      <w:r w:rsidR="00236934">
        <w:rPr>
          <w:rFonts w:cs="Arial"/>
        </w:rPr>
        <w:t>THMPR™</w:t>
      </w:r>
      <w:r w:rsidR="005A6F52">
        <w:rPr>
          <w:rFonts w:cs="Arial"/>
        </w:rPr>
        <w:t xml:space="preserve"> system. The FE model was error screened for total mass by comparing vertical support reactions to those estimated using hand calculations</w:t>
      </w:r>
      <w:r w:rsidR="0077758A">
        <w:rPr>
          <w:rFonts w:cs="Arial"/>
        </w:rPr>
        <w:t xml:space="preserve"> with a single line girder model; the difference between the sum of reactions for all </w:t>
      </w:r>
      <w:r w:rsidR="00C4180D">
        <w:rPr>
          <w:rFonts w:cs="Arial"/>
        </w:rPr>
        <w:t>16</w:t>
      </w:r>
      <w:r w:rsidR="0077758A">
        <w:rPr>
          <w:rFonts w:cs="Arial"/>
        </w:rPr>
        <w:t xml:space="preserve"> supports</w:t>
      </w:r>
      <w:r w:rsidR="00C4180D">
        <w:rPr>
          <w:rFonts w:cs="Arial"/>
        </w:rPr>
        <w:t xml:space="preserve"> and 16 times the single support vertical reaction</w:t>
      </w:r>
      <w:r w:rsidR="0077758A">
        <w:rPr>
          <w:rFonts w:cs="Arial"/>
        </w:rPr>
        <w:t xml:space="preserve"> </w:t>
      </w:r>
      <w:r w:rsidR="00C4180D">
        <w:rPr>
          <w:rFonts w:cs="Arial"/>
        </w:rPr>
        <w:t xml:space="preserve">from single line girder estimation </w:t>
      </w:r>
      <w:r w:rsidR="0077758A">
        <w:rPr>
          <w:rFonts w:cs="Arial"/>
        </w:rPr>
        <w:t>was less than 0.1%.</w:t>
      </w:r>
    </w:p>
    <w:p w14:paraId="1137D682" w14:textId="1C3D5D08" w:rsidR="00035EE3" w:rsidRPr="008335D5" w:rsidRDefault="00035EE3" w:rsidP="00E007C4">
      <w:pPr>
        <w:keepNext/>
        <w:spacing w:line="240" w:lineRule="auto"/>
        <w:jc w:val="center"/>
        <w:rPr>
          <w:rFonts w:cs="Arial"/>
        </w:rPr>
      </w:pPr>
      <w:r w:rsidRPr="008335D5">
        <w:rPr>
          <w:rFonts w:cs="Arial"/>
          <w:noProof/>
        </w:rPr>
        <mc:AlternateContent>
          <mc:Choice Requires="wpg">
            <w:drawing>
              <wp:anchor distT="0" distB="0" distL="114300" distR="114300" simplePos="0" relativeHeight="251645440" behindDoc="0" locked="0" layoutInCell="1" allowOverlap="1" wp14:anchorId="1C06F79A" wp14:editId="15F2A533">
                <wp:simplePos x="0" y="0"/>
                <wp:positionH relativeFrom="column">
                  <wp:posOffset>-62230</wp:posOffset>
                </wp:positionH>
                <wp:positionV relativeFrom="paragraph">
                  <wp:posOffset>290195</wp:posOffset>
                </wp:positionV>
                <wp:extent cx="808650" cy="890546"/>
                <wp:effectExtent l="0" t="0" r="0" b="62230"/>
                <wp:wrapNone/>
                <wp:docPr id="18" name="Group 18"/>
                <wp:cNvGraphicFramePr/>
                <a:graphic xmlns:a="http://schemas.openxmlformats.org/drawingml/2006/main">
                  <a:graphicData uri="http://schemas.microsoft.com/office/word/2010/wordprocessingGroup">
                    <wpg:wgp>
                      <wpg:cNvGrpSpPr/>
                      <wpg:grpSpPr>
                        <a:xfrm>
                          <a:off x="0" y="0"/>
                          <a:ext cx="808650" cy="890546"/>
                          <a:chOff x="0" y="0"/>
                          <a:chExt cx="897082" cy="987796"/>
                        </a:xfrm>
                      </wpg:grpSpPr>
                      <wps:wsp>
                        <wps:cNvPr id="21" name="Straight Arrow Connector 21"/>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6B101DAD" w14:textId="77777777" w:rsidR="001B455E" w:rsidRDefault="001B455E" w:rsidP="00E007C4">
                              <w:r>
                                <w:t>Y</w:t>
                              </w:r>
                            </w:p>
                          </w:txbxContent>
                        </wps:txbx>
                        <wps:bodyPr rot="0" vert="horz" wrap="square" lIns="91440" tIns="45720" rIns="91440" bIns="45720" anchor="t" anchorCtr="0">
                          <a:noAutofit/>
                        </wps:bodyPr>
                      </wps:wsp>
                      <wps:wsp>
                        <wps:cNvPr id="25"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644F6929" w14:textId="77777777" w:rsidR="001B455E" w:rsidRDefault="001B455E" w:rsidP="00E007C4">
                              <w:r>
                                <w:t>X</w:t>
                              </w:r>
                            </w:p>
                          </w:txbxContent>
                        </wps:txbx>
                        <wps:bodyPr rot="0" vert="horz" wrap="square" lIns="91440" tIns="45720" rIns="91440" bIns="45720" anchor="t" anchorCtr="0">
                          <a:noAutofit/>
                        </wps:bodyPr>
                      </wps:wsp>
                      <wps:wsp>
                        <wps:cNvPr id="26"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558238B6" w14:textId="77777777" w:rsidR="001B455E" w:rsidRDefault="001B455E" w:rsidP="00E007C4">
                              <w:r>
                                <w:t>Z</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8" o:spid="_x0000_s1028" style="position:absolute;left:0;text-align:left;margin-left:-4.9pt;margin-top:22.85pt;width:63.65pt;height:70.1pt;z-index:251645440;mso-width-relative:margin;mso-height-relative:margin"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">
                <v:shapetype id="_x0000_t32" coordsize="21600,21600" o:spt="32" o:oned="t" path="m,l21600,21600e" filled="f">
                  <v:path arrowok="t" fillok="f" o:connecttype="none"/>
                  <o:lock v:ext="edit" shapetype="t"/>
                </v:shapetype>
                <v:shape id="Straight Arrow Connector 21" o:spid="_x0000_s1029"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ecsYAAADbAAAADwAAAGRycy9kb3ducmV2LnhtbESPQWvCQBSE74X+h+UVvDUbo2hJXUUq&#10;olKh1JaCt0f2NRuafRuzq8Z/7xYEj8PMfMNMZp2txYlaXzlW0E9SEMSF0xWXCr6/ls8vIHxA1lg7&#10;JgUX8jCbPj5MMNfuzJ902oVSRAj7HBWYEJpcSl8YsugT1xBH79e1FkOUbSl1i+cIt7XM0nQkLVYc&#10;Fww29Gao+NsdrYLF5mc4PnSHj8Fqb7YFDcb7bP6uVO+pm7+CCNSFe/jWXmsFWR/+v8Qf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YnnLGAAAA2wAAAA8AAAAAAAAA&#10;AAAAAAAAoQIAAGRycy9kb3ducmV2LnhtbFBLBQYAAAAABAAEAPkAAACUAwAAAAA=&#10;" strokecolor="black [3040]">
                  <v:stroke endarrow="open"/>
                </v:shape>
                <v:shape id="Straight Arrow Connector 22" o:spid="_x0000_s1030"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ABcYAAADbAAAADwAAAGRycy9kb3ducmV2LnhtbESPQWvCQBSE7wX/w/KE3pqNsWiJriKW&#10;UkuFUlsEb4/sMxvMvo3ZVeO/dwtCj8PMfMNM552txZlaXzlWMEhSEMSF0xWXCn5/3p5eQPiArLF2&#10;TAqu5GE+6z1MMdfuwt903oRSRAj7HBWYEJpcSl8YsugT1xBHb+9aiyHKtpS6xUuE21pmaTqSFiuO&#10;CwYbWhoqDpuTVfD6sX0eH7vj1/B9Z9YFDce7b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KAAXGAAAA2wAAAA8AAAAAAAAA&#10;AAAAAAAAoQIAAGRycy9kb3ducmV2LnhtbFBLBQYAAAAABAAEAPkAAACUAwAAAAA=&#10;" strokecolor="black [3040]">
                  <v:stroke endarrow="open"/>
                </v:shape>
                <v:shape id="Straight Arrow Connector 23" o:spid="_x0000_s1031"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okeMMAAADbAAAADwAAAGRycy9kb3ducmV2LnhtbESPQYvCMBSE7wv+h/AEb2uqgmg1lUUo&#10;eHAPasXro3nbljYvtYm1/vvNwoLHYWa+Yba7wTSip85VlhXMphEI4tzqigsF2SX9XIFwHlljY5kU&#10;vMjBLhl9bDHW9skn6s++EAHCLkYFpfdtLKXLSzLoprYlDt6P7Qz6ILtC6g6fAW4aOY+ipTRYcVgo&#10;saV9SXl9fhgFkVum9/2l/u6zwp+ON5keXuurUpPx8LUB4Wnw7/B/+6AVzBf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KJHjDAAAA2wAAAA8AAAAAAAAAAAAA&#10;AAAAoQIAAGRycy9kb3ducmV2LnhtbFBLBQYAAAAABAAEAPkAAACRAwAAAAA=&#10;" strokecolor="black [3040]">
                  <v:stroke endarrow="open"/>
                </v:shape>
                <v:shape id="_x0000_s1032"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14:paraId="6B101DAD" w14:textId="77777777" w:rsidR="001B455E" w:rsidRDefault="001B455E" w:rsidP="00E007C4">
                        <w:r>
                          <w:t>Y</w:t>
                        </w:r>
                      </w:p>
                    </w:txbxContent>
                  </v:textbox>
                </v:shape>
                <v:shape id="_x0000_s1033"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14:paraId="644F6929" w14:textId="77777777" w:rsidR="001B455E" w:rsidRDefault="001B455E" w:rsidP="00E007C4">
                        <w:r>
                          <w:t>X</w:t>
                        </w:r>
                      </w:p>
                    </w:txbxContent>
                  </v:textbox>
                </v:shape>
                <v:shape id="_x0000_s1034"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14:paraId="558238B6" w14:textId="77777777" w:rsidR="001B455E" w:rsidRDefault="001B455E" w:rsidP="00E007C4">
                        <w:r>
                          <w:t>Z</w:t>
                        </w:r>
                      </w:p>
                    </w:txbxContent>
                  </v:textbox>
                </v:shap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3"/>
        <w:gridCol w:w="3863"/>
      </w:tblGrid>
      <w:tr w:rsidR="00035EE3" w14:paraId="4DD22A82" w14:textId="77777777" w:rsidTr="00083428">
        <w:tc>
          <w:tcPr>
            <w:tcW w:w="3599" w:type="dxa"/>
            <w:vAlign w:val="center"/>
          </w:tcPr>
          <w:p w14:paraId="6EC13793" w14:textId="35D735F2" w:rsidR="00035EE3" w:rsidRDefault="00035EE3" w:rsidP="00083428">
            <w:pPr>
              <w:keepNext/>
              <w:jc w:val="center"/>
              <w:rPr>
                <w:rFonts w:cs="Arial"/>
              </w:rPr>
            </w:pPr>
            <w:r w:rsidRPr="008335D5">
              <w:rPr>
                <w:rFonts w:cs="Arial"/>
                <w:noProof/>
              </w:rPr>
              <w:drawing>
                <wp:inline distT="0" distB="0" distL="0" distR="0" wp14:anchorId="46A1FF17" wp14:editId="64652F3A">
                  <wp:extent cx="3490623" cy="1350379"/>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00911" cy="1354359"/>
                          </a:xfrm>
                          <a:prstGeom prst="rect">
                            <a:avLst/>
                          </a:prstGeom>
                        </pic:spPr>
                      </pic:pic>
                    </a:graphicData>
                  </a:graphic>
                </wp:inline>
              </w:drawing>
            </w:r>
          </w:p>
        </w:tc>
        <w:tc>
          <w:tcPr>
            <w:tcW w:w="5977" w:type="dxa"/>
          </w:tcPr>
          <w:p w14:paraId="057DFFFC" w14:textId="1953A61F" w:rsidR="00035EE3" w:rsidRDefault="00083428" w:rsidP="00E007C4">
            <w:pPr>
              <w:keepNext/>
              <w:jc w:val="center"/>
              <w:rPr>
                <w:rFonts w:cs="Arial"/>
              </w:rPr>
            </w:pPr>
            <w:r>
              <w:rPr>
                <w:rFonts w:cs="Arial"/>
                <w:noProof/>
              </w:rPr>
              <w:drawing>
                <wp:inline distT="0" distB="0" distL="0" distR="0" wp14:anchorId="3918C0D0" wp14:editId="0824ABD9">
                  <wp:extent cx="2124075" cy="163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51602"/>
                          <a:stretch/>
                        </pic:blipFill>
                        <pic:spPr bwMode="auto">
                          <a:xfrm>
                            <a:off x="0" y="0"/>
                            <a:ext cx="2131368" cy="16395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B18723" w14:textId="7177568D" w:rsidR="00E007C4" w:rsidRPr="008335D5" w:rsidRDefault="00E007C4" w:rsidP="00083428">
      <w:pPr>
        <w:pStyle w:val="Caption"/>
        <w:spacing w:before="120"/>
        <w:jc w:val="center"/>
        <w:rPr>
          <w:rFonts w:cs="Arial"/>
        </w:rPr>
      </w:pPr>
      <w:r w:rsidRPr="008335D5">
        <w:rPr>
          <w:rFonts w:cs="Arial"/>
        </w:rPr>
        <w:t xml:space="preserve">Figure 3. </w:t>
      </w:r>
      <w:r w:rsidR="00083428">
        <w:rPr>
          <w:rFonts w:cs="Arial"/>
        </w:rPr>
        <w:t xml:space="preserve">Left - </w:t>
      </w:r>
      <w:r w:rsidRPr="00194361">
        <w:rPr>
          <w:rFonts w:cs="Arial"/>
          <w:i/>
        </w:rPr>
        <w:t>A Priori</w:t>
      </w:r>
      <w:r w:rsidRPr="008335D5">
        <w:rPr>
          <w:rFonts w:cs="Arial"/>
        </w:rPr>
        <w:t xml:space="preserve"> FE Model of single span of Bridge 041.</w:t>
      </w:r>
      <w:r w:rsidR="00083428">
        <w:rPr>
          <w:rFonts w:cs="Arial"/>
        </w:rPr>
        <w:t xml:space="preserve"> Right – Schematic of Eccentric Beam Model</w:t>
      </w:r>
    </w:p>
    <w:p w14:paraId="581DB8D8" w14:textId="2361A20D" w:rsidR="003D3084" w:rsidRPr="008335D5" w:rsidRDefault="003D3084" w:rsidP="003D3084">
      <w:pPr>
        <w:spacing w:line="240" w:lineRule="auto"/>
        <w:jc w:val="both"/>
        <w:rPr>
          <w:rFonts w:cs="Arial"/>
        </w:rPr>
      </w:pPr>
      <w:bookmarkStart w:id="7" w:name="_Toc407087679"/>
      <w:r w:rsidRPr="008335D5">
        <w:rPr>
          <w:rFonts w:cs="Arial"/>
        </w:rPr>
        <w:t xml:space="preserve">The initial model was rated for AASHTO </w:t>
      </w:r>
      <w:r w:rsidR="00577755">
        <w:rPr>
          <w:rFonts w:cs="Arial"/>
        </w:rPr>
        <w:t>ASR, LFR, and LRFR St</w:t>
      </w:r>
      <w:r w:rsidRPr="008335D5">
        <w:rPr>
          <w:rFonts w:cs="Arial"/>
        </w:rPr>
        <w:t>rength I and Service II</w:t>
      </w:r>
      <w:r w:rsidR="00577755">
        <w:rPr>
          <w:rFonts w:cs="Arial"/>
        </w:rPr>
        <w:t xml:space="preserve"> limit states</w:t>
      </w:r>
      <w:r w:rsidRPr="008335D5">
        <w:rPr>
          <w:rFonts w:cs="Arial"/>
        </w:rPr>
        <w:t xml:space="preserve">.  It was then calibrated to the natural frequencies and mode shapes developed through experimentation. </w:t>
      </w:r>
      <w:r w:rsidR="00082F47">
        <w:rPr>
          <w:rFonts w:cs="Arial"/>
        </w:rPr>
        <w:t xml:space="preserve">This calibration process adjusted unknown model characteristics to that the FE model natural frequencies and mode shapes had values closer to those found via experimentation. The model characteristics - or parameters – chosen for the calibration process effect global stiffness (in the case of deck stiffness, for example) or local stiffness (in the case of boundary conditions).  It should be noted that these parameter values do not reflect the </w:t>
      </w:r>
      <w:r w:rsidR="00082F47">
        <w:rPr>
          <w:i/>
        </w:rPr>
        <w:t xml:space="preserve">actual </w:t>
      </w:r>
      <w:r w:rsidR="00082F47">
        <w:t xml:space="preserve"> intrinsic properties of strength or rotation resistance but are instead rational surrogates for load carrying and vibrational phenomena. </w:t>
      </w:r>
      <w:r w:rsidR="00082F47" w:rsidRPr="00082F47">
        <w:t>S</w:t>
      </w:r>
      <w:r w:rsidRPr="00082F47">
        <w:t>ix</w:t>
      </w:r>
      <w:r w:rsidRPr="008335D5">
        <w:rPr>
          <w:rFonts w:cs="Arial"/>
        </w:rPr>
        <w:t xml:space="preserve"> calibrated models with strong agreement</w:t>
      </w:r>
      <w:r w:rsidR="00577755">
        <w:rPr>
          <w:rFonts w:cs="Arial"/>
        </w:rPr>
        <w:t xml:space="preserve"> to the experimental data were accepted as being a likely model. All six of these models </w:t>
      </w:r>
      <w:r w:rsidR="00577755">
        <w:rPr>
          <w:rFonts w:cs="Arial"/>
        </w:rPr>
        <w:lastRenderedPageBreak/>
        <w:t>shared similar values for calibrated parameters (such as material strength, continuity, and boundary conditions)</w:t>
      </w:r>
      <w:r w:rsidR="00082F47">
        <w:rPr>
          <w:rFonts w:cs="Arial"/>
        </w:rPr>
        <w:t xml:space="preserve">; because of the negligible difference between calibrated models  a single calibrated model was chosen from the group for load rating. </w:t>
      </w:r>
      <w:r w:rsidRPr="008335D5">
        <w:rPr>
          <w:rFonts w:cs="Arial"/>
        </w:rPr>
        <w:t>In order to assure the most conservative load rating estimate while utilizing an updated FE model, stiffness</w:t>
      </w:r>
      <w:r>
        <w:rPr>
          <w:rFonts w:cs="Arial"/>
        </w:rPr>
        <w:t xml:space="preserve"> and strength</w:t>
      </w:r>
      <w:r w:rsidRPr="008335D5">
        <w:rPr>
          <w:rFonts w:cs="Arial"/>
        </w:rPr>
        <w:t xml:space="preserve"> contributio</w:t>
      </w:r>
      <w:r w:rsidR="00577755">
        <w:rPr>
          <w:rFonts w:cs="Arial"/>
        </w:rPr>
        <w:t xml:space="preserve">ns from the concrete encasement, </w:t>
      </w:r>
      <w:r>
        <w:rPr>
          <w:rFonts w:cs="Arial"/>
        </w:rPr>
        <w:t>barriers</w:t>
      </w:r>
      <w:r w:rsidR="00577755">
        <w:rPr>
          <w:rFonts w:cs="Arial"/>
        </w:rPr>
        <w:t xml:space="preserve">, and boundary conditions </w:t>
      </w:r>
      <w:r>
        <w:rPr>
          <w:rFonts w:cs="Arial"/>
        </w:rPr>
        <w:t xml:space="preserve"> </w:t>
      </w:r>
      <w:r w:rsidRPr="008335D5">
        <w:rPr>
          <w:rFonts w:cs="Arial"/>
        </w:rPr>
        <w:t xml:space="preserve">were ignored in </w:t>
      </w:r>
      <w:r>
        <w:rPr>
          <w:rFonts w:cs="Arial"/>
        </w:rPr>
        <w:t>the</w:t>
      </w:r>
      <w:r w:rsidRPr="008335D5">
        <w:rPr>
          <w:rFonts w:cs="Arial"/>
        </w:rPr>
        <w:t xml:space="preserve"> ratings for the </w:t>
      </w:r>
      <w:r>
        <w:rPr>
          <w:rFonts w:cs="Arial"/>
        </w:rPr>
        <w:t>u</w:t>
      </w:r>
      <w:r w:rsidRPr="008335D5">
        <w:rPr>
          <w:rFonts w:cs="Arial"/>
        </w:rPr>
        <w:t xml:space="preserve">pdated models. </w:t>
      </w:r>
    </w:p>
    <w:p w14:paraId="4644130E" w14:textId="5D6F8A5A" w:rsidR="00E007C4" w:rsidRPr="008335D5" w:rsidRDefault="00E007C4" w:rsidP="00E007C4">
      <w:pPr>
        <w:pStyle w:val="Heading2"/>
        <w:rPr>
          <w:rFonts w:asciiTheme="minorHAnsi" w:hAnsiTheme="minorHAnsi" w:cs="Arial"/>
        </w:rPr>
      </w:pPr>
      <w:r w:rsidRPr="008335D5">
        <w:rPr>
          <w:rFonts w:asciiTheme="minorHAnsi" w:hAnsiTheme="minorHAnsi" w:cs="Arial"/>
        </w:rPr>
        <w:t xml:space="preserve">Appendix </w:t>
      </w:r>
      <w:r>
        <w:rPr>
          <w:rFonts w:asciiTheme="minorHAnsi" w:hAnsiTheme="minorHAnsi" w:cs="Arial"/>
        </w:rPr>
        <w:t>A</w:t>
      </w:r>
      <w:r w:rsidRPr="008335D5">
        <w:rPr>
          <w:rFonts w:asciiTheme="minorHAnsi" w:hAnsiTheme="minorHAnsi" w:cs="Arial"/>
        </w:rPr>
        <w:t>-1 – Bridge Description</w:t>
      </w:r>
      <w:bookmarkEnd w:id="7"/>
    </w:p>
    <w:p w14:paraId="3C9BC77E" w14:textId="018245E2" w:rsidR="00E007C4" w:rsidRPr="008335D5" w:rsidRDefault="00E007C4" w:rsidP="00E007C4">
      <w:pPr>
        <w:spacing w:after="120" w:line="240" w:lineRule="auto"/>
        <w:jc w:val="both"/>
        <w:rPr>
          <w:rFonts w:cs="Arial"/>
        </w:rPr>
      </w:pPr>
      <w:r w:rsidRPr="008335D5">
        <w:rPr>
          <w:rFonts w:cs="Arial"/>
        </w:rPr>
        <w:t>Northampton County Bridge 041 is a two span, simply supported, concrete encased steel I-Beam structure with a 60⁰ skew</w:t>
      </w:r>
      <w:r w:rsidR="00B14E21">
        <w:rPr>
          <w:rFonts w:cs="Arial"/>
        </w:rPr>
        <w:t xml:space="preserve"> to the centerline of the bridge (40</w:t>
      </w:r>
      <w:r w:rsidR="00B14E21" w:rsidRPr="008335D5">
        <w:rPr>
          <w:rFonts w:cs="Arial"/>
        </w:rPr>
        <w:t>⁰ skew</w:t>
      </w:r>
      <w:r w:rsidR="00B14E21">
        <w:rPr>
          <w:rFonts w:cs="Arial"/>
        </w:rPr>
        <w:t xml:space="preserve"> in </w:t>
      </w:r>
      <w:proofErr w:type="spellStart"/>
      <w:r w:rsidR="00B14E21">
        <w:rPr>
          <w:rFonts w:cs="Arial"/>
        </w:rPr>
        <w:t>PennDOT</w:t>
      </w:r>
      <w:proofErr w:type="spellEnd"/>
      <w:r w:rsidR="00B14E21">
        <w:rPr>
          <w:rFonts w:cs="Arial"/>
        </w:rPr>
        <w:t xml:space="preserve"> classification)</w:t>
      </w:r>
      <w:r w:rsidRPr="008335D5">
        <w:rPr>
          <w:rFonts w:cs="Arial"/>
        </w:rPr>
        <w:t>. The bridge carries Little Creek Road over Little Martin’s Creek</w:t>
      </w:r>
      <w:r w:rsidR="00B14E21">
        <w:rPr>
          <w:rFonts w:cs="Arial"/>
        </w:rPr>
        <w:t xml:space="preserve"> has</w:t>
      </w:r>
      <w:r w:rsidRPr="008335D5">
        <w:rPr>
          <w:rFonts w:cs="Arial"/>
        </w:rPr>
        <w:t xml:space="preserve"> an ADT of 200 and has a current posted weight limit of 20 tons. With a sufficiency rating of 46.0, the bridge is evaluated as “Not Deficient.” Both spans were measured as 41’-6” span length and a roadway width of 22’-6”. Each span carries Type-2 strong post guide rails over a curb measuring 6.5”x14” on either side of the roadway (Figure 4). The overall deck thickness was </w:t>
      </w:r>
      <w:r w:rsidR="00421948">
        <w:rPr>
          <w:rFonts w:cs="Arial"/>
        </w:rPr>
        <w:t>estimated t</w:t>
      </w:r>
      <w:r w:rsidRPr="008335D5">
        <w:rPr>
          <w:rFonts w:cs="Arial"/>
        </w:rPr>
        <w:t xml:space="preserve">o be approximately 16” with a 2.75” overlay, implying the deck is 13.25”. Each span has six (8) concrete encased steel I-beams spaced at 3’-3” with overall dimensions of 22”x12”. Each girder has what appears to be 1-2” of </w:t>
      </w:r>
      <w:proofErr w:type="spellStart"/>
      <w:r w:rsidRPr="008335D5">
        <w:rPr>
          <w:rFonts w:cs="Arial"/>
        </w:rPr>
        <w:t>shotcrete</w:t>
      </w:r>
      <w:proofErr w:type="spellEnd"/>
      <w:r w:rsidRPr="008335D5">
        <w:rPr>
          <w:rFonts w:cs="Arial"/>
        </w:rPr>
        <w:t xml:space="preserve"> applied to the surface of the original concrete encasement at a time unknown to the engineer. Cracking of the </w:t>
      </w:r>
      <w:proofErr w:type="spellStart"/>
      <w:r w:rsidRPr="008335D5">
        <w:rPr>
          <w:rFonts w:cs="Arial"/>
        </w:rPr>
        <w:t>shotcrete</w:t>
      </w:r>
      <w:proofErr w:type="spellEnd"/>
      <w:r w:rsidRPr="008335D5">
        <w:rPr>
          <w:rFonts w:cs="Arial"/>
        </w:rPr>
        <w:t xml:space="preserve"> was more apparent in this structure than in others tested. The presence of </w:t>
      </w:r>
      <w:proofErr w:type="spellStart"/>
      <w:r w:rsidRPr="008335D5">
        <w:rPr>
          <w:rFonts w:cs="Arial"/>
        </w:rPr>
        <w:t>shotcrete</w:t>
      </w:r>
      <w:proofErr w:type="spellEnd"/>
      <w:r w:rsidRPr="008335D5">
        <w:rPr>
          <w:rFonts w:cs="Arial"/>
        </w:rPr>
        <w:t xml:space="preserve"> over the original concrete encasement may imply that some deterioration of the encasement was present.</w:t>
      </w:r>
    </w:p>
    <w:p w14:paraId="3F410A96" w14:textId="77777777" w:rsidR="00E007C4" w:rsidRPr="008335D5" w:rsidRDefault="00E007C4" w:rsidP="00E007C4">
      <w:pPr>
        <w:spacing w:after="120" w:line="240" w:lineRule="auto"/>
        <w:jc w:val="both"/>
        <w:rPr>
          <w:rFonts w:cs="Arial"/>
        </w:rPr>
      </w:pPr>
      <w:r w:rsidRPr="008335D5">
        <w:rPr>
          <w:rFonts w:cs="Arial"/>
        </w:rPr>
        <w:t xml:space="preserve">No original plans exist for the bridge; however STV Inc. produced a Load Rating Summary </w:t>
      </w:r>
      <w:r>
        <w:rPr>
          <w:rFonts w:cs="Arial"/>
        </w:rPr>
        <w:t xml:space="preserve">performed </w:t>
      </w:r>
      <w:r w:rsidRPr="008335D5">
        <w:rPr>
          <w:rFonts w:cs="Arial"/>
        </w:rPr>
        <w:t>in 2012 that details the structure cross-section. In their load rating, STV noted that Northampton County produced approximate beam dimensions after taking cores of the structure. Measurements taken in the field agreed with those reported by STV Inc.</w:t>
      </w:r>
    </w:p>
    <w:p w14:paraId="3D3FDFDA" w14:textId="77777777" w:rsidR="00E007C4" w:rsidRPr="008335D5" w:rsidRDefault="00E007C4" w:rsidP="00E007C4">
      <w:pPr>
        <w:keepNext/>
        <w:spacing w:after="0" w:line="240" w:lineRule="auto"/>
        <w:rPr>
          <w:rFonts w:cs="Arial"/>
          <w:noProof/>
        </w:rPr>
      </w:pPr>
    </w:p>
    <w:p w14:paraId="567B9359" w14:textId="77777777" w:rsidR="00E007C4" w:rsidRPr="008335D5" w:rsidRDefault="00E007C4" w:rsidP="00E007C4">
      <w:pPr>
        <w:keepNext/>
        <w:spacing w:after="0" w:line="240" w:lineRule="auto"/>
        <w:rPr>
          <w:rFonts w:cs="Arial"/>
        </w:rPr>
      </w:pPr>
      <w:r w:rsidRPr="008335D5">
        <w:rPr>
          <w:rFonts w:cs="Arial"/>
          <w:noProof/>
        </w:rPr>
        <w:drawing>
          <wp:inline distT="0" distB="0" distL="0" distR="0" wp14:anchorId="7AE1AA28" wp14:editId="3E49CB73">
            <wp:extent cx="5943466" cy="2040293"/>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28066" b="17008"/>
                    <a:stretch/>
                  </pic:blipFill>
                  <pic:spPr bwMode="auto">
                    <a:xfrm>
                      <a:off x="0" y="0"/>
                      <a:ext cx="5949696" cy="2042432"/>
                    </a:xfrm>
                    <a:prstGeom prst="rect">
                      <a:avLst/>
                    </a:prstGeom>
                    <a:ln>
                      <a:noFill/>
                    </a:ln>
                    <a:extLst>
                      <a:ext uri="{53640926-AAD7-44D8-BBD7-CCE9431645EC}">
                        <a14:shadowObscured xmlns:a14="http://schemas.microsoft.com/office/drawing/2010/main"/>
                      </a:ext>
                    </a:extLst>
                  </pic:spPr>
                </pic:pic>
              </a:graphicData>
            </a:graphic>
          </wp:inline>
        </w:drawing>
      </w:r>
    </w:p>
    <w:p w14:paraId="5DD09F69" w14:textId="77777777" w:rsidR="00E007C4" w:rsidRPr="008335D5" w:rsidRDefault="00E007C4" w:rsidP="00E007C4">
      <w:pPr>
        <w:pStyle w:val="Caption"/>
        <w:spacing w:before="200"/>
        <w:jc w:val="center"/>
        <w:rPr>
          <w:rFonts w:cs="Arial"/>
        </w:rPr>
      </w:pPr>
      <w:r w:rsidRPr="008335D5">
        <w:rPr>
          <w:rFonts w:cs="Arial"/>
        </w:rPr>
        <w:t>Figur</w:t>
      </w:r>
      <w:r>
        <w:rPr>
          <w:rFonts w:cs="Arial"/>
        </w:rPr>
        <w:t xml:space="preserve">e 4. Northampton County Bridge </w:t>
      </w:r>
      <w:r w:rsidRPr="008335D5">
        <w:rPr>
          <w:rFonts w:cs="Arial"/>
        </w:rPr>
        <w:t>041</w:t>
      </w:r>
    </w:p>
    <w:p w14:paraId="2780766F" w14:textId="77777777" w:rsidR="00E007C4" w:rsidRPr="008335D5" w:rsidRDefault="00E007C4" w:rsidP="00E007C4">
      <w:pPr>
        <w:pStyle w:val="Caption"/>
        <w:spacing w:after="0"/>
        <w:rPr>
          <w:rFonts w:cs="Arial"/>
          <w:noProof/>
        </w:rPr>
      </w:pPr>
    </w:p>
    <w:p w14:paraId="064C3A66" w14:textId="77777777" w:rsidR="00E007C4" w:rsidRPr="008335D5" w:rsidRDefault="00E007C4" w:rsidP="00E007C4">
      <w:pPr>
        <w:pStyle w:val="Caption"/>
        <w:spacing w:after="0"/>
        <w:rPr>
          <w:rFonts w:cs="Arial"/>
        </w:rPr>
      </w:pPr>
      <w:r w:rsidRPr="008335D5">
        <w:rPr>
          <w:rFonts w:cs="Arial"/>
          <w:noProof/>
        </w:rPr>
        <w:lastRenderedPageBreak/>
        <w:drawing>
          <wp:inline distT="0" distB="0" distL="0" distR="0" wp14:anchorId="300ECBA0" wp14:editId="42A69297">
            <wp:extent cx="5942487" cy="2176174"/>
            <wp:effectExtent l="0" t="0" r="1270" b="0"/>
            <wp:docPr id="292" name="Picture 292" descr="C:\Users\Nick\Downloads\GOPR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ownloads\GOPR0718.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078" b="32264"/>
                    <a:stretch/>
                  </pic:blipFill>
                  <pic:spPr bwMode="auto">
                    <a:xfrm>
                      <a:off x="0" y="0"/>
                      <a:ext cx="5943600" cy="2176582"/>
                    </a:xfrm>
                    <a:prstGeom prst="rect">
                      <a:avLst/>
                    </a:prstGeom>
                    <a:noFill/>
                    <a:ln>
                      <a:noFill/>
                    </a:ln>
                    <a:extLst>
                      <a:ext uri="{53640926-AAD7-44D8-BBD7-CCE9431645EC}">
                        <a14:shadowObscured xmlns:a14="http://schemas.microsoft.com/office/drawing/2010/main"/>
                      </a:ext>
                    </a:extLst>
                  </pic:spPr>
                </pic:pic>
              </a:graphicData>
            </a:graphic>
          </wp:inline>
        </w:drawing>
      </w:r>
    </w:p>
    <w:p w14:paraId="356905C4" w14:textId="77777777" w:rsidR="00E007C4" w:rsidRPr="008335D5" w:rsidRDefault="00E007C4" w:rsidP="00E007C4">
      <w:pPr>
        <w:pStyle w:val="Caption"/>
        <w:spacing w:before="200"/>
        <w:jc w:val="center"/>
        <w:rPr>
          <w:rFonts w:cs="Arial"/>
        </w:rPr>
      </w:pPr>
      <w:r w:rsidRPr="008335D5">
        <w:rPr>
          <w:rFonts w:cs="Arial"/>
        </w:rPr>
        <w:t>Figure 5. Elevation</w:t>
      </w:r>
      <w:r>
        <w:rPr>
          <w:rFonts w:cs="Arial"/>
        </w:rPr>
        <w:t xml:space="preserve"> view of Northampton County Bridge </w:t>
      </w:r>
      <w:r w:rsidRPr="008335D5">
        <w:rPr>
          <w:rFonts w:cs="Arial"/>
        </w:rPr>
        <w:t>041</w:t>
      </w:r>
    </w:p>
    <w:p w14:paraId="190EF836" w14:textId="099DFDEB" w:rsidR="00E007C4" w:rsidRPr="008335D5" w:rsidRDefault="00E007C4" w:rsidP="00E007C4">
      <w:pPr>
        <w:pStyle w:val="Heading2"/>
        <w:rPr>
          <w:rFonts w:asciiTheme="minorHAnsi" w:hAnsiTheme="minorHAnsi" w:cs="Arial"/>
        </w:rPr>
      </w:pPr>
      <w:bookmarkStart w:id="8" w:name="_Toc407087680"/>
      <w:r w:rsidRPr="008335D5">
        <w:rPr>
          <w:rFonts w:asciiTheme="minorHAnsi" w:hAnsiTheme="minorHAnsi" w:cs="Arial"/>
        </w:rPr>
        <w:t xml:space="preserve">Appendix </w:t>
      </w:r>
      <w:r>
        <w:rPr>
          <w:rFonts w:asciiTheme="minorHAnsi" w:hAnsiTheme="minorHAnsi" w:cs="Arial"/>
        </w:rPr>
        <w:t>A</w:t>
      </w:r>
      <w:r w:rsidRPr="008335D5">
        <w:rPr>
          <w:rFonts w:asciiTheme="minorHAnsi" w:hAnsiTheme="minorHAnsi" w:cs="Arial"/>
        </w:rPr>
        <w:t>-2 – Experimental Evaluation</w:t>
      </w:r>
      <w:bookmarkEnd w:id="8"/>
    </w:p>
    <w:p w14:paraId="6E54F872" w14:textId="77777777" w:rsidR="00E007C4" w:rsidRPr="008335D5" w:rsidRDefault="00E007C4" w:rsidP="00E007C4">
      <w:pPr>
        <w:spacing w:line="240" w:lineRule="auto"/>
        <w:jc w:val="both"/>
        <w:rPr>
          <w:rFonts w:cs="Arial"/>
        </w:rPr>
      </w:pPr>
      <w:r>
        <w:rPr>
          <w:rFonts w:cs="Arial"/>
        </w:rPr>
        <w:t xml:space="preserve">Northampton County Bridge </w:t>
      </w:r>
      <w:r w:rsidRPr="008335D5">
        <w:rPr>
          <w:rFonts w:cs="Arial"/>
        </w:rPr>
        <w:t xml:space="preserve">041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4CCC1C88" w14:textId="48A653DD" w:rsidR="00E007C4" w:rsidRPr="008335D5" w:rsidRDefault="00E007C4" w:rsidP="00E007C4">
      <w:pPr>
        <w:pStyle w:val="Heading3"/>
        <w:rPr>
          <w:rFonts w:asciiTheme="minorHAnsi" w:hAnsiTheme="minorHAnsi" w:cs="Arial"/>
        </w:rPr>
      </w:pPr>
      <w:bookmarkStart w:id="9" w:name="_Toc407087681"/>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9"/>
      <w:r w:rsidRPr="008335D5">
        <w:rPr>
          <w:rFonts w:asciiTheme="minorHAnsi" w:hAnsiTheme="minorHAnsi" w:cs="Arial"/>
        </w:rPr>
        <w:t xml:space="preserve"> </w:t>
      </w:r>
    </w:p>
    <w:p w14:paraId="4D6F75A2" w14:textId="10088516" w:rsidR="00E007C4" w:rsidRPr="008335D5" w:rsidRDefault="00E007C4" w:rsidP="00E007C4">
      <w:pPr>
        <w:spacing w:line="240" w:lineRule="auto"/>
        <w:jc w:val="both"/>
        <w:rPr>
          <w:rFonts w:cs="Arial"/>
        </w:rPr>
      </w:pPr>
      <w:r w:rsidRPr="008335D5">
        <w:rPr>
          <w:rFonts w:cs="Arial"/>
        </w:rPr>
        <w:t>The Targeted Hits to Measure Performance Responses (</w:t>
      </w:r>
      <w:r w:rsidR="00236934">
        <w:rPr>
          <w:rFonts w:cs="Arial"/>
        </w:rPr>
        <w:t>THMPR™</w:t>
      </w:r>
      <w:r w:rsidRPr="008335D5">
        <w:rPr>
          <w:rFonts w:cs="Arial"/>
        </w:rPr>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Pr>
          <w:rFonts w:cs="Arial"/>
        </w:rPr>
        <w:t xml:space="preserve"> 6</w:t>
      </w:r>
      <w:r w:rsidRPr="008335D5">
        <w:rPr>
          <w:rFonts w:cs="Arial"/>
        </w:rPr>
        <w:t xml:space="preserve">, is comprised of a physical test device which utilizes a significantly reconfigured Falling Weight </w:t>
      </w:r>
      <w:proofErr w:type="spellStart"/>
      <w:r w:rsidRPr="008335D5">
        <w:rPr>
          <w:rFonts w:cs="Arial"/>
        </w:rPr>
        <w:t>Deflectometer</w:t>
      </w:r>
      <w:proofErr w:type="spellEnd"/>
      <w:r w:rsidRPr="008335D5">
        <w:rPr>
          <w:rFonts w:cs="Arial"/>
        </w:rPr>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480094BA" w14:textId="77777777" w:rsidR="00E007C4" w:rsidRPr="008335D5" w:rsidRDefault="00E007C4" w:rsidP="00E007C4">
      <w:pPr>
        <w:keepNext/>
        <w:spacing w:line="240" w:lineRule="auto"/>
        <w:jc w:val="center"/>
        <w:rPr>
          <w:rFonts w:cs="Arial"/>
        </w:rPr>
      </w:pPr>
      <w:r w:rsidRPr="008335D5">
        <w:rPr>
          <w:rFonts w:cs="Arial"/>
          <w:noProof/>
        </w:rPr>
        <w:lastRenderedPageBreak/>
        <w:drawing>
          <wp:inline distT="0" distB="0" distL="0" distR="0" wp14:anchorId="0B52800D" wp14:editId="77073A5A">
            <wp:extent cx="5445828" cy="3028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59568B58" w14:textId="6B733FB8" w:rsidR="00E007C4" w:rsidRPr="008335D5" w:rsidRDefault="00E007C4" w:rsidP="00E007C4">
      <w:pPr>
        <w:pStyle w:val="Caption"/>
        <w:jc w:val="center"/>
        <w:rPr>
          <w:rFonts w:cs="Arial"/>
          <w:sz w:val="24"/>
          <w:szCs w:val="24"/>
        </w:rPr>
      </w:pPr>
      <w:r w:rsidRPr="008335D5">
        <w:rPr>
          <w:rFonts w:cs="Arial"/>
        </w:rPr>
        <w:t xml:space="preserve">Figure 6. </w:t>
      </w:r>
      <w:r w:rsidR="00236934">
        <w:rPr>
          <w:rFonts w:cs="Arial"/>
        </w:rPr>
        <w:t>THMPR™</w:t>
      </w:r>
      <w:r w:rsidRPr="008335D5">
        <w:rPr>
          <w:rFonts w:cs="Arial"/>
        </w:rPr>
        <w:t xml:space="preserve"> System - Primary Components</w:t>
      </w:r>
    </w:p>
    <w:p w14:paraId="682C9EC2"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6B568169" wp14:editId="70AF7694">
            <wp:extent cx="3639540" cy="1725283"/>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12D378FB" w14:textId="72C89A17" w:rsidR="00E007C4" w:rsidRPr="008335D5" w:rsidRDefault="00E007C4" w:rsidP="00E007C4">
      <w:pPr>
        <w:pStyle w:val="Caption"/>
        <w:jc w:val="center"/>
        <w:rPr>
          <w:rFonts w:cs="Arial"/>
        </w:rPr>
      </w:pPr>
      <w:r w:rsidRPr="008335D5">
        <w:rPr>
          <w:rFonts w:cs="Arial"/>
        </w:rPr>
        <w:t xml:space="preserve">Figure 7. </w:t>
      </w:r>
      <w:r w:rsidR="00236934">
        <w:rPr>
          <w:rFonts w:cs="Arial"/>
        </w:rPr>
        <w:t>THMPR™</w:t>
      </w:r>
      <w:r w:rsidRPr="008335D5">
        <w:rPr>
          <w:rFonts w:cs="Arial"/>
        </w:rPr>
        <w:t xml:space="preserve"> Local Sensor Array</w:t>
      </w:r>
    </w:p>
    <w:p w14:paraId="55D4FC5D" w14:textId="77777777" w:rsidR="00E007C4" w:rsidRPr="008335D5" w:rsidRDefault="00E007C4" w:rsidP="00E007C4">
      <w:pPr>
        <w:pStyle w:val="Heading3"/>
        <w:rPr>
          <w:rFonts w:asciiTheme="minorHAnsi" w:hAnsiTheme="minorHAnsi" w:cs="Arial"/>
        </w:rPr>
      </w:pPr>
      <w:bookmarkStart w:id="10" w:name="_Toc407087682"/>
      <w:r w:rsidRPr="008335D5">
        <w:rPr>
          <w:rFonts w:asciiTheme="minorHAnsi" w:hAnsiTheme="minorHAnsi" w:cs="Arial"/>
        </w:rPr>
        <w:t>Instrumentation</w:t>
      </w:r>
      <w:bookmarkEnd w:id="10"/>
      <w:r w:rsidRPr="008335D5">
        <w:rPr>
          <w:rFonts w:asciiTheme="minorHAnsi" w:hAnsiTheme="minorHAnsi" w:cs="Arial"/>
        </w:rPr>
        <w:t xml:space="preserve"> </w:t>
      </w:r>
    </w:p>
    <w:p w14:paraId="66E26B0D" w14:textId="7CA59CDF" w:rsidR="00E007C4" w:rsidRPr="008335D5" w:rsidRDefault="00E007C4" w:rsidP="00E007C4">
      <w:pPr>
        <w:spacing w:line="240" w:lineRule="auto"/>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 xml:space="preserve">. A total of six stationary reference accelerometers were used for each of the two spans. The references were temporarily attached to the bridge deck using glue adhesive at the quarter span, mid span, and three-quarter span locations along each lane. The reference accelerometers remained at the same locations on the deck throughout the vibration testing and were used to link together the vibrations measured by </w:t>
      </w:r>
      <w:r w:rsidR="00236934">
        <w:rPr>
          <w:rFonts w:cs="Arial"/>
        </w:rPr>
        <w:t>THMPR™</w:t>
      </w:r>
      <w:r w:rsidRPr="008335D5">
        <w:rPr>
          <w:rFonts w:cs="Arial"/>
        </w:rPr>
        <w:t>’s local sensor array of six accelerometers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xml:space="preserve">). The reference accelerometers were cabled to GPS synchronized data acquisition systems along each shoulder and out of the way of traffic. </w:t>
      </w:r>
    </w:p>
    <w:p w14:paraId="1731C7D0" w14:textId="77777777" w:rsidR="00E007C4" w:rsidRPr="008335D5" w:rsidRDefault="00E007C4" w:rsidP="00E007C4">
      <w:pPr>
        <w:spacing w:line="240" w:lineRule="auto"/>
        <w:jc w:val="both"/>
        <w:rPr>
          <w:rFonts w:cs="Arial"/>
        </w:rPr>
      </w:pPr>
      <w:r w:rsidRPr="008335D5">
        <w:rPr>
          <w:rFonts w:cs="Arial"/>
        </w:rPr>
        <w:t xml:space="preserve">A total of six impact locations were selected for the test: (1) at quarter span in the right lane, (2) at mid span in the right lane, (3) at three-quarter span in the right lane, (4) at quarter span in the left lane, (5) at mid span in the left lane, and (6) at three-quarter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w:t>
      </w:r>
      <w:r w:rsidRPr="008335D5">
        <w:rPr>
          <w:rFonts w:cs="Arial"/>
        </w:rPr>
        <w:lastRenderedPageBreak/>
        <w:t xml:space="preserve">different vibration modes. Note, only three of the six local output sensors were required for data analysis.  </w:t>
      </w:r>
    </w:p>
    <w:p w14:paraId="6BCB343A" w14:textId="4C5226CA" w:rsidR="00E007C4" w:rsidRPr="008335D5" w:rsidRDefault="00236934" w:rsidP="00E007C4">
      <w:pPr>
        <w:keepNext/>
        <w:spacing w:line="240" w:lineRule="auto"/>
        <w:jc w:val="center"/>
        <w:rPr>
          <w:rFonts w:cs="Arial"/>
        </w:rPr>
      </w:pPr>
      <w:r>
        <w:rPr>
          <w:noProof/>
        </w:rPr>
        <w:drawing>
          <wp:inline distT="0" distB="0" distL="0" distR="0" wp14:anchorId="58D7EA90" wp14:editId="36DCB680">
            <wp:extent cx="5943600" cy="211264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12645"/>
                    </a:xfrm>
                    <a:prstGeom prst="rect">
                      <a:avLst/>
                    </a:prstGeom>
                  </pic:spPr>
                </pic:pic>
              </a:graphicData>
            </a:graphic>
          </wp:inline>
        </w:drawing>
      </w:r>
    </w:p>
    <w:p w14:paraId="6D9F81B7" w14:textId="77777777" w:rsidR="00E007C4" w:rsidRPr="008335D5" w:rsidRDefault="00E007C4" w:rsidP="00E007C4">
      <w:pPr>
        <w:pStyle w:val="Caption"/>
        <w:jc w:val="center"/>
        <w:rPr>
          <w:rFonts w:cs="Arial"/>
        </w:rPr>
      </w:pPr>
      <w:r w:rsidRPr="008335D5">
        <w:rPr>
          <w:rFonts w:cs="Arial"/>
        </w:rPr>
        <w:t>Figure 8. Typical Instrumentation Plan</w:t>
      </w:r>
    </w:p>
    <w:p w14:paraId="1B403202" w14:textId="77777777" w:rsidR="00E007C4" w:rsidRPr="008335D5" w:rsidRDefault="00E007C4" w:rsidP="00E007C4">
      <w:pPr>
        <w:rPr>
          <w:rFonts w:cs="Arial"/>
        </w:rPr>
      </w:pPr>
    </w:p>
    <w:p w14:paraId="08CB3931" w14:textId="77777777" w:rsidR="00E007C4" w:rsidRPr="008335D5" w:rsidRDefault="00E007C4" w:rsidP="00E007C4">
      <w:pPr>
        <w:pStyle w:val="Heading3"/>
        <w:rPr>
          <w:rFonts w:asciiTheme="minorHAnsi" w:hAnsiTheme="minorHAnsi" w:cs="Arial"/>
        </w:rPr>
      </w:pPr>
      <w:bookmarkStart w:id="11" w:name="_Toc407087683"/>
      <w:r w:rsidRPr="008335D5">
        <w:rPr>
          <w:rFonts w:asciiTheme="minorHAnsi" w:hAnsiTheme="minorHAnsi" w:cs="Arial"/>
        </w:rPr>
        <w:t>Test Execution</w:t>
      </w:r>
      <w:bookmarkEnd w:id="11"/>
    </w:p>
    <w:p w14:paraId="775DC4B2" w14:textId="667FF9B5" w:rsidR="00E007C4" w:rsidRPr="008335D5" w:rsidRDefault="00236934" w:rsidP="00E007C4">
      <w:pPr>
        <w:spacing w:line="240" w:lineRule="auto"/>
        <w:jc w:val="both"/>
        <w:rPr>
          <w:rFonts w:cs="Arial"/>
        </w:rPr>
      </w:pPr>
      <w:r>
        <w:rPr>
          <w:rFonts w:cs="Arial"/>
        </w:rPr>
        <w:t>THMPR™</w:t>
      </w:r>
      <w:r w:rsidR="00E007C4" w:rsidRPr="008335D5">
        <w:rPr>
          <w:rFonts w:cs="Arial"/>
        </w:rPr>
        <w:t xml:space="preserve"> system testing was conducted on November 5, 2014. </w:t>
      </w:r>
      <w:r>
        <w:rPr>
          <w:rFonts w:cs="Arial"/>
        </w:rPr>
        <w:t>THMPR™</w:t>
      </w:r>
      <w:r w:rsidR="00E007C4" w:rsidRPr="008335D5">
        <w:rPr>
          <w:rFonts w:cs="Arial"/>
        </w:rPr>
        <w:t xml:space="preserve">’s impact head was centered above a selected impact location on the deck and the GPS synchronized accelerometer array attached to </w:t>
      </w:r>
      <w:r>
        <w:rPr>
          <w:rFonts w:cs="Arial"/>
        </w:rPr>
        <w:t>THMPR™</w:t>
      </w:r>
      <w:r w:rsidR="00E007C4" w:rsidRPr="008335D5">
        <w:rPr>
          <w:rFonts w:cs="Arial"/>
        </w:rPr>
        <w:t xml:space="preserve"> was remotely deployed. This lowered the six accelerometer housings onto the bridge deck and compressed them against the surface (</w:t>
      </w:r>
      <w:r w:rsidR="00E007C4" w:rsidRPr="008335D5">
        <w:rPr>
          <w:rFonts w:cs="Arial"/>
        </w:rPr>
        <w:fldChar w:fldCharType="begin"/>
      </w:r>
      <w:r w:rsidR="00E007C4" w:rsidRPr="008335D5">
        <w:rPr>
          <w:rFonts w:cs="Arial"/>
        </w:rPr>
        <w:instrText xml:space="preserve"> REF _Ref403402532 \h  \* MERGEFORMAT </w:instrText>
      </w:r>
      <w:r w:rsidR="00E007C4" w:rsidRPr="008335D5">
        <w:rPr>
          <w:rFonts w:cs="Arial"/>
        </w:rPr>
      </w:r>
      <w:r w:rsidR="00E007C4" w:rsidRPr="008335D5">
        <w:rPr>
          <w:rFonts w:cs="Arial"/>
        </w:rPr>
        <w:fldChar w:fldCharType="separate"/>
      </w:r>
      <w:r w:rsidR="005C1AAD" w:rsidRPr="008335D5">
        <w:rPr>
          <w:rFonts w:cs="Arial"/>
        </w:rPr>
        <w:t>Figure</w:t>
      </w:r>
      <w:r w:rsidR="00E007C4" w:rsidRPr="008335D5">
        <w:rPr>
          <w:rFonts w:cs="Arial"/>
        </w:rPr>
        <w:fldChar w:fldCharType="end"/>
      </w:r>
      <w:r w:rsidR="00E007C4">
        <w:rPr>
          <w:rFonts w:cs="Arial"/>
        </w:rPr>
        <w:t xml:space="preserve"> 9</w:t>
      </w:r>
      <w:r w:rsidR="00E007C4" w:rsidRPr="008335D5">
        <w:rPr>
          <w:rFonts w:cs="Arial"/>
        </w:rPr>
        <w:t xml:space="preserve">). The impact force and bridge vibration measurements were recorded at a rate of 3,200 samples per second (Hz) for each span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six locations for each of the three spans. </w:t>
      </w:r>
    </w:p>
    <w:p w14:paraId="634FCDD5" w14:textId="77777777" w:rsidR="00E007C4" w:rsidRPr="008335D5" w:rsidRDefault="00E007C4" w:rsidP="00E007C4">
      <w:pPr>
        <w:keepNext/>
        <w:spacing w:after="0" w:line="240" w:lineRule="auto"/>
        <w:jc w:val="center"/>
        <w:rPr>
          <w:rFonts w:cs="Arial"/>
        </w:rPr>
      </w:pPr>
      <w:r w:rsidRPr="008335D5">
        <w:rPr>
          <w:rFonts w:cs="Arial"/>
          <w:noProof/>
        </w:rPr>
        <mc:AlternateContent>
          <mc:Choice Requires="wpg">
            <w:drawing>
              <wp:anchor distT="0" distB="0" distL="114300" distR="114300" simplePos="0" relativeHeight="251672064" behindDoc="0" locked="0" layoutInCell="1" allowOverlap="1" wp14:anchorId="3DBBAE04" wp14:editId="640FAE3C">
                <wp:simplePos x="0" y="0"/>
                <wp:positionH relativeFrom="column">
                  <wp:posOffset>247650</wp:posOffset>
                </wp:positionH>
                <wp:positionV relativeFrom="paragraph">
                  <wp:posOffset>1560942</wp:posOffset>
                </wp:positionV>
                <wp:extent cx="2221352" cy="429913"/>
                <wp:effectExtent l="0" t="0" r="26670" b="27305"/>
                <wp:wrapNone/>
                <wp:docPr id="27" name="Group 27"/>
                <wp:cNvGraphicFramePr/>
                <a:graphic xmlns:a="http://schemas.openxmlformats.org/drawingml/2006/main">
                  <a:graphicData uri="http://schemas.microsoft.com/office/word/2010/wordprocessingGroup">
                    <wpg:wgp>
                      <wpg:cNvGrpSpPr/>
                      <wpg:grpSpPr>
                        <a:xfrm>
                          <a:off x="0" y="0"/>
                          <a:ext cx="2221352" cy="429913"/>
                          <a:chOff x="-1966813" y="-268"/>
                          <a:chExt cx="2221568" cy="429916"/>
                        </a:xfrm>
                      </wpg:grpSpPr>
                      <wps:wsp>
                        <wps:cNvPr id="28" name="Line Callout 2 28"/>
                        <wps:cNvSpPr/>
                        <wps:spPr>
                          <a:xfrm>
                            <a:off x="18634" y="161043"/>
                            <a:ext cx="236121" cy="268605"/>
                          </a:xfrm>
                          <a:prstGeom prst="borderCallout2">
                            <a:avLst>
                              <a:gd name="adj1" fmla="val 43781"/>
                              <a:gd name="adj2" fmla="val -3984"/>
                              <a:gd name="adj3" fmla="val -2851"/>
                              <a:gd name="adj4" fmla="val -158206"/>
                              <a:gd name="adj5" fmla="val -4116"/>
                              <a:gd name="adj6" fmla="val -2952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690C1" w14:textId="77777777" w:rsidR="001B455E" w:rsidRPr="00E007C4" w:rsidRDefault="001B455E" w:rsidP="00E007C4">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1966813" y="-268"/>
                            <a:ext cx="1472735" cy="429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C38DE" w14:textId="77777777" w:rsidR="001B455E" w:rsidRPr="00264BA5" w:rsidRDefault="001B455E" w:rsidP="00E007C4">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35" style="position:absolute;left:0;text-align:left;margin-left:19.5pt;margin-top:122.9pt;width:174.9pt;height:33.85pt;z-index:251672064;mso-width-relative:margin;mso-height-relative:margin" coordorigin="-19668,-2" coordsize="22215,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8" o:spid="_x0000_s1036" type="#_x0000_t48" style="position:absolute;left:186;top:1610;width:2361;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is8EA&#10;AADbAAAADwAAAGRycy9kb3ducmV2LnhtbERP3WrCMBS+H/gO4QjeDE0trEjXKOKY26WrfYBDc9Z2&#10;a05iE9vu7ZeLwS4/vv/iMJtejDT4zrKC7SYBQVxb3XGjoLq+rncgfEDW2FsmBT/k4bBfPBSYazvx&#10;B41laEQMYZ+jgjYEl0vp65YM+o11xJH7tIPBEOHQSD3gFMNNL9MkyaTBjmNDi45OLdXf5d0oePsa&#10;s8fL08W9nE+uzG51ct7KSqnVcj4+gwg0h3/xn/tdK0jj2Pg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yorPBAAAA2wAAAA8AAAAAAAAAAAAAAAAAmAIAAGRycy9kb3du&#10;cmV2LnhtbFBLBQYAAAAABAAEAPUAAACGAwAAAAA=&#10;" adj="-63771,-889,-34172,-616,-861,9457" filled="f" strokecolor="red" strokeweight="2pt">
                  <v:textbox>
                    <w:txbxContent>
                      <w:p w14:paraId="7FC690C1" w14:textId="77777777" w:rsidR="001B455E" w:rsidRPr="00E007C4" w:rsidRDefault="001B455E" w:rsidP="00E007C4">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Text Box 29" o:spid="_x0000_s1037" type="#_x0000_t202" style="position:absolute;left:-19668;top:-2;width:14728;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14:paraId="7FAC38DE" w14:textId="77777777" w:rsidR="001B455E" w:rsidRPr="00264BA5" w:rsidRDefault="001B455E" w:rsidP="00E007C4">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v:textbox>
                </v:shape>
              </v:group>
            </w:pict>
          </mc:Fallback>
        </mc:AlternateContent>
      </w:r>
      <w:r w:rsidRPr="008335D5">
        <w:rPr>
          <w:rFonts w:cs="Arial"/>
          <w:noProof/>
        </w:rPr>
        <w:drawing>
          <wp:inline distT="0" distB="0" distL="0" distR="0" wp14:anchorId="489C2B62" wp14:editId="2A39248C">
            <wp:extent cx="5943600" cy="2276475"/>
            <wp:effectExtent l="0" t="0" r="0" b="9525"/>
            <wp:docPr id="304" name="Picture 304" descr="C:\Users\Nick\Downloads\GOPR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Downloads\GOPR0745.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316" b="34616"/>
                    <a:stretch/>
                  </pic:blipFill>
                  <pic:spPr bwMode="auto">
                    <a:xfrm>
                      <a:off x="0" y="0"/>
                      <a:ext cx="5943600"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0798573F" w14:textId="653D764D" w:rsidR="00E007C4" w:rsidRPr="008335D5" w:rsidRDefault="00E007C4" w:rsidP="00E007C4">
      <w:pPr>
        <w:pStyle w:val="Caption"/>
        <w:spacing w:before="200" w:after="0"/>
        <w:jc w:val="center"/>
        <w:rPr>
          <w:rFonts w:cs="Arial"/>
          <w:i/>
          <w:sz w:val="24"/>
          <w:szCs w:val="24"/>
        </w:rPr>
      </w:pPr>
      <w:r w:rsidRPr="008335D5">
        <w:rPr>
          <w:rFonts w:cs="Arial"/>
        </w:rPr>
        <w:t xml:space="preserve">Figure 9. </w:t>
      </w:r>
      <w:r w:rsidR="00236934">
        <w:rPr>
          <w:rFonts w:cs="Arial"/>
        </w:rPr>
        <w:t>THMPR™</w:t>
      </w:r>
      <w:r w:rsidRPr="008335D5">
        <w:rPr>
          <w:rFonts w:cs="Arial"/>
        </w:rPr>
        <w:t xml:space="preserve"> System Test Execution</w:t>
      </w:r>
    </w:p>
    <w:p w14:paraId="7A57D0D1" w14:textId="77777777" w:rsidR="00E007C4" w:rsidRPr="008335D5" w:rsidRDefault="00E007C4" w:rsidP="00E007C4">
      <w:pPr>
        <w:spacing w:line="240" w:lineRule="auto"/>
        <w:rPr>
          <w:rFonts w:cs="Arial"/>
          <w:i/>
          <w:sz w:val="24"/>
          <w:szCs w:val="24"/>
        </w:rPr>
      </w:pPr>
    </w:p>
    <w:p w14:paraId="15F2E654" w14:textId="77777777" w:rsidR="00E007C4" w:rsidRPr="008335D5" w:rsidRDefault="00E007C4" w:rsidP="00E007C4">
      <w:pPr>
        <w:pStyle w:val="Heading3"/>
        <w:rPr>
          <w:rFonts w:asciiTheme="minorHAnsi" w:hAnsiTheme="minorHAnsi" w:cs="Arial"/>
        </w:rPr>
      </w:pPr>
      <w:bookmarkStart w:id="12" w:name="_Toc407087684"/>
      <w:r w:rsidRPr="008335D5">
        <w:rPr>
          <w:rFonts w:asciiTheme="minorHAnsi" w:hAnsiTheme="minorHAnsi" w:cs="Arial"/>
        </w:rPr>
        <w:lastRenderedPageBreak/>
        <w:t>Data Quality</w:t>
      </w:r>
      <w:bookmarkEnd w:id="12"/>
    </w:p>
    <w:p w14:paraId="227AD67F" w14:textId="799534AC" w:rsidR="00E007C4" w:rsidRPr="008335D5" w:rsidRDefault="00E007C4" w:rsidP="00E007C4">
      <w:pPr>
        <w:spacing w:line="240" w:lineRule="auto"/>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10</w:t>
      </w:r>
      <w:r w:rsidRPr="008335D5">
        <w:rPr>
          <w:rFonts w:cs="Arial"/>
        </w:rPr>
        <w:t>A) with an approximate usable frequency range of 0-65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10</w:t>
      </w:r>
      <w:r w:rsidRPr="008335D5">
        <w:rPr>
          <w:rFonts w:cs="Arial"/>
        </w:rPr>
        <w:t xml:space="preserve">B). The impact forces produced by </w:t>
      </w:r>
      <w:r w:rsidR="00236934">
        <w:rPr>
          <w:rFonts w:cs="Arial"/>
        </w:rPr>
        <w:t>THMPR™</w:t>
      </w:r>
      <w:r w:rsidRPr="008335D5">
        <w:rPr>
          <w:rFonts w:cs="Arial"/>
        </w:rPr>
        <w:t xml:space="preserve"> also resulted in bridge acceleration magnitudes of up to 3 g’s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11</w:t>
      </w:r>
      <w:r w:rsidRPr="008335D5">
        <w:rPr>
          <w:rFonts w:cs="Arial"/>
        </w:rPr>
        <w:t>A). Frequency content of the structural response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11</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D837F88"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6D3BCF72" wp14:editId="2A923849">
            <wp:extent cx="5943600" cy="18973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897380"/>
                    </a:xfrm>
                    <a:prstGeom prst="rect">
                      <a:avLst/>
                    </a:prstGeom>
                  </pic:spPr>
                </pic:pic>
              </a:graphicData>
            </a:graphic>
          </wp:inline>
        </w:drawing>
      </w:r>
    </w:p>
    <w:p w14:paraId="18C0637E" w14:textId="77777777" w:rsidR="00E007C4" w:rsidRPr="008335D5" w:rsidRDefault="00E007C4" w:rsidP="00E007C4">
      <w:pPr>
        <w:pStyle w:val="Caption"/>
        <w:jc w:val="center"/>
        <w:rPr>
          <w:rFonts w:cs="Arial"/>
        </w:rPr>
      </w:pPr>
      <w:r w:rsidRPr="008335D5">
        <w:rPr>
          <w:rFonts w:cs="Arial"/>
        </w:rPr>
        <w:t>Figure 10</w:t>
      </w:r>
      <w:r>
        <w:rPr>
          <w:rFonts w:cs="Arial"/>
        </w:rPr>
        <w:t>.</w:t>
      </w:r>
      <w:r w:rsidRPr="008335D5">
        <w:rPr>
          <w:rFonts w:cs="Arial"/>
        </w:rPr>
        <w:t xml:space="preserve"> (A) Typical Force Time History &amp; (B) Typical Force Frequency Content</w:t>
      </w:r>
    </w:p>
    <w:p w14:paraId="27B59F82"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46860357" wp14:editId="1E3AEAA3">
            <wp:extent cx="5943600" cy="18230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823085"/>
                    </a:xfrm>
                    <a:prstGeom prst="rect">
                      <a:avLst/>
                    </a:prstGeom>
                  </pic:spPr>
                </pic:pic>
              </a:graphicData>
            </a:graphic>
          </wp:inline>
        </w:drawing>
      </w:r>
    </w:p>
    <w:p w14:paraId="7DB503AF" w14:textId="77777777" w:rsidR="00E007C4" w:rsidRPr="008335D5" w:rsidRDefault="00E007C4" w:rsidP="00E007C4">
      <w:pPr>
        <w:pStyle w:val="Caption"/>
        <w:jc w:val="center"/>
        <w:rPr>
          <w:rFonts w:cs="Arial"/>
        </w:rPr>
      </w:pPr>
      <w:r w:rsidRPr="008335D5">
        <w:rPr>
          <w:rFonts w:cs="Arial"/>
        </w:rPr>
        <w:t>Figure 11</w:t>
      </w:r>
      <w:r>
        <w:rPr>
          <w:rFonts w:cs="Arial"/>
        </w:rPr>
        <w:t>.</w:t>
      </w:r>
      <w:r w:rsidRPr="008335D5">
        <w:rPr>
          <w:rFonts w:cs="Arial"/>
        </w:rPr>
        <w:t xml:space="preserve"> (A) Typical Response Time History &amp; (B) Typical Response Frequency Content</w:t>
      </w:r>
    </w:p>
    <w:p w14:paraId="245B3907" w14:textId="77777777" w:rsidR="00E007C4" w:rsidRPr="008335D5" w:rsidRDefault="00E007C4" w:rsidP="00E007C4">
      <w:pPr>
        <w:pStyle w:val="Heading3"/>
        <w:rPr>
          <w:rFonts w:asciiTheme="minorHAnsi" w:hAnsiTheme="minorHAnsi" w:cs="Arial"/>
        </w:rPr>
      </w:pPr>
      <w:bookmarkStart w:id="13" w:name="_Toc407087685"/>
      <w:r w:rsidRPr="008335D5">
        <w:rPr>
          <w:rFonts w:asciiTheme="minorHAnsi" w:hAnsiTheme="minorHAnsi" w:cs="Arial"/>
        </w:rPr>
        <w:t>Modal Parameter Identification</w:t>
      </w:r>
      <w:bookmarkEnd w:id="13"/>
    </w:p>
    <w:p w14:paraId="5AA77D1C" w14:textId="77777777" w:rsidR="00E007C4" w:rsidRPr="008335D5" w:rsidRDefault="00E007C4" w:rsidP="00E007C4">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6FD5FB01" w14:textId="77777777" w:rsidR="00236934" w:rsidRPr="008335D5" w:rsidRDefault="00236934" w:rsidP="00236934">
      <w:pPr>
        <w:spacing w:line="240" w:lineRule="auto"/>
        <w:jc w:val="both"/>
        <w:rPr>
          <w:rFonts w:cs="Arial"/>
        </w:rPr>
      </w:pPr>
      <w:r w:rsidRPr="008335D5">
        <w:rPr>
          <w:rFonts w:cs="Arial"/>
        </w:rPr>
        <w:t xml:space="preserve">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w:t>
      </w:r>
      <w:r w:rsidRPr="008335D5">
        <w:rPr>
          <w:rFonts w:cs="Arial"/>
        </w:rPr>
        <w:lastRenderedPageBreak/>
        <w:t>calculated for each test location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12 and Figure 13</w:t>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w:t>
      </w:r>
      <w:r>
        <w:rPr>
          <w:rFonts w:cs="Arial"/>
        </w:rPr>
        <w:t xml:space="preserve">possible </w:t>
      </w:r>
      <w:r w:rsidRPr="008335D5">
        <w:rPr>
          <w:rFonts w:cs="Arial"/>
        </w:rPr>
        <w:t xml:space="preserve">mode </w:t>
      </w:r>
      <w:r>
        <w:rPr>
          <w:rFonts w:cs="Arial"/>
        </w:rPr>
        <w:t xml:space="preserve">of vibration </w:t>
      </w:r>
      <w:r w:rsidRPr="008335D5">
        <w:rPr>
          <w:rFonts w:cs="Arial"/>
        </w:rPr>
        <w:t xml:space="preserve">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w:t>
      </w:r>
      <w:r>
        <w:rPr>
          <w:rFonts w:cs="Arial"/>
        </w:rPr>
        <w:t xml:space="preserve">Additionally, in regions of high modal density, modal vectors associated with large singular values were plotted spatially and compared in order to determine the appropriate selection of the dominant global mode in that region. </w:t>
      </w:r>
      <w:commentRangeStart w:id="14"/>
      <w:r w:rsidRPr="008335D5">
        <w:rPr>
          <w:rFonts w:cs="Arial"/>
        </w:rPr>
        <w:t xml:space="preserve">A total of six global vibration modes (global poles) for span 1 and five global vibration modes for span 2 were identified from the CMIF plots as shown in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12</w:t>
      </w:r>
      <w:r w:rsidRPr="008335D5">
        <w:rPr>
          <w:rFonts w:cs="Arial"/>
        </w:rPr>
        <w:t xml:space="preserve"> and </w:t>
      </w:r>
      <w:r w:rsidRPr="008335D5">
        <w:rPr>
          <w:rFonts w:cs="Arial"/>
        </w:rPr>
        <w:fldChar w:fldCharType="begin"/>
      </w:r>
      <w:r w:rsidRPr="008335D5">
        <w:rPr>
          <w:rFonts w:cs="Arial"/>
        </w:rPr>
        <w:instrText xml:space="preserve"> REF _Ref406684716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13</w:t>
      </w:r>
      <w:commentRangeEnd w:id="14"/>
      <w:r>
        <w:rPr>
          <w:rStyle w:val="CommentReference"/>
        </w:rPr>
        <w:commentReference w:id="14"/>
      </w:r>
      <w:r w:rsidRPr="008335D5">
        <w:rPr>
          <w:rFonts w:cs="Arial"/>
        </w:rPr>
        <w:t xml:space="preserve">. </w:t>
      </w:r>
    </w:p>
    <w:p w14:paraId="7F0B3D23" w14:textId="77777777" w:rsidR="00236934" w:rsidRPr="008335D5" w:rsidRDefault="00236934" w:rsidP="00236934">
      <w:pPr>
        <w:keepNext/>
        <w:spacing w:line="240" w:lineRule="auto"/>
        <w:jc w:val="center"/>
        <w:rPr>
          <w:rFonts w:cs="Arial"/>
        </w:rPr>
      </w:pPr>
      <w:commentRangeStart w:id="15"/>
      <w:r w:rsidRPr="008335D5">
        <w:rPr>
          <w:rFonts w:cs="Arial"/>
          <w:noProof/>
        </w:rPr>
        <w:drawing>
          <wp:inline distT="0" distB="0" distL="0" distR="0" wp14:anchorId="0D390636" wp14:editId="5FAFEB9B">
            <wp:extent cx="4710682" cy="223280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10682" cy="2232808"/>
                    </a:xfrm>
                    <a:prstGeom prst="rect">
                      <a:avLst/>
                    </a:prstGeom>
                  </pic:spPr>
                </pic:pic>
              </a:graphicData>
            </a:graphic>
          </wp:inline>
        </w:drawing>
      </w:r>
    </w:p>
    <w:p w14:paraId="6D355795" w14:textId="77777777" w:rsidR="00236934" w:rsidRPr="008335D5" w:rsidRDefault="00236934" w:rsidP="00236934">
      <w:pPr>
        <w:pStyle w:val="Caption"/>
        <w:jc w:val="center"/>
        <w:rPr>
          <w:rFonts w:cs="Arial"/>
        </w:rPr>
      </w:pPr>
      <w:r w:rsidRPr="008335D5">
        <w:rPr>
          <w:rFonts w:cs="Arial"/>
        </w:rPr>
        <w:t>Figure 12</w:t>
      </w:r>
      <w:r>
        <w:rPr>
          <w:rFonts w:cs="Arial"/>
        </w:rPr>
        <w:t>.</w:t>
      </w:r>
      <w:r w:rsidRPr="008335D5">
        <w:rPr>
          <w:rFonts w:cs="Arial"/>
        </w:rPr>
        <w:t xml:space="preserve"> Span 1 – Complex Mode Indicator Function (CMIF)</w:t>
      </w:r>
    </w:p>
    <w:p w14:paraId="326DD050" w14:textId="77777777" w:rsidR="00236934" w:rsidRPr="008335D5" w:rsidRDefault="00236934" w:rsidP="00236934">
      <w:pPr>
        <w:keepNext/>
        <w:spacing w:line="240" w:lineRule="auto"/>
        <w:jc w:val="center"/>
        <w:rPr>
          <w:rFonts w:cs="Arial"/>
        </w:rPr>
      </w:pPr>
      <w:r w:rsidRPr="008335D5">
        <w:rPr>
          <w:rFonts w:cs="Arial"/>
          <w:noProof/>
        </w:rPr>
        <w:drawing>
          <wp:inline distT="0" distB="0" distL="0" distR="0" wp14:anchorId="7AEE76AA" wp14:editId="294B6466">
            <wp:extent cx="4763706" cy="2257941"/>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63706" cy="2257941"/>
                    </a:xfrm>
                    <a:prstGeom prst="rect">
                      <a:avLst/>
                    </a:prstGeom>
                  </pic:spPr>
                </pic:pic>
              </a:graphicData>
            </a:graphic>
          </wp:inline>
        </w:drawing>
      </w:r>
    </w:p>
    <w:p w14:paraId="39DD572B" w14:textId="77777777" w:rsidR="00236934" w:rsidRPr="008335D5" w:rsidRDefault="00236934" w:rsidP="00236934">
      <w:pPr>
        <w:pStyle w:val="Caption"/>
        <w:jc w:val="center"/>
        <w:rPr>
          <w:rFonts w:cs="Arial"/>
        </w:rPr>
      </w:pPr>
      <w:commentRangeStart w:id="16"/>
      <w:r w:rsidRPr="008335D5">
        <w:rPr>
          <w:rFonts w:cs="Arial"/>
        </w:rPr>
        <w:t>Figure 13</w:t>
      </w:r>
      <w:r>
        <w:rPr>
          <w:rFonts w:cs="Arial"/>
        </w:rPr>
        <w:t>.</w:t>
      </w:r>
      <w:r w:rsidRPr="008335D5">
        <w:rPr>
          <w:rFonts w:cs="Arial"/>
        </w:rPr>
        <w:t xml:space="preserve"> Span 2 – Complex Mode Indicator Function (CMIF)</w:t>
      </w:r>
      <w:commentRangeEnd w:id="15"/>
      <w:r>
        <w:rPr>
          <w:rStyle w:val="CommentReference"/>
          <w:b w:val="0"/>
          <w:bCs w:val="0"/>
        </w:rPr>
        <w:commentReference w:id="15"/>
      </w:r>
      <w:commentRangeEnd w:id="16"/>
      <w:r>
        <w:rPr>
          <w:rStyle w:val="CommentReference"/>
          <w:b w:val="0"/>
          <w:bCs w:val="0"/>
        </w:rPr>
        <w:commentReference w:id="16"/>
      </w:r>
    </w:p>
    <w:p w14:paraId="7B65D8BF" w14:textId="77777777" w:rsidR="00236934" w:rsidRPr="008335D5" w:rsidRDefault="00236934" w:rsidP="00236934">
      <w:pPr>
        <w:spacing w:line="240" w:lineRule="auto"/>
        <w:jc w:val="both"/>
        <w:rPr>
          <w:rFonts w:cs="Arial"/>
        </w:rPr>
      </w:pPr>
      <w:r w:rsidRPr="008335D5">
        <w:rPr>
          <w:rFonts w:cs="Arial"/>
        </w:rPr>
        <w:t xml:space="preserve">For each of the spans, 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w:t>
      </w:r>
      <w:r w:rsidRPr="008335D5">
        <w:rPr>
          <w:rFonts w:cs="Arial"/>
        </w:rPr>
        <w:lastRenderedPageBreak/>
        <w:t xml:space="preserve">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Span 1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14</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Pr="008335D5">
        <w:rPr>
          <w:rFonts w:cs="Arial"/>
        </w:rPr>
        <w:t xml:space="preserve">Table </w:t>
      </w:r>
      <w:r w:rsidRPr="008335D5">
        <w:rPr>
          <w:rFonts w:cs="Arial"/>
        </w:rPr>
        <w:fldChar w:fldCharType="end"/>
      </w:r>
      <w:r>
        <w:rPr>
          <w:rFonts w:cs="Arial"/>
        </w:rPr>
        <w:t>4</w:t>
      </w:r>
      <w:r w:rsidRPr="008335D5">
        <w:rPr>
          <w:rFonts w:cs="Arial"/>
        </w:rPr>
        <w:t xml:space="preserve">, respectively. Span 2 global mode shapes and frequencies are shown in </w:t>
      </w:r>
      <w:r w:rsidRPr="008335D5">
        <w:rPr>
          <w:rFonts w:cs="Arial"/>
        </w:rPr>
        <w:fldChar w:fldCharType="begin"/>
      </w:r>
      <w:r w:rsidRPr="008335D5">
        <w:rPr>
          <w:rFonts w:cs="Arial"/>
        </w:rPr>
        <w:instrText xml:space="preserve"> REF _Ref406685178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15</w:t>
      </w:r>
      <w:r w:rsidRPr="008335D5">
        <w:rPr>
          <w:rFonts w:cs="Arial"/>
        </w:rPr>
        <w:t xml:space="preserve"> and </w:t>
      </w:r>
      <w:r w:rsidRPr="008335D5">
        <w:rPr>
          <w:rFonts w:cs="Arial"/>
        </w:rPr>
        <w:fldChar w:fldCharType="begin"/>
      </w:r>
      <w:r w:rsidRPr="008335D5">
        <w:rPr>
          <w:rFonts w:cs="Arial"/>
        </w:rPr>
        <w:instrText xml:space="preserve"> REF _Ref406685221 \h  \* MERGEFORMAT </w:instrText>
      </w:r>
      <w:r w:rsidRPr="008335D5">
        <w:rPr>
          <w:rFonts w:cs="Arial"/>
        </w:rPr>
      </w:r>
      <w:r w:rsidRPr="008335D5">
        <w:rPr>
          <w:rFonts w:cs="Arial"/>
        </w:rPr>
        <w:fldChar w:fldCharType="separate"/>
      </w:r>
      <w:r w:rsidRPr="008335D5">
        <w:rPr>
          <w:rFonts w:cs="Arial"/>
        </w:rPr>
        <w:t xml:space="preserve">Table </w:t>
      </w:r>
      <w:r w:rsidRPr="008335D5">
        <w:rPr>
          <w:rFonts w:cs="Arial"/>
        </w:rPr>
        <w:fldChar w:fldCharType="end"/>
      </w:r>
      <w:r>
        <w:rPr>
          <w:rFonts w:cs="Arial"/>
        </w:rPr>
        <w:t>5</w:t>
      </w:r>
      <w:r w:rsidRPr="008335D5">
        <w:rPr>
          <w:rFonts w:cs="Arial"/>
        </w:rPr>
        <w:t>, respectively.</w:t>
      </w:r>
      <w:r>
        <w:rPr>
          <w:rFonts w:cs="Arial"/>
        </w:rPr>
        <w:t xml:space="preserve"> </w:t>
      </w:r>
      <w:r w:rsidRPr="008335D5">
        <w:rPr>
          <w:rFonts w:cs="Arial"/>
        </w:rPr>
        <w:t xml:space="preserve">It should be noted that the interstitial areas between the discrete experimental degrees-of-freedom for the mode shapes were interpolated using a fourth order equation to aid in the visualization of these shapes. </w:t>
      </w:r>
      <w:r>
        <w:rPr>
          <w:rFonts w:cs="Arial"/>
        </w:rPr>
        <w:t>Additionally, the dashed lines represent the extents of the bridge, and the mode shape contours beyond these extents should be neglected.</w:t>
      </w:r>
      <w:r w:rsidRPr="008335D5">
        <w:rPr>
          <w:rFonts w:cs="Arial"/>
        </w:rPr>
        <w:t xml:space="preserve"> </w:t>
      </w:r>
    </w:p>
    <w:p w14:paraId="7458BDCE" w14:textId="77777777" w:rsidR="00E007C4" w:rsidRPr="008335D5" w:rsidRDefault="00E007C4" w:rsidP="00E007C4">
      <w:pPr>
        <w:keepNext/>
        <w:spacing w:line="240" w:lineRule="auto"/>
        <w:jc w:val="center"/>
        <w:rPr>
          <w:rFonts w:cs="Arial"/>
        </w:rPr>
      </w:pPr>
      <w:r w:rsidRPr="008335D5">
        <w:rPr>
          <w:rFonts w:cs="Arial"/>
          <w:noProof/>
        </w:rPr>
        <w:drawing>
          <wp:inline distT="0" distB="0" distL="0" distR="0" wp14:anchorId="29146349" wp14:editId="0E31BCCB">
            <wp:extent cx="5943600" cy="33915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91535"/>
                    </a:xfrm>
                    <a:prstGeom prst="rect">
                      <a:avLst/>
                    </a:prstGeom>
                  </pic:spPr>
                </pic:pic>
              </a:graphicData>
            </a:graphic>
          </wp:inline>
        </w:drawing>
      </w:r>
    </w:p>
    <w:p w14:paraId="0B76832C" w14:textId="1F8A9450" w:rsidR="00E007C4" w:rsidRDefault="00E007C4" w:rsidP="00E007C4">
      <w:pPr>
        <w:pStyle w:val="Caption"/>
        <w:jc w:val="center"/>
        <w:rPr>
          <w:rFonts w:cs="Arial"/>
        </w:rPr>
      </w:pPr>
      <w:r w:rsidRPr="008335D5">
        <w:rPr>
          <w:rFonts w:cs="Arial"/>
        </w:rPr>
        <w:t>Figure 14</w:t>
      </w:r>
      <w:r>
        <w:rPr>
          <w:rFonts w:cs="Arial"/>
        </w:rPr>
        <w:t>.</w:t>
      </w:r>
      <w:r w:rsidRPr="008335D5">
        <w:rPr>
          <w:rFonts w:cs="Arial"/>
        </w:rPr>
        <w:t xml:space="preserve"> Span 1 – </w:t>
      </w:r>
      <w:r w:rsidR="00236934">
        <w:rPr>
          <w:rFonts w:cs="Arial"/>
        </w:rPr>
        <w:t>THMPR™</w:t>
      </w:r>
      <w:r w:rsidRPr="008335D5">
        <w:rPr>
          <w:rFonts w:cs="Arial"/>
        </w:rPr>
        <w:t xml:space="preserve"> Results - Global Mode Shapes</w:t>
      </w:r>
    </w:p>
    <w:p w14:paraId="5C92E1DC" w14:textId="77777777" w:rsidR="00E007C4" w:rsidRPr="001B4557" w:rsidRDefault="00E007C4" w:rsidP="00E007C4"/>
    <w:p w14:paraId="09EF9B94" w14:textId="1DD851F6" w:rsidR="00E007C4" w:rsidRPr="008335D5" w:rsidRDefault="00E007C4" w:rsidP="00E007C4">
      <w:pPr>
        <w:pStyle w:val="Caption"/>
        <w:keepNext/>
        <w:jc w:val="center"/>
        <w:rPr>
          <w:rFonts w:cs="Arial"/>
        </w:rPr>
      </w:pPr>
      <w:r w:rsidRPr="008335D5">
        <w:rPr>
          <w:rFonts w:cs="Arial"/>
        </w:rPr>
        <w:t xml:space="preserve">Table </w:t>
      </w:r>
      <w:r>
        <w:rPr>
          <w:rFonts w:cs="Arial"/>
        </w:rPr>
        <w:t>4.</w:t>
      </w:r>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198"/>
      </w:tblGrid>
      <w:tr w:rsidR="00E007C4" w:rsidRPr="008335D5" w14:paraId="7CA82D97" w14:textId="77777777" w:rsidTr="00BD616C">
        <w:trPr>
          <w:trHeight w:val="615"/>
          <w:jc w:val="center"/>
        </w:trPr>
        <w:tc>
          <w:tcPr>
            <w:tcW w:w="760" w:type="dxa"/>
            <w:hideMark/>
          </w:tcPr>
          <w:p w14:paraId="48302A66"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7AD75648" w14:textId="77777777" w:rsidR="00E007C4" w:rsidRPr="008335D5" w:rsidRDefault="00E007C4" w:rsidP="00BD616C">
            <w:pPr>
              <w:jc w:val="center"/>
              <w:rPr>
                <w:rFonts w:cs="Arial"/>
                <w:b/>
                <w:bCs/>
              </w:rPr>
            </w:pPr>
            <w:r w:rsidRPr="008335D5">
              <w:rPr>
                <w:rFonts w:cs="Arial"/>
                <w:b/>
                <w:bCs/>
              </w:rPr>
              <w:t>Frequency [Hz]</w:t>
            </w:r>
          </w:p>
        </w:tc>
        <w:tc>
          <w:tcPr>
            <w:tcW w:w="1368" w:type="dxa"/>
            <w:hideMark/>
          </w:tcPr>
          <w:p w14:paraId="3215F015" w14:textId="77777777" w:rsidR="00E007C4" w:rsidRPr="008335D5" w:rsidRDefault="00E007C4" w:rsidP="00BD616C">
            <w:pPr>
              <w:jc w:val="center"/>
              <w:rPr>
                <w:rFonts w:cs="Arial"/>
                <w:b/>
                <w:bCs/>
              </w:rPr>
            </w:pPr>
            <w:r w:rsidRPr="008335D5">
              <w:rPr>
                <w:rFonts w:cs="Arial"/>
                <w:b/>
                <w:bCs/>
              </w:rPr>
              <w:t>Master</w:t>
            </w:r>
          </w:p>
          <w:p w14:paraId="0EA82D13" w14:textId="77777777" w:rsidR="00E007C4" w:rsidRPr="008335D5" w:rsidRDefault="00E007C4" w:rsidP="00BD616C">
            <w:pPr>
              <w:jc w:val="center"/>
              <w:rPr>
                <w:rFonts w:cs="Arial"/>
                <w:b/>
                <w:bCs/>
              </w:rPr>
            </w:pPr>
            <w:r w:rsidRPr="008335D5">
              <w:rPr>
                <w:rFonts w:cs="Arial"/>
                <w:b/>
                <w:bCs/>
              </w:rPr>
              <w:t>Location</w:t>
            </w:r>
          </w:p>
        </w:tc>
        <w:tc>
          <w:tcPr>
            <w:tcW w:w="1198" w:type="dxa"/>
            <w:hideMark/>
          </w:tcPr>
          <w:p w14:paraId="64D5E467" w14:textId="77777777" w:rsidR="00E007C4" w:rsidRPr="008335D5" w:rsidRDefault="00E007C4" w:rsidP="00BD616C">
            <w:pPr>
              <w:jc w:val="center"/>
              <w:rPr>
                <w:rFonts w:cs="Arial"/>
                <w:b/>
                <w:bCs/>
              </w:rPr>
            </w:pPr>
            <w:r w:rsidRPr="008335D5">
              <w:rPr>
                <w:rFonts w:cs="Arial"/>
                <w:b/>
                <w:bCs/>
              </w:rPr>
              <w:t>Included Locations</w:t>
            </w:r>
          </w:p>
        </w:tc>
      </w:tr>
      <w:tr w:rsidR="00E007C4" w:rsidRPr="008335D5" w14:paraId="066C7CB7" w14:textId="77777777" w:rsidTr="00BD616C">
        <w:trPr>
          <w:trHeight w:val="300"/>
          <w:jc w:val="center"/>
        </w:trPr>
        <w:tc>
          <w:tcPr>
            <w:tcW w:w="760" w:type="dxa"/>
            <w:noWrap/>
            <w:vAlign w:val="center"/>
            <w:hideMark/>
          </w:tcPr>
          <w:p w14:paraId="5AE9E274" w14:textId="77777777" w:rsidR="00E007C4" w:rsidRPr="008335D5" w:rsidRDefault="00E007C4" w:rsidP="00BD616C">
            <w:pPr>
              <w:jc w:val="center"/>
              <w:rPr>
                <w:rFonts w:cs="Arial"/>
              </w:rPr>
            </w:pPr>
            <w:r w:rsidRPr="008335D5">
              <w:rPr>
                <w:rFonts w:cs="Arial"/>
                <w:color w:val="000000"/>
              </w:rPr>
              <w:t>1</w:t>
            </w:r>
          </w:p>
        </w:tc>
        <w:tc>
          <w:tcPr>
            <w:tcW w:w="1420" w:type="dxa"/>
            <w:noWrap/>
            <w:vAlign w:val="center"/>
            <w:hideMark/>
          </w:tcPr>
          <w:p w14:paraId="59A16BDC" w14:textId="77777777" w:rsidR="00E007C4" w:rsidRPr="008335D5" w:rsidRDefault="00E007C4" w:rsidP="00BD616C">
            <w:pPr>
              <w:jc w:val="center"/>
              <w:rPr>
                <w:rFonts w:cs="Arial"/>
              </w:rPr>
            </w:pPr>
            <w:r w:rsidRPr="008335D5">
              <w:rPr>
                <w:rFonts w:cs="Arial"/>
                <w:color w:val="000000"/>
              </w:rPr>
              <w:t>21.29</w:t>
            </w:r>
          </w:p>
        </w:tc>
        <w:tc>
          <w:tcPr>
            <w:tcW w:w="1368" w:type="dxa"/>
            <w:noWrap/>
            <w:vAlign w:val="center"/>
            <w:hideMark/>
          </w:tcPr>
          <w:p w14:paraId="20B3AA18"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27912606" w14:textId="77777777" w:rsidR="00E007C4" w:rsidRPr="008335D5" w:rsidRDefault="00E007C4" w:rsidP="00BD616C">
            <w:pPr>
              <w:jc w:val="center"/>
              <w:rPr>
                <w:rFonts w:cs="Arial"/>
              </w:rPr>
            </w:pPr>
            <w:r w:rsidRPr="008335D5">
              <w:rPr>
                <w:rFonts w:cs="Arial"/>
                <w:color w:val="000000"/>
              </w:rPr>
              <w:t>2 3 4 5 6</w:t>
            </w:r>
          </w:p>
        </w:tc>
      </w:tr>
      <w:tr w:rsidR="00E007C4" w:rsidRPr="008335D5" w14:paraId="0046BC40" w14:textId="77777777" w:rsidTr="00BD616C">
        <w:trPr>
          <w:trHeight w:val="300"/>
          <w:jc w:val="center"/>
        </w:trPr>
        <w:tc>
          <w:tcPr>
            <w:tcW w:w="760" w:type="dxa"/>
            <w:noWrap/>
            <w:vAlign w:val="center"/>
            <w:hideMark/>
          </w:tcPr>
          <w:p w14:paraId="0AF9255E" w14:textId="77777777" w:rsidR="00E007C4" w:rsidRPr="008335D5" w:rsidRDefault="00E007C4" w:rsidP="00BD616C">
            <w:pPr>
              <w:jc w:val="center"/>
              <w:rPr>
                <w:rFonts w:cs="Arial"/>
              </w:rPr>
            </w:pPr>
            <w:r w:rsidRPr="008335D5">
              <w:rPr>
                <w:rFonts w:cs="Arial"/>
                <w:color w:val="000000"/>
              </w:rPr>
              <w:t>2</w:t>
            </w:r>
          </w:p>
        </w:tc>
        <w:tc>
          <w:tcPr>
            <w:tcW w:w="1420" w:type="dxa"/>
            <w:noWrap/>
            <w:vAlign w:val="center"/>
            <w:hideMark/>
          </w:tcPr>
          <w:p w14:paraId="131B330F" w14:textId="77777777" w:rsidR="00E007C4" w:rsidRPr="008335D5" w:rsidRDefault="00E007C4" w:rsidP="00BD616C">
            <w:pPr>
              <w:jc w:val="center"/>
              <w:rPr>
                <w:rFonts w:cs="Arial"/>
              </w:rPr>
            </w:pPr>
            <w:r w:rsidRPr="008335D5">
              <w:rPr>
                <w:rFonts w:cs="Arial"/>
                <w:color w:val="000000"/>
              </w:rPr>
              <w:t>23.05</w:t>
            </w:r>
          </w:p>
        </w:tc>
        <w:tc>
          <w:tcPr>
            <w:tcW w:w="1368" w:type="dxa"/>
            <w:noWrap/>
            <w:vAlign w:val="center"/>
            <w:hideMark/>
          </w:tcPr>
          <w:p w14:paraId="15828ADD"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4C15ED8B" w14:textId="77777777" w:rsidR="00E007C4" w:rsidRPr="008335D5" w:rsidRDefault="00E007C4" w:rsidP="00BD616C">
            <w:pPr>
              <w:jc w:val="center"/>
              <w:rPr>
                <w:rFonts w:cs="Arial"/>
              </w:rPr>
            </w:pPr>
            <w:r w:rsidRPr="008335D5">
              <w:rPr>
                <w:rFonts w:cs="Arial"/>
                <w:color w:val="000000"/>
              </w:rPr>
              <w:t>1 2 3 4 5</w:t>
            </w:r>
          </w:p>
        </w:tc>
      </w:tr>
      <w:tr w:rsidR="00E007C4" w:rsidRPr="008335D5" w14:paraId="456A647A" w14:textId="77777777" w:rsidTr="00BD616C">
        <w:trPr>
          <w:trHeight w:val="300"/>
          <w:jc w:val="center"/>
        </w:trPr>
        <w:tc>
          <w:tcPr>
            <w:tcW w:w="760" w:type="dxa"/>
            <w:noWrap/>
            <w:vAlign w:val="center"/>
            <w:hideMark/>
          </w:tcPr>
          <w:p w14:paraId="34B0930E" w14:textId="77777777" w:rsidR="00E007C4" w:rsidRPr="008335D5" w:rsidRDefault="00E007C4" w:rsidP="00BD616C">
            <w:pPr>
              <w:jc w:val="center"/>
              <w:rPr>
                <w:rFonts w:cs="Arial"/>
              </w:rPr>
            </w:pPr>
            <w:r w:rsidRPr="008335D5">
              <w:rPr>
                <w:rFonts w:cs="Arial"/>
                <w:color w:val="000000"/>
              </w:rPr>
              <w:t>3</w:t>
            </w:r>
          </w:p>
        </w:tc>
        <w:tc>
          <w:tcPr>
            <w:tcW w:w="1420" w:type="dxa"/>
            <w:noWrap/>
            <w:vAlign w:val="center"/>
            <w:hideMark/>
          </w:tcPr>
          <w:p w14:paraId="75065594" w14:textId="77777777" w:rsidR="00E007C4" w:rsidRPr="008335D5" w:rsidRDefault="00E007C4" w:rsidP="00BD616C">
            <w:pPr>
              <w:jc w:val="center"/>
              <w:rPr>
                <w:rFonts w:cs="Arial"/>
              </w:rPr>
            </w:pPr>
            <w:r w:rsidRPr="008335D5">
              <w:rPr>
                <w:rFonts w:cs="Arial"/>
                <w:color w:val="000000"/>
              </w:rPr>
              <w:t>27.93</w:t>
            </w:r>
          </w:p>
        </w:tc>
        <w:tc>
          <w:tcPr>
            <w:tcW w:w="1368" w:type="dxa"/>
            <w:noWrap/>
            <w:vAlign w:val="center"/>
            <w:hideMark/>
          </w:tcPr>
          <w:p w14:paraId="0F0E00A9"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273C0A78" w14:textId="77777777" w:rsidR="00E007C4" w:rsidRPr="008335D5" w:rsidRDefault="00E007C4" w:rsidP="00BD616C">
            <w:pPr>
              <w:jc w:val="center"/>
              <w:rPr>
                <w:rFonts w:cs="Arial"/>
              </w:rPr>
            </w:pPr>
            <w:r w:rsidRPr="008335D5">
              <w:rPr>
                <w:rFonts w:cs="Arial"/>
                <w:color w:val="000000"/>
              </w:rPr>
              <w:t>1 2 5 6</w:t>
            </w:r>
          </w:p>
        </w:tc>
      </w:tr>
      <w:tr w:rsidR="00E007C4" w:rsidRPr="008335D5" w14:paraId="2003EB70" w14:textId="77777777" w:rsidTr="00BD616C">
        <w:trPr>
          <w:trHeight w:val="300"/>
          <w:jc w:val="center"/>
        </w:trPr>
        <w:tc>
          <w:tcPr>
            <w:tcW w:w="760" w:type="dxa"/>
            <w:noWrap/>
            <w:vAlign w:val="center"/>
            <w:hideMark/>
          </w:tcPr>
          <w:p w14:paraId="1D9D6FB8" w14:textId="77777777" w:rsidR="00E007C4" w:rsidRPr="008335D5" w:rsidRDefault="00E007C4" w:rsidP="00BD616C">
            <w:pPr>
              <w:jc w:val="center"/>
              <w:rPr>
                <w:rFonts w:cs="Arial"/>
              </w:rPr>
            </w:pPr>
            <w:r w:rsidRPr="008335D5">
              <w:rPr>
                <w:rFonts w:cs="Arial"/>
                <w:color w:val="000000"/>
              </w:rPr>
              <w:lastRenderedPageBreak/>
              <w:t>4</w:t>
            </w:r>
          </w:p>
        </w:tc>
        <w:tc>
          <w:tcPr>
            <w:tcW w:w="1420" w:type="dxa"/>
            <w:noWrap/>
            <w:vAlign w:val="center"/>
            <w:hideMark/>
          </w:tcPr>
          <w:p w14:paraId="3BD39FB0" w14:textId="77777777" w:rsidR="00E007C4" w:rsidRPr="008335D5" w:rsidRDefault="00E007C4" w:rsidP="00BD616C">
            <w:pPr>
              <w:jc w:val="center"/>
              <w:rPr>
                <w:rFonts w:cs="Arial"/>
              </w:rPr>
            </w:pPr>
            <w:r w:rsidRPr="008335D5">
              <w:rPr>
                <w:rFonts w:cs="Arial"/>
                <w:color w:val="000000"/>
              </w:rPr>
              <w:t>35.94</w:t>
            </w:r>
          </w:p>
        </w:tc>
        <w:tc>
          <w:tcPr>
            <w:tcW w:w="1368" w:type="dxa"/>
            <w:noWrap/>
            <w:vAlign w:val="center"/>
            <w:hideMark/>
          </w:tcPr>
          <w:p w14:paraId="40A20578"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22B8A0F7" w14:textId="77777777" w:rsidR="00E007C4" w:rsidRPr="008335D5" w:rsidRDefault="00E007C4" w:rsidP="00BD616C">
            <w:pPr>
              <w:jc w:val="center"/>
              <w:rPr>
                <w:rFonts w:cs="Arial"/>
              </w:rPr>
            </w:pPr>
            <w:r w:rsidRPr="008335D5">
              <w:rPr>
                <w:rFonts w:cs="Arial"/>
                <w:color w:val="000000"/>
              </w:rPr>
              <w:t>1 2 3 4 5 6</w:t>
            </w:r>
          </w:p>
        </w:tc>
      </w:tr>
      <w:tr w:rsidR="00E007C4" w:rsidRPr="008335D5" w14:paraId="69D5ADCF" w14:textId="77777777" w:rsidTr="00BD616C">
        <w:trPr>
          <w:trHeight w:val="300"/>
          <w:jc w:val="center"/>
        </w:trPr>
        <w:tc>
          <w:tcPr>
            <w:tcW w:w="760" w:type="dxa"/>
            <w:noWrap/>
            <w:vAlign w:val="center"/>
            <w:hideMark/>
          </w:tcPr>
          <w:p w14:paraId="516BFB02" w14:textId="77777777" w:rsidR="00E007C4" w:rsidRPr="008335D5" w:rsidRDefault="00E007C4" w:rsidP="00BD616C">
            <w:pPr>
              <w:jc w:val="center"/>
              <w:rPr>
                <w:rFonts w:cs="Arial"/>
              </w:rPr>
            </w:pPr>
            <w:r w:rsidRPr="008335D5">
              <w:rPr>
                <w:rFonts w:cs="Arial"/>
                <w:color w:val="000000"/>
              </w:rPr>
              <w:t>5</w:t>
            </w:r>
          </w:p>
        </w:tc>
        <w:tc>
          <w:tcPr>
            <w:tcW w:w="1420" w:type="dxa"/>
            <w:noWrap/>
            <w:vAlign w:val="center"/>
            <w:hideMark/>
          </w:tcPr>
          <w:p w14:paraId="368954F8" w14:textId="77777777" w:rsidR="00E007C4" w:rsidRPr="008335D5" w:rsidRDefault="00E007C4" w:rsidP="00BD616C">
            <w:pPr>
              <w:jc w:val="center"/>
              <w:rPr>
                <w:rFonts w:cs="Arial"/>
              </w:rPr>
            </w:pPr>
            <w:r w:rsidRPr="008335D5">
              <w:rPr>
                <w:rFonts w:cs="Arial"/>
                <w:color w:val="000000"/>
              </w:rPr>
              <w:t>48.73</w:t>
            </w:r>
          </w:p>
        </w:tc>
        <w:tc>
          <w:tcPr>
            <w:tcW w:w="1368" w:type="dxa"/>
            <w:noWrap/>
            <w:vAlign w:val="center"/>
            <w:hideMark/>
          </w:tcPr>
          <w:p w14:paraId="4D8D6E62" w14:textId="77777777" w:rsidR="00E007C4" w:rsidRPr="008335D5" w:rsidRDefault="00E007C4" w:rsidP="00BD616C">
            <w:pPr>
              <w:jc w:val="center"/>
              <w:rPr>
                <w:rFonts w:cs="Arial"/>
              </w:rPr>
            </w:pPr>
            <w:r w:rsidRPr="008335D5">
              <w:rPr>
                <w:rFonts w:cs="Arial"/>
                <w:color w:val="000000"/>
              </w:rPr>
              <w:t>2</w:t>
            </w:r>
          </w:p>
        </w:tc>
        <w:tc>
          <w:tcPr>
            <w:tcW w:w="1198" w:type="dxa"/>
            <w:noWrap/>
            <w:vAlign w:val="center"/>
            <w:hideMark/>
          </w:tcPr>
          <w:p w14:paraId="45D07999" w14:textId="77777777" w:rsidR="00E007C4" w:rsidRPr="008335D5" w:rsidRDefault="00E007C4" w:rsidP="00BD616C">
            <w:pPr>
              <w:jc w:val="center"/>
              <w:rPr>
                <w:rFonts w:cs="Arial"/>
              </w:rPr>
            </w:pPr>
            <w:r w:rsidRPr="008335D5">
              <w:rPr>
                <w:rFonts w:cs="Arial"/>
                <w:color w:val="000000"/>
              </w:rPr>
              <w:t>2 3 4 5</w:t>
            </w:r>
          </w:p>
        </w:tc>
      </w:tr>
      <w:tr w:rsidR="00E007C4" w:rsidRPr="008335D5" w14:paraId="26209E1B" w14:textId="77777777" w:rsidTr="00BD616C">
        <w:trPr>
          <w:trHeight w:val="300"/>
          <w:jc w:val="center"/>
        </w:trPr>
        <w:tc>
          <w:tcPr>
            <w:tcW w:w="760" w:type="dxa"/>
            <w:noWrap/>
            <w:vAlign w:val="center"/>
          </w:tcPr>
          <w:p w14:paraId="4579C620" w14:textId="77777777" w:rsidR="00E007C4" w:rsidRPr="008335D5" w:rsidRDefault="00E007C4" w:rsidP="00BD616C">
            <w:pPr>
              <w:jc w:val="center"/>
              <w:rPr>
                <w:rFonts w:cs="Arial"/>
              </w:rPr>
            </w:pPr>
            <w:r w:rsidRPr="008335D5">
              <w:rPr>
                <w:rFonts w:cs="Arial"/>
                <w:color w:val="000000"/>
              </w:rPr>
              <w:t>6</w:t>
            </w:r>
          </w:p>
        </w:tc>
        <w:tc>
          <w:tcPr>
            <w:tcW w:w="1420" w:type="dxa"/>
            <w:noWrap/>
            <w:vAlign w:val="center"/>
          </w:tcPr>
          <w:p w14:paraId="6BB290FD" w14:textId="77777777" w:rsidR="00E007C4" w:rsidRPr="008335D5" w:rsidRDefault="00E007C4" w:rsidP="00BD616C">
            <w:pPr>
              <w:jc w:val="center"/>
              <w:rPr>
                <w:rFonts w:cs="Arial"/>
                <w:color w:val="000000"/>
              </w:rPr>
            </w:pPr>
            <w:r w:rsidRPr="008335D5">
              <w:rPr>
                <w:rFonts w:cs="Arial"/>
                <w:color w:val="000000"/>
              </w:rPr>
              <w:t>61.33</w:t>
            </w:r>
          </w:p>
        </w:tc>
        <w:tc>
          <w:tcPr>
            <w:tcW w:w="1368" w:type="dxa"/>
            <w:noWrap/>
            <w:vAlign w:val="center"/>
          </w:tcPr>
          <w:p w14:paraId="3C71322C" w14:textId="77777777" w:rsidR="00E007C4" w:rsidRPr="008335D5" w:rsidRDefault="00E007C4" w:rsidP="00BD616C">
            <w:pPr>
              <w:jc w:val="center"/>
              <w:rPr>
                <w:rFonts w:cs="Arial"/>
                <w:color w:val="000000"/>
              </w:rPr>
            </w:pPr>
            <w:r w:rsidRPr="008335D5">
              <w:rPr>
                <w:rFonts w:cs="Arial"/>
                <w:color w:val="000000"/>
              </w:rPr>
              <w:t>1</w:t>
            </w:r>
          </w:p>
        </w:tc>
        <w:tc>
          <w:tcPr>
            <w:tcW w:w="1198" w:type="dxa"/>
            <w:noWrap/>
            <w:vAlign w:val="center"/>
          </w:tcPr>
          <w:p w14:paraId="5D9E89FD" w14:textId="77777777" w:rsidR="00E007C4" w:rsidRPr="008335D5" w:rsidRDefault="00E007C4" w:rsidP="00BD616C">
            <w:pPr>
              <w:jc w:val="center"/>
              <w:rPr>
                <w:rFonts w:cs="Arial"/>
                <w:color w:val="000000"/>
              </w:rPr>
            </w:pPr>
            <w:r w:rsidRPr="008335D5">
              <w:rPr>
                <w:rFonts w:cs="Arial"/>
                <w:color w:val="000000"/>
              </w:rPr>
              <w:t>1 3 4 6</w:t>
            </w:r>
          </w:p>
        </w:tc>
      </w:tr>
    </w:tbl>
    <w:p w14:paraId="4C5E3A90" w14:textId="77777777" w:rsidR="00E007C4" w:rsidRPr="008335D5" w:rsidRDefault="00E007C4" w:rsidP="00E007C4">
      <w:pPr>
        <w:rPr>
          <w:rFonts w:cs="Arial"/>
        </w:rPr>
      </w:pPr>
    </w:p>
    <w:p w14:paraId="55F98E76" w14:textId="77777777" w:rsidR="00E007C4" w:rsidRPr="008335D5" w:rsidRDefault="00E007C4" w:rsidP="00E007C4">
      <w:pPr>
        <w:keepNext/>
        <w:spacing w:line="240" w:lineRule="auto"/>
        <w:rPr>
          <w:rFonts w:cs="Arial"/>
        </w:rPr>
      </w:pPr>
      <w:r w:rsidRPr="008335D5">
        <w:rPr>
          <w:rFonts w:cs="Arial"/>
          <w:noProof/>
        </w:rPr>
        <w:drawing>
          <wp:inline distT="0" distB="0" distL="0" distR="0" wp14:anchorId="25245FFC" wp14:editId="7F830EC6">
            <wp:extent cx="5559766" cy="3123210"/>
            <wp:effectExtent l="0" t="0" r="3175"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62871" cy="3124954"/>
                    </a:xfrm>
                    <a:prstGeom prst="rect">
                      <a:avLst/>
                    </a:prstGeom>
                  </pic:spPr>
                </pic:pic>
              </a:graphicData>
            </a:graphic>
          </wp:inline>
        </w:drawing>
      </w:r>
    </w:p>
    <w:p w14:paraId="61DB3123" w14:textId="6A248E46" w:rsidR="00E007C4" w:rsidRDefault="00E007C4" w:rsidP="00E007C4">
      <w:pPr>
        <w:pStyle w:val="Caption"/>
        <w:spacing w:before="200"/>
        <w:jc w:val="center"/>
        <w:rPr>
          <w:rFonts w:cs="Arial"/>
        </w:rPr>
      </w:pPr>
      <w:r w:rsidRPr="008335D5">
        <w:rPr>
          <w:rFonts w:cs="Arial"/>
        </w:rPr>
        <w:t>Figure 15</w:t>
      </w:r>
      <w:r>
        <w:rPr>
          <w:rFonts w:cs="Arial"/>
        </w:rPr>
        <w:t>.</w:t>
      </w:r>
      <w:r w:rsidRPr="008335D5">
        <w:rPr>
          <w:rFonts w:cs="Arial"/>
        </w:rPr>
        <w:t xml:space="preserve"> Span 2 – </w:t>
      </w:r>
      <w:r w:rsidR="00236934">
        <w:rPr>
          <w:rFonts w:cs="Arial"/>
        </w:rPr>
        <w:t>THMPR™</w:t>
      </w:r>
      <w:r w:rsidRPr="008335D5">
        <w:rPr>
          <w:rFonts w:cs="Arial"/>
        </w:rPr>
        <w:t xml:space="preserve"> Results – Global Mode Shapes</w:t>
      </w:r>
    </w:p>
    <w:p w14:paraId="30F8F79D" w14:textId="77777777" w:rsidR="00E007C4" w:rsidRPr="001B4557" w:rsidRDefault="00E007C4" w:rsidP="00E007C4"/>
    <w:p w14:paraId="5A400B17" w14:textId="349141DA" w:rsidR="00E007C4" w:rsidRPr="008335D5" w:rsidRDefault="00E007C4" w:rsidP="00E007C4">
      <w:pPr>
        <w:pStyle w:val="Caption"/>
        <w:keepNext/>
        <w:jc w:val="center"/>
        <w:rPr>
          <w:rFonts w:cs="Arial"/>
        </w:rPr>
      </w:pPr>
      <w:r w:rsidRPr="008335D5">
        <w:rPr>
          <w:rFonts w:cs="Arial"/>
        </w:rPr>
        <w:t xml:space="preserve">Table </w:t>
      </w:r>
      <w:r>
        <w:rPr>
          <w:rFonts w:cs="Arial"/>
        </w:rPr>
        <w:t>5.</w:t>
      </w:r>
      <w:r w:rsidRPr="008335D5">
        <w:rPr>
          <w:rFonts w:cs="Arial"/>
        </w:rPr>
        <w:t xml:space="preserve"> Span 2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88"/>
      </w:tblGrid>
      <w:tr w:rsidR="00E007C4" w:rsidRPr="008335D5" w14:paraId="5BF39E85" w14:textId="77777777" w:rsidTr="00BD616C">
        <w:trPr>
          <w:trHeight w:val="615"/>
          <w:jc w:val="center"/>
        </w:trPr>
        <w:tc>
          <w:tcPr>
            <w:tcW w:w="760" w:type="dxa"/>
            <w:hideMark/>
          </w:tcPr>
          <w:p w14:paraId="65F64F04"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3542283E" w14:textId="77777777" w:rsidR="00E007C4" w:rsidRPr="008335D5" w:rsidRDefault="00E007C4" w:rsidP="00BD616C">
            <w:pPr>
              <w:jc w:val="center"/>
              <w:rPr>
                <w:rFonts w:cs="Arial"/>
                <w:b/>
                <w:bCs/>
              </w:rPr>
            </w:pPr>
            <w:r w:rsidRPr="008335D5">
              <w:rPr>
                <w:rFonts w:cs="Arial"/>
                <w:b/>
                <w:bCs/>
              </w:rPr>
              <w:t>Frequency [Hz]</w:t>
            </w:r>
          </w:p>
        </w:tc>
        <w:tc>
          <w:tcPr>
            <w:tcW w:w="1368" w:type="dxa"/>
            <w:hideMark/>
          </w:tcPr>
          <w:p w14:paraId="460E998E" w14:textId="77777777" w:rsidR="00E007C4" w:rsidRPr="008335D5" w:rsidRDefault="00E007C4" w:rsidP="00BD616C">
            <w:pPr>
              <w:jc w:val="center"/>
              <w:rPr>
                <w:rFonts w:cs="Arial"/>
                <w:b/>
                <w:bCs/>
              </w:rPr>
            </w:pPr>
            <w:r w:rsidRPr="008335D5">
              <w:rPr>
                <w:rFonts w:cs="Arial"/>
                <w:b/>
                <w:bCs/>
              </w:rPr>
              <w:t>Master</w:t>
            </w:r>
          </w:p>
          <w:p w14:paraId="3925BDEB" w14:textId="77777777" w:rsidR="00E007C4" w:rsidRPr="008335D5" w:rsidRDefault="00E007C4" w:rsidP="00BD616C">
            <w:pPr>
              <w:jc w:val="center"/>
              <w:rPr>
                <w:rFonts w:cs="Arial"/>
                <w:b/>
                <w:bCs/>
              </w:rPr>
            </w:pPr>
            <w:r w:rsidRPr="008335D5">
              <w:rPr>
                <w:rFonts w:cs="Arial"/>
                <w:b/>
                <w:bCs/>
              </w:rPr>
              <w:t>Location</w:t>
            </w:r>
          </w:p>
        </w:tc>
        <w:tc>
          <w:tcPr>
            <w:tcW w:w="1288" w:type="dxa"/>
            <w:hideMark/>
          </w:tcPr>
          <w:p w14:paraId="77F3B855" w14:textId="77777777" w:rsidR="00E007C4" w:rsidRPr="008335D5" w:rsidRDefault="00E007C4" w:rsidP="00BD616C">
            <w:pPr>
              <w:jc w:val="center"/>
              <w:rPr>
                <w:rFonts w:cs="Arial"/>
                <w:b/>
                <w:bCs/>
              </w:rPr>
            </w:pPr>
            <w:r w:rsidRPr="008335D5">
              <w:rPr>
                <w:rFonts w:cs="Arial"/>
                <w:b/>
                <w:bCs/>
              </w:rPr>
              <w:t>Included Locations</w:t>
            </w:r>
          </w:p>
        </w:tc>
      </w:tr>
      <w:tr w:rsidR="00E007C4" w:rsidRPr="008335D5" w14:paraId="31942B07" w14:textId="77777777" w:rsidTr="00BD616C">
        <w:trPr>
          <w:trHeight w:val="300"/>
          <w:jc w:val="center"/>
        </w:trPr>
        <w:tc>
          <w:tcPr>
            <w:tcW w:w="760" w:type="dxa"/>
            <w:noWrap/>
            <w:vAlign w:val="center"/>
            <w:hideMark/>
          </w:tcPr>
          <w:p w14:paraId="2C154815" w14:textId="77777777" w:rsidR="00E007C4" w:rsidRPr="008335D5" w:rsidRDefault="00E007C4" w:rsidP="00BD616C">
            <w:pPr>
              <w:jc w:val="center"/>
              <w:rPr>
                <w:rFonts w:cs="Arial"/>
              </w:rPr>
            </w:pPr>
            <w:r w:rsidRPr="008335D5">
              <w:rPr>
                <w:rFonts w:cs="Arial"/>
                <w:color w:val="000000"/>
              </w:rPr>
              <w:t>1</w:t>
            </w:r>
          </w:p>
        </w:tc>
        <w:tc>
          <w:tcPr>
            <w:tcW w:w="1420" w:type="dxa"/>
            <w:noWrap/>
            <w:vAlign w:val="center"/>
            <w:hideMark/>
          </w:tcPr>
          <w:p w14:paraId="477B1975" w14:textId="77777777" w:rsidR="00E007C4" w:rsidRPr="008335D5" w:rsidRDefault="00E007C4" w:rsidP="00BD616C">
            <w:pPr>
              <w:jc w:val="center"/>
              <w:rPr>
                <w:rFonts w:cs="Arial"/>
              </w:rPr>
            </w:pPr>
            <w:r w:rsidRPr="008335D5">
              <w:rPr>
                <w:rFonts w:cs="Arial"/>
                <w:color w:val="000000"/>
              </w:rPr>
              <w:t>21.39</w:t>
            </w:r>
          </w:p>
        </w:tc>
        <w:tc>
          <w:tcPr>
            <w:tcW w:w="1368" w:type="dxa"/>
            <w:noWrap/>
            <w:vAlign w:val="center"/>
            <w:hideMark/>
          </w:tcPr>
          <w:p w14:paraId="588C7073" w14:textId="77777777" w:rsidR="00E007C4" w:rsidRPr="008335D5" w:rsidRDefault="00E007C4" w:rsidP="00BD616C">
            <w:pPr>
              <w:jc w:val="center"/>
              <w:rPr>
                <w:rFonts w:cs="Arial"/>
              </w:rPr>
            </w:pPr>
            <w:r w:rsidRPr="008335D5">
              <w:rPr>
                <w:rFonts w:cs="Arial"/>
                <w:color w:val="000000"/>
              </w:rPr>
              <w:t>2</w:t>
            </w:r>
          </w:p>
        </w:tc>
        <w:tc>
          <w:tcPr>
            <w:tcW w:w="1288" w:type="dxa"/>
            <w:noWrap/>
            <w:vAlign w:val="center"/>
            <w:hideMark/>
          </w:tcPr>
          <w:p w14:paraId="1EC2C88A" w14:textId="77777777" w:rsidR="00E007C4" w:rsidRPr="008335D5" w:rsidRDefault="00E007C4" w:rsidP="00BD616C">
            <w:pPr>
              <w:jc w:val="center"/>
              <w:rPr>
                <w:rFonts w:cs="Arial"/>
              </w:rPr>
            </w:pPr>
            <w:r w:rsidRPr="008335D5">
              <w:rPr>
                <w:rFonts w:cs="Arial"/>
                <w:color w:val="000000"/>
              </w:rPr>
              <w:t>1 2 3 4 5 6</w:t>
            </w:r>
          </w:p>
        </w:tc>
      </w:tr>
      <w:tr w:rsidR="00E007C4" w:rsidRPr="008335D5" w14:paraId="40A7FAC6" w14:textId="77777777" w:rsidTr="00BD616C">
        <w:trPr>
          <w:trHeight w:val="300"/>
          <w:jc w:val="center"/>
        </w:trPr>
        <w:tc>
          <w:tcPr>
            <w:tcW w:w="760" w:type="dxa"/>
            <w:noWrap/>
            <w:vAlign w:val="center"/>
            <w:hideMark/>
          </w:tcPr>
          <w:p w14:paraId="1C437DAB" w14:textId="77777777" w:rsidR="00E007C4" w:rsidRPr="008335D5" w:rsidRDefault="00E007C4" w:rsidP="00BD616C">
            <w:pPr>
              <w:jc w:val="center"/>
              <w:rPr>
                <w:rFonts w:cs="Arial"/>
              </w:rPr>
            </w:pPr>
            <w:r w:rsidRPr="008335D5">
              <w:rPr>
                <w:rFonts w:cs="Arial"/>
                <w:color w:val="000000"/>
              </w:rPr>
              <w:t>2</w:t>
            </w:r>
          </w:p>
        </w:tc>
        <w:tc>
          <w:tcPr>
            <w:tcW w:w="1420" w:type="dxa"/>
            <w:noWrap/>
            <w:vAlign w:val="center"/>
            <w:hideMark/>
          </w:tcPr>
          <w:p w14:paraId="6438BF98" w14:textId="77777777" w:rsidR="00E007C4" w:rsidRPr="008335D5" w:rsidRDefault="00E007C4" w:rsidP="00BD616C">
            <w:pPr>
              <w:jc w:val="center"/>
              <w:rPr>
                <w:rFonts w:cs="Arial"/>
              </w:rPr>
            </w:pPr>
            <w:r w:rsidRPr="008335D5">
              <w:rPr>
                <w:rFonts w:cs="Arial"/>
                <w:color w:val="000000"/>
              </w:rPr>
              <w:t>23.93</w:t>
            </w:r>
          </w:p>
        </w:tc>
        <w:tc>
          <w:tcPr>
            <w:tcW w:w="1368" w:type="dxa"/>
            <w:noWrap/>
            <w:vAlign w:val="center"/>
            <w:hideMark/>
          </w:tcPr>
          <w:p w14:paraId="701B0614" w14:textId="77777777" w:rsidR="00E007C4" w:rsidRPr="008335D5" w:rsidRDefault="00E007C4" w:rsidP="00BD616C">
            <w:pPr>
              <w:jc w:val="center"/>
              <w:rPr>
                <w:rFonts w:cs="Arial"/>
              </w:rPr>
            </w:pPr>
            <w:r w:rsidRPr="008335D5">
              <w:rPr>
                <w:rFonts w:cs="Arial"/>
                <w:color w:val="000000"/>
              </w:rPr>
              <w:t>5</w:t>
            </w:r>
          </w:p>
        </w:tc>
        <w:tc>
          <w:tcPr>
            <w:tcW w:w="1288" w:type="dxa"/>
            <w:noWrap/>
            <w:vAlign w:val="center"/>
            <w:hideMark/>
          </w:tcPr>
          <w:p w14:paraId="57C521A1" w14:textId="77777777" w:rsidR="00E007C4" w:rsidRPr="008335D5" w:rsidRDefault="00E007C4" w:rsidP="00BD616C">
            <w:pPr>
              <w:jc w:val="center"/>
              <w:rPr>
                <w:rFonts w:cs="Arial"/>
              </w:rPr>
            </w:pPr>
            <w:r w:rsidRPr="008335D5">
              <w:rPr>
                <w:rFonts w:cs="Arial"/>
                <w:color w:val="000000"/>
              </w:rPr>
              <w:t>1 2 3 4 5 6</w:t>
            </w:r>
          </w:p>
        </w:tc>
      </w:tr>
      <w:tr w:rsidR="00E007C4" w:rsidRPr="008335D5" w14:paraId="03F5A378" w14:textId="77777777" w:rsidTr="00BD616C">
        <w:trPr>
          <w:trHeight w:val="300"/>
          <w:jc w:val="center"/>
        </w:trPr>
        <w:tc>
          <w:tcPr>
            <w:tcW w:w="760" w:type="dxa"/>
            <w:noWrap/>
            <w:vAlign w:val="center"/>
            <w:hideMark/>
          </w:tcPr>
          <w:p w14:paraId="074C5D3E" w14:textId="77777777" w:rsidR="00E007C4" w:rsidRPr="008335D5" w:rsidRDefault="00E007C4" w:rsidP="00BD616C">
            <w:pPr>
              <w:jc w:val="center"/>
              <w:rPr>
                <w:rFonts w:cs="Arial"/>
              </w:rPr>
            </w:pPr>
            <w:r w:rsidRPr="008335D5">
              <w:rPr>
                <w:rFonts w:cs="Arial"/>
                <w:color w:val="000000"/>
              </w:rPr>
              <w:t>3</w:t>
            </w:r>
          </w:p>
        </w:tc>
        <w:tc>
          <w:tcPr>
            <w:tcW w:w="1420" w:type="dxa"/>
            <w:noWrap/>
            <w:vAlign w:val="center"/>
            <w:hideMark/>
          </w:tcPr>
          <w:p w14:paraId="17A1C8CD" w14:textId="77777777" w:rsidR="00E007C4" w:rsidRPr="008335D5" w:rsidRDefault="00E007C4" w:rsidP="00BD616C">
            <w:pPr>
              <w:jc w:val="center"/>
              <w:rPr>
                <w:rFonts w:cs="Arial"/>
              </w:rPr>
            </w:pPr>
            <w:r w:rsidRPr="008335D5">
              <w:rPr>
                <w:rFonts w:cs="Arial"/>
                <w:color w:val="000000"/>
              </w:rPr>
              <w:t>29.3</w:t>
            </w:r>
          </w:p>
        </w:tc>
        <w:tc>
          <w:tcPr>
            <w:tcW w:w="1368" w:type="dxa"/>
            <w:noWrap/>
            <w:vAlign w:val="center"/>
            <w:hideMark/>
          </w:tcPr>
          <w:p w14:paraId="34A11992" w14:textId="77777777" w:rsidR="00E007C4" w:rsidRPr="008335D5" w:rsidRDefault="00E007C4" w:rsidP="00BD616C">
            <w:pPr>
              <w:jc w:val="center"/>
              <w:rPr>
                <w:rFonts w:cs="Arial"/>
              </w:rPr>
            </w:pPr>
            <w:r w:rsidRPr="008335D5">
              <w:rPr>
                <w:rFonts w:cs="Arial"/>
                <w:color w:val="000000"/>
              </w:rPr>
              <w:t>2</w:t>
            </w:r>
          </w:p>
        </w:tc>
        <w:tc>
          <w:tcPr>
            <w:tcW w:w="1288" w:type="dxa"/>
            <w:noWrap/>
            <w:vAlign w:val="center"/>
            <w:hideMark/>
          </w:tcPr>
          <w:p w14:paraId="235EB940" w14:textId="77777777" w:rsidR="00E007C4" w:rsidRPr="008335D5" w:rsidRDefault="00E007C4" w:rsidP="00BD616C">
            <w:pPr>
              <w:jc w:val="center"/>
              <w:rPr>
                <w:rFonts w:cs="Arial"/>
              </w:rPr>
            </w:pPr>
            <w:r w:rsidRPr="008335D5">
              <w:rPr>
                <w:rFonts w:cs="Arial"/>
                <w:color w:val="000000"/>
              </w:rPr>
              <w:t>1 2 3 5 6</w:t>
            </w:r>
          </w:p>
        </w:tc>
      </w:tr>
      <w:tr w:rsidR="00E007C4" w:rsidRPr="008335D5" w14:paraId="441FB2AF" w14:textId="77777777" w:rsidTr="00BD616C">
        <w:trPr>
          <w:trHeight w:val="300"/>
          <w:jc w:val="center"/>
        </w:trPr>
        <w:tc>
          <w:tcPr>
            <w:tcW w:w="760" w:type="dxa"/>
            <w:noWrap/>
            <w:vAlign w:val="center"/>
            <w:hideMark/>
          </w:tcPr>
          <w:p w14:paraId="018CF68F" w14:textId="77777777" w:rsidR="00E007C4" w:rsidRPr="008335D5" w:rsidRDefault="00E007C4" w:rsidP="00BD616C">
            <w:pPr>
              <w:jc w:val="center"/>
              <w:rPr>
                <w:rFonts w:cs="Arial"/>
              </w:rPr>
            </w:pPr>
            <w:r w:rsidRPr="008335D5">
              <w:rPr>
                <w:rFonts w:cs="Arial"/>
                <w:color w:val="000000"/>
              </w:rPr>
              <w:t>4</w:t>
            </w:r>
          </w:p>
        </w:tc>
        <w:tc>
          <w:tcPr>
            <w:tcW w:w="1420" w:type="dxa"/>
            <w:noWrap/>
            <w:vAlign w:val="center"/>
            <w:hideMark/>
          </w:tcPr>
          <w:p w14:paraId="17DB75C3" w14:textId="77777777" w:rsidR="00E007C4" w:rsidRPr="008335D5" w:rsidRDefault="00E007C4" w:rsidP="00BD616C">
            <w:pPr>
              <w:jc w:val="center"/>
              <w:rPr>
                <w:rFonts w:cs="Arial"/>
              </w:rPr>
            </w:pPr>
            <w:r w:rsidRPr="008335D5">
              <w:rPr>
                <w:rFonts w:cs="Arial"/>
                <w:color w:val="000000"/>
              </w:rPr>
              <w:t>37.3</w:t>
            </w:r>
          </w:p>
        </w:tc>
        <w:tc>
          <w:tcPr>
            <w:tcW w:w="1368" w:type="dxa"/>
            <w:noWrap/>
            <w:vAlign w:val="center"/>
            <w:hideMark/>
          </w:tcPr>
          <w:p w14:paraId="59417AF4" w14:textId="77777777" w:rsidR="00E007C4" w:rsidRPr="008335D5" w:rsidRDefault="00E007C4" w:rsidP="00BD616C">
            <w:pPr>
              <w:jc w:val="center"/>
              <w:rPr>
                <w:rFonts w:cs="Arial"/>
              </w:rPr>
            </w:pPr>
            <w:r w:rsidRPr="008335D5">
              <w:rPr>
                <w:rFonts w:cs="Arial"/>
                <w:color w:val="000000"/>
              </w:rPr>
              <w:t>5</w:t>
            </w:r>
          </w:p>
        </w:tc>
        <w:tc>
          <w:tcPr>
            <w:tcW w:w="1288" w:type="dxa"/>
            <w:noWrap/>
            <w:vAlign w:val="center"/>
            <w:hideMark/>
          </w:tcPr>
          <w:p w14:paraId="4016C210" w14:textId="77777777" w:rsidR="00E007C4" w:rsidRPr="008335D5" w:rsidRDefault="00E007C4" w:rsidP="00BD616C">
            <w:pPr>
              <w:jc w:val="center"/>
              <w:rPr>
                <w:rFonts w:cs="Arial"/>
              </w:rPr>
            </w:pPr>
            <w:r w:rsidRPr="008335D5">
              <w:rPr>
                <w:rFonts w:cs="Arial"/>
                <w:color w:val="000000"/>
              </w:rPr>
              <w:t>1 2 3 5 6</w:t>
            </w:r>
          </w:p>
        </w:tc>
      </w:tr>
      <w:tr w:rsidR="00E007C4" w:rsidRPr="008335D5" w14:paraId="04700A30" w14:textId="77777777" w:rsidTr="00BD616C">
        <w:trPr>
          <w:trHeight w:val="300"/>
          <w:jc w:val="center"/>
        </w:trPr>
        <w:tc>
          <w:tcPr>
            <w:tcW w:w="760" w:type="dxa"/>
            <w:noWrap/>
            <w:vAlign w:val="center"/>
            <w:hideMark/>
          </w:tcPr>
          <w:p w14:paraId="0F16B95F" w14:textId="77777777" w:rsidR="00E007C4" w:rsidRPr="008335D5" w:rsidRDefault="00E007C4" w:rsidP="00BD616C">
            <w:pPr>
              <w:jc w:val="center"/>
              <w:rPr>
                <w:rFonts w:cs="Arial"/>
              </w:rPr>
            </w:pPr>
            <w:r w:rsidRPr="008335D5">
              <w:rPr>
                <w:rFonts w:cs="Arial"/>
                <w:color w:val="000000"/>
              </w:rPr>
              <w:t>5</w:t>
            </w:r>
          </w:p>
        </w:tc>
        <w:tc>
          <w:tcPr>
            <w:tcW w:w="1420" w:type="dxa"/>
            <w:noWrap/>
            <w:vAlign w:val="center"/>
            <w:hideMark/>
          </w:tcPr>
          <w:p w14:paraId="75D22429" w14:textId="77777777" w:rsidR="00E007C4" w:rsidRPr="008335D5" w:rsidRDefault="00E007C4" w:rsidP="00BD616C">
            <w:pPr>
              <w:jc w:val="center"/>
              <w:rPr>
                <w:rFonts w:cs="Arial"/>
              </w:rPr>
            </w:pPr>
            <w:r w:rsidRPr="008335D5">
              <w:rPr>
                <w:rFonts w:cs="Arial"/>
                <w:color w:val="000000"/>
              </w:rPr>
              <w:t>48.24</w:t>
            </w:r>
          </w:p>
        </w:tc>
        <w:tc>
          <w:tcPr>
            <w:tcW w:w="1368" w:type="dxa"/>
            <w:noWrap/>
            <w:vAlign w:val="center"/>
            <w:hideMark/>
          </w:tcPr>
          <w:p w14:paraId="19C23102" w14:textId="77777777" w:rsidR="00E007C4" w:rsidRPr="008335D5" w:rsidRDefault="00E007C4" w:rsidP="00BD616C">
            <w:pPr>
              <w:jc w:val="center"/>
              <w:rPr>
                <w:rFonts w:cs="Arial"/>
              </w:rPr>
            </w:pPr>
            <w:r w:rsidRPr="008335D5">
              <w:rPr>
                <w:rFonts w:cs="Arial"/>
                <w:color w:val="000000"/>
              </w:rPr>
              <w:t>5</w:t>
            </w:r>
          </w:p>
        </w:tc>
        <w:tc>
          <w:tcPr>
            <w:tcW w:w="1288" w:type="dxa"/>
            <w:noWrap/>
            <w:vAlign w:val="center"/>
            <w:hideMark/>
          </w:tcPr>
          <w:p w14:paraId="49DED3CC" w14:textId="77777777" w:rsidR="00E007C4" w:rsidRPr="008335D5" w:rsidRDefault="00E007C4" w:rsidP="00BD616C">
            <w:pPr>
              <w:jc w:val="center"/>
              <w:rPr>
                <w:rFonts w:cs="Arial"/>
              </w:rPr>
            </w:pPr>
            <w:r w:rsidRPr="008335D5">
              <w:rPr>
                <w:rFonts w:cs="Arial"/>
                <w:color w:val="000000"/>
              </w:rPr>
              <w:t>1 2 3 4 5</w:t>
            </w:r>
          </w:p>
        </w:tc>
      </w:tr>
    </w:tbl>
    <w:p w14:paraId="59437514" w14:textId="77777777" w:rsidR="00E007C4" w:rsidRPr="008335D5" w:rsidRDefault="00E007C4" w:rsidP="00E007C4">
      <w:pPr>
        <w:spacing w:line="240" w:lineRule="auto"/>
        <w:rPr>
          <w:rFonts w:cs="Arial"/>
        </w:rPr>
      </w:pPr>
    </w:p>
    <w:p w14:paraId="0BEF6F76" w14:textId="77777777" w:rsidR="00E007C4" w:rsidRPr="008335D5" w:rsidRDefault="00E007C4" w:rsidP="00E007C4">
      <w:pPr>
        <w:spacing w:line="240" w:lineRule="auto"/>
        <w:rPr>
          <w:rFonts w:cs="Arial"/>
        </w:rPr>
      </w:pPr>
    </w:p>
    <w:p w14:paraId="7B93CA9F" w14:textId="77777777" w:rsidR="00E007C4" w:rsidRPr="008335D5" w:rsidRDefault="00E007C4" w:rsidP="00E007C4">
      <w:pPr>
        <w:spacing w:line="240" w:lineRule="auto"/>
        <w:rPr>
          <w:rFonts w:cs="Arial"/>
        </w:rPr>
      </w:pPr>
    </w:p>
    <w:p w14:paraId="6FD11DE9" w14:textId="77777777" w:rsidR="00E007C4" w:rsidRPr="008335D5" w:rsidRDefault="00E007C4" w:rsidP="00E007C4">
      <w:pPr>
        <w:spacing w:line="240" w:lineRule="auto"/>
        <w:rPr>
          <w:rFonts w:cs="Arial"/>
        </w:rPr>
      </w:pPr>
    </w:p>
    <w:p w14:paraId="44756011" w14:textId="77777777" w:rsidR="00E007C4" w:rsidRPr="008335D5" w:rsidRDefault="00E007C4" w:rsidP="00E007C4">
      <w:pPr>
        <w:spacing w:line="240" w:lineRule="auto"/>
        <w:rPr>
          <w:rFonts w:cs="Arial"/>
        </w:rPr>
      </w:pPr>
    </w:p>
    <w:p w14:paraId="32E268A6" w14:textId="77777777" w:rsidR="00E007C4" w:rsidRPr="008335D5" w:rsidRDefault="00E007C4" w:rsidP="00E007C4">
      <w:pPr>
        <w:spacing w:line="240" w:lineRule="auto"/>
        <w:rPr>
          <w:rFonts w:cs="Arial"/>
        </w:rPr>
      </w:pPr>
    </w:p>
    <w:p w14:paraId="32D568F8" w14:textId="0ACFECE6" w:rsidR="00E007C4" w:rsidRPr="008335D5" w:rsidRDefault="00E007C4" w:rsidP="00E007C4">
      <w:pPr>
        <w:pStyle w:val="Heading2"/>
        <w:rPr>
          <w:rFonts w:asciiTheme="minorHAnsi" w:hAnsiTheme="minorHAnsi" w:cs="Arial"/>
        </w:rPr>
      </w:pPr>
      <w:bookmarkStart w:id="17" w:name="_Toc407087686"/>
      <w:r w:rsidRPr="008335D5">
        <w:rPr>
          <w:rFonts w:asciiTheme="minorHAnsi" w:hAnsiTheme="minorHAnsi" w:cs="Arial"/>
        </w:rPr>
        <w:lastRenderedPageBreak/>
        <w:t xml:space="preserve">Appendix </w:t>
      </w:r>
      <w:r>
        <w:rPr>
          <w:rFonts w:asciiTheme="minorHAnsi" w:hAnsiTheme="minorHAnsi" w:cs="Arial"/>
        </w:rPr>
        <w:t>A</w:t>
      </w:r>
      <w:r w:rsidRPr="008335D5">
        <w:rPr>
          <w:rFonts w:asciiTheme="minorHAnsi" w:hAnsiTheme="minorHAnsi" w:cs="Arial"/>
        </w:rPr>
        <w:t>-3 – Model Updating</w:t>
      </w:r>
      <w:bookmarkEnd w:id="17"/>
    </w:p>
    <w:p w14:paraId="4028C291" w14:textId="39388743" w:rsidR="00E007C4" w:rsidRPr="008335D5" w:rsidRDefault="00E007C4" w:rsidP="00E007C4">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6 updating trials starting from different combinations of initial parameter values</w:t>
      </w:r>
      <w:r w:rsidR="00421948">
        <w:rPr>
          <w:rFonts w:cs="Arial"/>
        </w:rPr>
        <w:t xml:space="preserve">. </w:t>
      </w:r>
      <w:r w:rsidR="00F203C6">
        <w:rPr>
          <w:rFonts w:cs="Arial"/>
        </w:rPr>
        <w:t xml:space="preserve">The updating process iteratively adjusts model parameters to enforce stronger agreement between FE model behavior and experimental data.  </w:t>
      </w:r>
      <w:r w:rsidR="00421948">
        <w:rPr>
          <w:rFonts w:cs="Arial"/>
        </w:rPr>
        <w:t xml:space="preserve">All parameters are global across the entire model. The deck and encasement stiffness parameters were updated by adjusting </w:t>
      </w:r>
      <w:proofErr w:type="spellStart"/>
      <w:r w:rsidR="00421948">
        <w:rPr>
          <w:rFonts w:cs="Arial"/>
        </w:rPr>
        <w:t>f’c</w:t>
      </w:r>
      <w:proofErr w:type="spellEnd"/>
      <w:r w:rsidR="00421948">
        <w:rPr>
          <w:rFonts w:cs="Arial"/>
        </w:rPr>
        <w:t>/E of the concrete material used in the model. Composite action was updated by adjusting the stiffness of the composite action links. Rotational stiffness (R2) about the transverse axis normal to the girder lines</w:t>
      </w:r>
      <w:r w:rsidR="006D5EF8">
        <w:rPr>
          <w:rFonts w:cs="Arial"/>
        </w:rPr>
        <w:t xml:space="preserve"> represents the degree of partial fixity of the bearings. </w:t>
      </w:r>
      <w:r w:rsidR="00421948">
        <w:rPr>
          <w:rFonts w:cs="Arial"/>
        </w:rPr>
        <w:t xml:space="preserve"> </w:t>
      </w:r>
      <w:r w:rsidR="00AD466A">
        <w:rPr>
          <w:rFonts w:cs="Arial"/>
        </w:rPr>
        <w:t>Parameters were given an initial value of either the upper or lower bound of possible calibration values, as shown in Table 6.</w:t>
      </w:r>
    </w:p>
    <w:p w14:paraId="04544D33" w14:textId="4DF88C25" w:rsidR="006D5EF8" w:rsidRDefault="006D5EF8" w:rsidP="00AD466A">
      <w:pPr>
        <w:pStyle w:val="Caption"/>
        <w:keepNext/>
        <w:jc w:val="center"/>
      </w:pPr>
      <w:r>
        <w:t>Table 6. Model Calibration Starting Points for Six Model Calibration Trials</w:t>
      </w:r>
    </w:p>
    <w:tbl>
      <w:tblPr>
        <w:tblStyle w:val="TableGrid"/>
        <w:tblW w:w="0" w:type="auto"/>
        <w:tblLook w:val="04A0" w:firstRow="1" w:lastRow="0" w:firstColumn="1" w:lastColumn="0" w:noHBand="0" w:noVBand="1"/>
      </w:tblPr>
      <w:tblGrid>
        <w:gridCol w:w="1914"/>
        <w:gridCol w:w="1915"/>
        <w:gridCol w:w="1915"/>
        <w:gridCol w:w="1916"/>
        <w:gridCol w:w="1916"/>
      </w:tblGrid>
      <w:tr w:rsidR="00E007C4" w:rsidRPr="008335D5" w14:paraId="2405C5ED" w14:textId="77777777" w:rsidTr="00BD616C">
        <w:tc>
          <w:tcPr>
            <w:tcW w:w="1914" w:type="dxa"/>
          </w:tcPr>
          <w:p w14:paraId="76BD11A9" w14:textId="77777777" w:rsidR="00E007C4" w:rsidRPr="008335D5" w:rsidRDefault="00E007C4" w:rsidP="00BD616C">
            <w:pPr>
              <w:rPr>
                <w:rFonts w:cs="Arial"/>
                <w:b/>
              </w:rPr>
            </w:pPr>
          </w:p>
        </w:tc>
        <w:tc>
          <w:tcPr>
            <w:tcW w:w="7662" w:type="dxa"/>
            <w:gridSpan w:val="4"/>
          </w:tcPr>
          <w:p w14:paraId="4E5B6A31" w14:textId="77777777" w:rsidR="00E007C4" w:rsidRPr="008335D5" w:rsidRDefault="00E007C4" w:rsidP="00BD616C">
            <w:pPr>
              <w:rPr>
                <w:rFonts w:cs="Arial"/>
                <w:b/>
              </w:rPr>
            </w:pPr>
            <w:r w:rsidRPr="008335D5">
              <w:rPr>
                <w:rFonts w:cs="Arial"/>
                <w:b/>
              </w:rPr>
              <w:t>Start Point</w:t>
            </w:r>
          </w:p>
        </w:tc>
      </w:tr>
      <w:tr w:rsidR="00E007C4" w:rsidRPr="008335D5" w14:paraId="2651F8F3" w14:textId="77777777" w:rsidTr="00BD616C">
        <w:tc>
          <w:tcPr>
            <w:tcW w:w="1914" w:type="dxa"/>
          </w:tcPr>
          <w:p w14:paraId="0C86CCB3" w14:textId="77777777" w:rsidR="00E007C4" w:rsidRPr="008335D5" w:rsidRDefault="00E007C4" w:rsidP="00BD616C">
            <w:pPr>
              <w:rPr>
                <w:rFonts w:cs="Arial"/>
                <w:b/>
              </w:rPr>
            </w:pPr>
            <w:r w:rsidRPr="008335D5">
              <w:rPr>
                <w:rFonts w:cs="Arial"/>
                <w:b/>
              </w:rPr>
              <w:t>Update</w:t>
            </w:r>
          </w:p>
        </w:tc>
        <w:tc>
          <w:tcPr>
            <w:tcW w:w="1915" w:type="dxa"/>
          </w:tcPr>
          <w:p w14:paraId="2A6799F7" w14:textId="77777777" w:rsidR="00E007C4" w:rsidRPr="008335D5" w:rsidRDefault="00E007C4" w:rsidP="00BD616C">
            <w:pPr>
              <w:rPr>
                <w:rFonts w:cs="Arial"/>
                <w:i/>
              </w:rPr>
            </w:pPr>
            <w:r w:rsidRPr="008335D5">
              <w:rPr>
                <w:rFonts w:cs="Arial"/>
                <w:i/>
              </w:rPr>
              <w:t>Deck</w:t>
            </w:r>
          </w:p>
        </w:tc>
        <w:tc>
          <w:tcPr>
            <w:tcW w:w="1915" w:type="dxa"/>
          </w:tcPr>
          <w:p w14:paraId="638A4F47" w14:textId="77777777" w:rsidR="00E007C4" w:rsidRPr="008335D5" w:rsidRDefault="00E007C4" w:rsidP="00BD616C">
            <w:pPr>
              <w:rPr>
                <w:rFonts w:cs="Arial"/>
                <w:i/>
              </w:rPr>
            </w:pPr>
            <w:r w:rsidRPr="008335D5">
              <w:rPr>
                <w:rFonts w:cs="Arial"/>
                <w:i/>
              </w:rPr>
              <w:t>Encasement</w:t>
            </w:r>
          </w:p>
        </w:tc>
        <w:tc>
          <w:tcPr>
            <w:tcW w:w="1916" w:type="dxa"/>
          </w:tcPr>
          <w:p w14:paraId="4C10399F" w14:textId="77777777" w:rsidR="00E007C4" w:rsidRPr="008335D5" w:rsidRDefault="00E007C4" w:rsidP="00BD616C">
            <w:pPr>
              <w:rPr>
                <w:rFonts w:cs="Arial"/>
                <w:i/>
              </w:rPr>
            </w:pPr>
            <w:r w:rsidRPr="008335D5">
              <w:rPr>
                <w:rFonts w:cs="Arial"/>
                <w:i/>
              </w:rPr>
              <w:t>Composite Action</w:t>
            </w:r>
          </w:p>
        </w:tc>
        <w:tc>
          <w:tcPr>
            <w:tcW w:w="1916" w:type="dxa"/>
          </w:tcPr>
          <w:p w14:paraId="257F7902" w14:textId="77777777" w:rsidR="00E007C4" w:rsidRPr="008335D5" w:rsidRDefault="00E007C4" w:rsidP="00BD616C">
            <w:pPr>
              <w:rPr>
                <w:rFonts w:cs="Arial"/>
                <w:i/>
              </w:rPr>
            </w:pPr>
            <w:r w:rsidRPr="008335D5">
              <w:rPr>
                <w:rFonts w:cs="Arial"/>
                <w:i/>
              </w:rPr>
              <w:t>R2</w:t>
            </w:r>
          </w:p>
        </w:tc>
      </w:tr>
      <w:tr w:rsidR="00E007C4" w:rsidRPr="008335D5" w14:paraId="3BAC95D4" w14:textId="77777777" w:rsidTr="00BD616C">
        <w:tc>
          <w:tcPr>
            <w:tcW w:w="1914" w:type="dxa"/>
          </w:tcPr>
          <w:p w14:paraId="31C85719" w14:textId="77777777" w:rsidR="00E007C4" w:rsidRPr="008335D5" w:rsidRDefault="00E007C4" w:rsidP="00BD616C">
            <w:pPr>
              <w:rPr>
                <w:rFonts w:cs="Arial"/>
                <w:i/>
              </w:rPr>
            </w:pPr>
            <w:r w:rsidRPr="008335D5">
              <w:rPr>
                <w:rFonts w:cs="Arial"/>
                <w:i/>
              </w:rPr>
              <w:t>1</w:t>
            </w:r>
          </w:p>
        </w:tc>
        <w:tc>
          <w:tcPr>
            <w:tcW w:w="1915" w:type="dxa"/>
          </w:tcPr>
          <w:p w14:paraId="6DC2253C" w14:textId="77777777" w:rsidR="00E007C4" w:rsidRPr="008335D5" w:rsidRDefault="00E007C4" w:rsidP="00BD616C">
            <w:pPr>
              <w:rPr>
                <w:rFonts w:cs="Arial"/>
              </w:rPr>
            </w:pPr>
            <w:r w:rsidRPr="008335D5">
              <w:rPr>
                <w:rFonts w:cs="Arial"/>
              </w:rPr>
              <w:t>Min</w:t>
            </w:r>
          </w:p>
        </w:tc>
        <w:tc>
          <w:tcPr>
            <w:tcW w:w="1915" w:type="dxa"/>
          </w:tcPr>
          <w:p w14:paraId="4C1B4FC1" w14:textId="77777777" w:rsidR="00E007C4" w:rsidRPr="008335D5" w:rsidRDefault="00E007C4" w:rsidP="00BD616C">
            <w:pPr>
              <w:rPr>
                <w:rFonts w:cs="Arial"/>
              </w:rPr>
            </w:pPr>
            <w:r w:rsidRPr="008335D5">
              <w:rPr>
                <w:rFonts w:cs="Arial"/>
              </w:rPr>
              <w:t>Min</w:t>
            </w:r>
          </w:p>
        </w:tc>
        <w:tc>
          <w:tcPr>
            <w:tcW w:w="1916" w:type="dxa"/>
          </w:tcPr>
          <w:p w14:paraId="4ECF7AC0" w14:textId="77777777" w:rsidR="00E007C4" w:rsidRPr="008335D5" w:rsidRDefault="00E007C4" w:rsidP="00BD616C">
            <w:pPr>
              <w:rPr>
                <w:rFonts w:cs="Arial"/>
              </w:rPr>
            </w:pPr>
            <w:r w:rsidRPr="008335D5">
              <w:rPr>
                <w:rFonts w:cs="Arial"/>
              </w:rPr>
              <w:t>Min</w:t>
            </w:r>
          </w:p>
        </w:tc>
        <w:tc>
          <w:tcPr>
            <w:tcW w:w="1916" w:type="dxa"/>
          </w:tcPr>
          <w:p w14:paraId="08A4F736" w14:textId="77777777" w:rsidR="00E007C4" w:rsidRPr="008335D5" w:rsidRDefault="00E007C4" w:rsidP="00BD616C">
            <w:pPr>
              <w:rPr>
                <w:rFonts w:cs="Arial"/>
              </w:rPr>
            </w:pPr>
            <w:r w:rsidRPr="008335D5">
              <w:rPr>
                <w:rFonts w:cs="Arial"/>
              </w:rPr>
              <w:t>Min</w:t>
            </w:r>
          </w:p>
        </w:tc>
      </w:tr>
      <w:tr w:rsidR="00E007C4" w:rsidRPr="008335D5" w14:paraId="6E1D4106" w14:textId="77777777" w:rsidTr="00BD616C">
        <w:tc>
          <w:tcPr>
            <w:tcW w:w="1914" w:type="dxa"/>
          </w:tcPr>
          <w:p w14:paraId="66FCBD3B" w14:textId="77777777" w:rsidR="00E007C4" w:rsidRPr="008335D5" w:rsidRDefault="00E007C4" w:rsidP="00BD616C">
            <w:pPr>
              <w:rPr>
                <w:rFonts w:cs="Arial"/>
                <w:i/>
              </w:rPr>
            </w:pPr>
            <w:r w:rsidRPr="008335D5">
              <w:rPr>
                <w:rFonts w:cs="Arial"/>
                <w:i/>
              </w:rPr>
              <w:t>2</w:t>
            </w:r>
          </w:p>
        </w:tc>
        <w:tc>
          <w:tcPr>
            <w:tcW w:w="1915" w:type="dxa"/>
          </w:tcPr>
          <w:p w14:paraId="08F46AC3" w14:textId="77777777" w:rsidR="00E007C4" w:rsidRPr="008335D5" w:rsidRDefault="00E007C4" w:rsidP="00BD616C">
            <w:pPr>
              <w:rPr>
                <w:rFonts w:cs="Arial"/>
              </w:rPr>
            </w:pPr>
            <w:r w:rsidRPr="008335D5">
              <w:rPr>
                <w:rFonts w:cs="Arial"/>
              </w:rPr>
              <w:t>Max</w:t>
            </w:r>
          </w:p>
        </w:tc>
        <w:tc>
          <w:tcPr>
            <w:tcW w:w="1915" w:type="dxa"/>
          </w:tcPr>
          <w:p w14:paraId="23B064A7" w14:textId="77777777" w:rsidR="00E007C4" w:rsidRPr="008335D5" w:rsidRDefault="00E007C4" w:rsidP="00BD616C">
            <w:pPr>
              <w:rPr>
                <w:rFonts w:cs="Arial"/>
              </w:rPr>
            </w:pPr>
            <w:r w:rsidRPr="008335D5">
              <w:rPr>
                <w:rFonts w:cs="Arial"/>
              </w:rPr>
              <w:t>Min</w:t>
            </w:r>
          </w:p>
        </w:tc>
        <w:tc>
          <w:tcPr>
            <w:tcW w:w="1916" w:type="dxa"/>
          </w:tcPr>
          <w:p w14:paraId="41121BC8" w14:textId="77777777" w:rsidR="00E007C4" w:rsidRPr="008335D5" w:rsidRDefault="00E007C4" w:rsidP="00BD616C">
            <w:pPr>
              <w:rPr>
                <w:rFonts w:cs="Arial"/>
              </w:rPr>
            </w:pPr>
            <w:r w:rsidRPr="008335D5">
              <w:rPr>
                <w:rFonts w:cs="Arial"/>
              </w:rPr>
              <w:t>Min</w:t>
            </w:r>
          </w:p>
        </w:tc>
        <w:tc>
          <w:tcPr>
            <w:tcW w:w="1916" w:type="dxa"/>
          </w:tcPr>
          <w:p w14:paraId="6EC09B93" w14:textId="77777777" w:rsidR="00E007C4" w:rsidRPr="008335D5" w:rsidRDefault="00E007C4" w:rsidP="00BD616C">
            <w:pPr>
              <w:rPr>
                <w:rFonts w:cs="Arial"/>
              </w:rPr>
            </w:pPr>
            <w:r w:rsidRPr="008335D5">
              <w:rPr>
                <w:rFonts w:cs="Arial"/>
              </w:rPr>
              <w:t>Min</w:t>
            </w:r>
          </w:p>
        </w:tc>
      </w:tr>
      <w:tr w:rsidR="00E007C4" w:rsidRPr="008335D5" w14:paraId="2090AB74" w14:textId="77777777" w:rsidTr="00BD616C">
        <w:tc>
          <w:tcPr>
            <w:tcW w:w="1914" w:type="dxa"/>
          </w:tcPr>
          <w:p w14:paraId="73546F4C" w14:textId="77777777" w:rsidR="00E007C4" w:rsidRPr="008335D5" w:rsidRDefault="00E007C4" w:rsidP="00BD616C">
            <w:pPr>
              <w:rPr>
                <w:rFonts w:cs="Arial"/>
                <w:i/>
              </w:rPr>
            </w:pPr>
            <w:r w:rsidRPr="008335D5">
              <w:rPr>
                <w:rFonts w:cs="Arial"/>
                <w:i/>
              </w:rPr>
              <w:t>3</w:t>
            </w:r>
          </w:p>
        </w:tc>
        <w:tc>
          <w:tcPr>
            <w:tcW w:w="1915" w:type="dxa"/>
          </w:tcPr>
          <w:p w14:paraId="093EBB03" w14:textId="77777777" w:rsidR="00E007C4" w:rsidRPr="008335D5" w:rsidRDefault="00E007C4" w:rsidP="00BD616C">
            <w:pPr>
              <w:rPr>
                <w:rFonts w:cs="Arial"/>
              </w:rPr>
            </w:pPr>
            <w:r w:rsidRPr="008335D5">
              <w:rPr>
                <w:rFonts w:cs="Arial"/>
              </w:rPr>
              <w:t>Min</w:t>
            </w:r>
          </w:p>
        </w:tc>
        <w:tc>
          <w:tcPr>
            <w:tcW w:w="1915" w:type="dxa"/>
          </w:tcPr>
          <w:p w14:paraId="46991411" w14:textId="77777777" w:rsidR="00E007C4" w:rsidRPr="008335D5" w:rsidRDefault="00E007C4" w:rsidP="00BD616C">
            <w:pPr>
              <w:rPr>
                <w:rFonts w:cs="Arial"/>
              </w:rPr>
            </w:pPr>
            <w:r w:rsidRPr="008335D5">
              <w:rPr>
                <w:rFonts w:cs="Arial"/>
              </w:rPr>
              <w:t>Max</w:t>
            </w:r>
          </w:p>
        </w:tc>
        <w:tc>
          <w:tcPr>
            <w:tcW w:w="1916" w:type="dxa"/>
          </w:tcPr>
          <w:p w14:paraId="79A3AFEE" w14:textId="77777777" w:rsidR="00E007C4" w:rsidRPr="008335D5" w:rsidRDefault="00E007C4" w:rsidP="00BD616C">
            <w:pPr>
              <w:rPr>
                <w:rFonts w:cs="Arial"/>
              </w:rPr>
            </w:pPr>
            <w:r w:rsidRPr="008335D5">
              <w:rPr>
                <w:rFonts w:cs="Arial"/>
              </w:rPr>
              <w:t>Min</w:t>
            </w:r>
          </w:p>
        </w:tc>
        <w:tc>
          <w:tcPr>
            <w:tcW w:w="1916" w:type="dxa"/>
          </w:tcPr>
          <w:p w14:paraId="17A142E9" w14:textId="77777777" w:rsidR="00E007C4" w:rsidRPr="008335D5" w:rsidRDefault="00E007C4" w:rsidP="00BD616C">
            <w:pPr>
              <w:rPr>
                <w:rFonts w:cs="Arial"/>
              </w:rPr>
            </w:pPr>
            <w:r w:rsidRPr="008335D5">
              <w:rPr>
                <w:rFonts w:cs="Arial"/>
              </w:rPr>
              <w:t>Min</w:t>
            </w:r>
          </w:p>
        </w:tc>
      </w:tr>
      <w:tr w:rsidR="00E007C4" w:rsidRPr="008335D5" w14:paraId="1C8FBB20" w14:textId="77777777" w:rsidTr="00BD616C">
        <w:tc>
          <w:tcPr>
            <w:tcW w:w="1914" w:type="dxa"/>
          </w:tcPr>
          <w:p w14:paraId="690E4D91" w14:textId="77777777" w:rsidR="00E007C4" w:rsidRPr="008335D5" w:rsidRDefault="00E007C4" w:rsidP="00BD616C">
            <w:pPr>
              <w:rPr>
                <w:rFonts w:cs="Arial"/>
                <w:i/>
              </w:rPr>
            </w:pPr>
            <w:r w:rsidRPr="008335D5">
              <w:rPr>
                <w:rFonts w:cs="Arial"/>
                <w:i/>
              </w:rPr>
              <w:t>4</w:t>
            </w:r>
          </w:p>
        </w:tc>
        <w:tc>
          <w:tcPr>
            <w:tcW w:w="1915" w:type="dxa"/>
          </w:tcPr>
          <w:p w14:paraId="64C29801" w14:textId="77777777" w:rsidR="00E007C4" w:rsidRPr="008335D5" w:rsidRDefault="00E007C4" w:rsidP="00BD616C">
            <w:pPr>
              <w:rPr>
                <w:rFonts w:cs="Arial"/>
              </w:rPr>
            </w:pPr>
            <w:r w:rsidRPr="008335D5">
              <w:rPr>
                <w:rFonts w:cs="Arial"/>
              </w:rPr>
              <w:t>Min</w:t>
            </w:r>
          </w:p>
        </w:tc>
        <w:tc>
          <w:tcPr>
            <w:tcW w:w="1915" w:type="dxa"/>
          </w:tcPr>
          <w:p w14:paraId="184E4086" w14:textId="77777777" w:rsidR="00E007C4" w:rsidRPr="008335D5" w:rsidRDefault="00E007C4" w:rsidP="00BD616C">
            <w:pPr>
              <w:rPr>
                <w:rFonts w:cs="Arial"/>
              </w:rPr>
            </w:pPr>
            <w:r w:rsidRPr="008335D5">
              <w:rPr>
                <w:rFonts w:cs="Arial"/>
              </w:rPr>
              <w:t>Min</w:t>
            </w:r>
          </w:p>
        </w:tc>
        <w:tc>
          <w:tcPr>
            <w:tcW w:w="1916" w:type="dxa"/>
          </w:tcPr>
          <w:p w14:paraId="0D0E0636" w14:textId="77777777" w:rsidR="00E007C4" w:rsidRPr="008335D5" w:rsidRDefault="00E007C4" w:rsidP="00BD616C">
            <w:pPr>
              <w:rPr>
                <w:rFonts w:cs="Arial"/>
              </w:rPr>
            </w:pPr>
            <w:r w:rsidRPr="008335D5">
              <w:rPr>
                <w:rFonts w:cs="Arial"/>
              </w:rPr>
              <w:t>Max</w:t>
            </w:r>
          </w:p>
        </w:tc>
        <w:tc>
          <w:tcPr>
            <w:tcW w:w="1916" w:type="dxa"/>
          </w:tcPr>
          <w:p w14:paraId="6E10FB90" w14:textId="77777777" w:rsidR="00E007C4" w:rsidRPr="008335D5" w:rsidRDefault="00E007C4" w:rsidP="00BD616C">
            <w:pPr>
              <w:rPr>
                <w:rFonts w:cs="Arial"/>
              </w:rPr>
            </w:pPr>
            <w:r w:rsidRPr="008335D5">
              <w:rPr>
                <w:rFonts w:cs="Arial"/>
              </w:rPr>
              <w:t>Min</w:t>
            </w:r>
          </w:p>
        </w:tc>
      </w:tr>
      <w:tr w:rsidR="00E007C4" w:rsidRPr="008335D5" w14:paraId="779E91D1" w14:textId="77777777" w:rsidTr="00BD616C">
        <w:tc>
          <w:tcPr>
            <w:tcW w:w="1914" w:type="dxa"/>
          </w:tcPr>
          <w:p w14:paraId="510A7F2F" w14:textId="77777777" w:rsidR="00E007C4" w:rsidRPr="008335D5" w:rsidRDefault="00E007C4" w:rsidP="00BD616C">
            <w:pPr>
              <w:rPr>
                <w:rFonts w:cs="Arial"/>
                <w:i/>
              </w:rPr>
            </w:pPr>
            <w:r w:rsidRPr="008335D5">
              <w:rPr>
                <w:rFonts w:cs="Arial"/>
                <w:i/>
              </w:rPr>
              <w:t>5</w:t>
            </w:r>
          </w:p>
        </w:tc>
        <w:tc>
          <w:tcPr>
            <w:tcW w:w="1915" w:type="dxa"/>
          </w:tcPr>
          <w:p w14:paraId="1ABE0FA2" w14:textId="77777777" w:rsidR="00E007C4" w:rsidRPr="008335D5" w:rsidRDefault="00E007C4" w:rsidP="00BD616C">
            <w:pPr>
              <w:rPr>
                <w:rFonts w:cs="Arial"/>
              </w:rPr>
            </w:pPr>
            <w:r w:rsidRPr="008335D5">
              <w:rPr>
                <w:rFonts w:cs="Arial"/>
              </w:rPr>
              <w:t>Min</w:t>
            </w:r>
          </w:p>
        </w:tc>
        <w:tc>
          <w:tcPr>
            <w:tcW w:w="1915" w:type="dxa"/>
          </w:tcPr>
          <w:p w14:paraId="086A805D" w14:textId="77777777" w:rsidR="00E007C4" w:rsidRPr="008335D5" w:rsidRDefault="00E007C4" w:rsidP="00BD616C">
            <w:pPr>
              <w:rPr>
                <w:rFonts w:cs="Arial"/>
              </w:rPr>
            </w:pPr>
            <w:r w:rsidRPr="008335D5">
              <w:rPr>
                <w:rFonts w:cs="Arial"/>
              </w:rPr>
              <w:t>Min</w:t>
            </w:r>
          </w:p>
        </w:tc>
        <w:tc>
          <w:tcPr>
            <w:tcW w:w="1916" w:type="dxa"/>
          </w:tcPr>
          <w:p w14:paraId="78CB2056" w14:textId="77777777" w:rsidR="00E007C4" w:rsidRPr="008335D5" w:rsidRDefault="00E007C4" w:rsidP="00BD616C">
            <w:pPr>
              <w:rPr>
                <w:rFonts w:cs="Arial"/>
              </w:rPr>
            </w:pPr>
            <w:r w:rsidRPr="008335D5">
              <w:rPr>
                <w:rFonts w:cs="Arial"/>
              </w:rPr>
              <w:t>Min</w:t>
            </w:r>
          </w:p>
        </w:tc>
        <w:tc>
          <w:tcPr>
            <w:tcW w:w="1916" w:type="dxa"/>
          </w:tcPr>
          <w:p w14:paraId="23A4780F" w14:textId="77777777" w:rsidR="00E007C4" w:rsidRPr="008335D5" w:rsidRDefault="00E007C4" w:rsidP="00BD616C">
            <w:pPr>
              <w:rPr>
                <w:rFonts w:cs="Arial"/>
              </w:rPr>
            </w:pPr>
            <w:r w:rsidRPr="008335D5">
              <w:rPr>
                <w:rFonts w:cs="Arial"/>
              </w:rPr>
              <w:t>Max</w:t>
            </w:r>
          </w:p>
        </w:tc>
      </w:tr>
      <w:tr w:rsidR="00E007C4" w:rsidRPr="008335D5" w14:paraId="7D06E656" w14:textId="77777777" w:rsidTr="00BD616C">
        <w:tc>
          <w:tcPr>
            <w:tcW w:w="1914" w:type="dxa"/>
          </w:tcPr>
          <w:p w14:paraId="194CEBE0" w14:textId="77777777" w:rsidR="00E007C4" w:rsidRPr="008335D5" w:rsidRDefault="00E007C4" w:rsidP="00BD616C">
            <w:pPr>
              <w:tabs>
                <w:tab w:val="center" w:pos="849"/>
              </w:tabs>
              <w:rPr>
                <w:rFonts w:cs="Arial"/>
                <w:i/>
              </w:rPr>
            </w:pPr>
            <w:r w:rsidRPr="008335D5">
              <w:rPr>
                <w:rFonts w:cs="Arial"/>
                <w:i/>
              </w:rPr>
              <w:t>6</w:t>
            </w:r>
            <w:r w:rsidRPr="008335D5">
              <w:rPr>
                <w:rFonts w:cs="Arial"/>
                <w:i/>
              </w:rPr>
              <w:tab/>
            </w:r>
          </w:p>
        </w:tc>
        <w:tc>
          <w:tcPr>
            <w:tcW w:w="1915" w:type="dxa"/>
          </w:tcPr>
          <w:p w14:paraId="3701A80C" w14:textId="77777777" w:rsidR="00E007C4" w:rsidRPr="008335D5" w:rsidRDefault="00E007C4" w:rsidP="00BD616C">
            <w:pPr>
              <w:rPr>
                <w:rFonts w:cs="Arial"/>
              </w:rPr>
            </w:pPr>
            <w:r w:rsidRPr="008335D5">
              <w:rPr>
                <w:rFonts w:cs="Arial"/>
              </w:rPr>
              <w:t>Max</w:t>
            </w:r>
          </w:p>
        </w:tc>
        <w:tc>
          <w:tcPr>
            <w:tcW w:w="1915" w:type="dxa"/>
          </w:tcPr>
          <w:p w14:paraId="5598ACA0" w14:textId="77777777" w:rsidR="00E007C4" w:rsidRPr="008335D5" w:rsidRDefault="00E007C4" w:rsidP="00BD616C">
            <w:pPr>
              <w:rPr>
                <w:rFonts w:cs="Arial"/>
              </w:rPr>
            </w:pPr>
            <w:r w:rsidRPr="008335D5">
              <w:rPr>
                <w:rFonts w:cs="Arial"/>
              </w:rPr>
              <w:t>Max</w:t>
            </w:r>
          </w:p>
        </w:tc>
        <w:tc>
          <w:tcPr>
            <w:tcW w:w="1916" w:type="dxa"/>
          </w:tcPr>
          <w:p w14:paraId="5D234EEA" w14:textId="77777777" w:rsidR="00E007C4" w:rsidRPr="008335D5" w:rsidRDefault="00E007C4" w:rsidP="00BD616C">
            <w:pPr>
              <w:rPr>
                <w:rFonts w:cs="Arial"/>
              </w:rPr>
            </w:pPr>
            <w:r w:rsidRPr="008335D5">
              <w:rPr>
                <w:rFonts w:cs="Arial"/>
              </w:rPr>
              <w:t>Max</w:t>
            </w:r>
          </w:p>
        </w:tc>
        <w:tc>
          <w:tcPr>
            <w:tcW w:w="1916" w:type="dxa"/>
          </w:tcPr>
          <w:p w14:paraId="2E974A37" w14:textId="77777777" w:rsidR="00E007C4" w:rsidRPr="008335D5" w:rsidRDefault="00E007C4" w:rsidP="00BD616C">
            <w:pPr>
              <w:rPr>
                <w:rFonts w:cs="Arial"/>
              </w:rPr>
            </w:pPr>
            <w:r w:rsidRPr="008335D5">
              <w:rPr>
                <w:rFonts w:cs="Arial"/>
              </w:rPr>
              <w:t>Max</w:t>
            </w:r>
          </w:p>
        </w:tc>
      </w:tr>
    </w:tbl>
    <w:p w14:paraId="0CBF6097" w14:textId="77777777" w:rsidR="00E007C4" w:rsidRPr="008335D5" w:rsidRDefault="00E007C4" w:rsidP="00E007C4">
      <w:pPr>
        <w:rPr>
          <w:rFonts w:cs="Arial"/>
        </w:rPr>
      </w:pPr>
      <w:r w:rsidRPr="008335D5">
        <w:rPr>
          <w:rFonts w:cs="Arial"/>
        </w:rPr>
        <w:t xml:space="preserve"> </w:t>
      </w:r>
    </w:p>
    <w:p w14:paraId="24E93156" w14:textId="682D20BF" w:rsidR="00E007C4" w:rsidRPr="008335D5" w:rsidRDefault="00AD466A" w:rsidP="00E007C4">
      <w:pPr>
        <w:jc w:val="both"/>
        <w:rPr>
          <w:rFonts w:cs="Arial"/>
        </w:rPr>
      </w:pPr>
      <w:r>
        <w:rPr>
          <w:rFonts w:cs="Arial"/>
        </w:rPr>
        <w:t>All six calibrated models</w:t>
      </w:r>
      <w:r w:rsidR="00886EA3">
        <w:rPr>
          <w:rFonts w:cs="Arial"/>
        </w:rPr>
        <w:t xml:space="preserve"> for each span</w:t>
      </w:r>
      <w:r>
        <w:rPr>
          <w:rFonts w:cs="Arial"/>
        </w:rPr>
        <w:t xml:space="preserve"> had </w:t>
      </w:r>
      <w:r w:rsidR="00886EA3">
        <w:rPr>
          <w:rFonts w:cs="Arial"/>
        </w:rPr>
        <w:t>negligible</w:t>
      </w:r>
      <w:r>
        <w:rPr>
          <w:rFonts w:cs="Arial"/>
        </w:rPr>
        <w:t xml:space="preserve"> differences in the final updated parameters</w:t>
      </w:r>
      <w:r w:rsidR="00886EA3">
        <w:rPr>
          <w:rFonts w:cs="Arial"/>
        </w:rPr>
        <w:t xml:space="preserve"> as well as negligible differences between FE model natural frequencies and mode shapes accuracy when compared to the experiment. One model was chosen for each span for rating purposes. </w:t>
      </w:r>
      <w:r w:rsidR="00E007C4" w:rsidRPr="008335D5">
        <w:rPr>
          <w:rFonts w:cs="Arial"/>
        </w:rPr>
        <w:t xml:space="preserve">Updated model modes shapes are typical </w:t>
      </w:r>
      <w:r w:rsidR="00886EA3">
        <w:rPr>
          <w:rFonts w:cs="Arial"/>
        </w:rPr>
        <w:t>for both spans of the structure and are illustrated in Table 7 with the corresponding experimental model shape.</w:t>
      </w:r>
      <w:r w:rsidR="00E007C4" w:rsidRPr="008335D5">
        <w:rPr>
          <w:rFonts w:cs="Arial"/>
        </w:rPr>
        <w:t xml:space="preserve"> </w:t>
      </w:r>
      <w:r w:rsidR="00CD1682">
        <w:rPr>
          <w:rFonts w:cs="Arial"/>
        </w:rPr>
        <w:t xml:space="preserve">FE model frequencies for both spans and all calibrated and </w:t>
      </w:r>
      <w:r w:rsidR="00CD1682">
        <w:rPr>
          <w:rFonts w:cs="Arial"/>
          <w:i/>
        </w:rPr>
        <w:t xml:space="preserve">a priori </w:t>
      </w:r>
      <w:r w:rsidR="00CD1682">
        <w:rPr>
          <w:rFonts w:cs="Arial"/>
        </w:rPr>
        <w:t>models</w:t>
      </w:r>
      <w:r w:rsidR="00886EA3">
        <w:rPr>
          <w:rFonts w:cs="Arial"/>
        </w:rPr>
        <w:t xml:space="preserve"> are presented in tables </w:t>
      </w:r>
      <w:r w:rsidR="00CD1682">
        <w:rPr>
          <w:rFonts w:cs="Arial"/>
        </w:rPr>
        <w:t>8 through 20</w:t>
      </w:r>
      <w:r w:rsidR="00886EA3">
        <w:rPr>
          <w:rFonts w:cs="Arial"/>
        </w:rPr>
        <w:t xml:space="preserve">. </w:t>
      </w:r>
      <w:r w:rsidR="00E007C4" w:rsidRPr="008335D5">
        <w:rPr>
          <w:rFonts w:cs="Arial"/>
        </w:rPr>
        <w:t xml:space="preserve">The </w:t>
      </w:r>
      <w:r w:rsidR="00E007C4" w:rsidRPr="008335D5">
        <w:rPr>
          <w:rFonts w:cs="Arial"/>
          <w:i/>
        </w:rPr>
        <w:t xml:space="preserve">a priori </w:t>
      </w:r>
      <w:r w:rsidR="00E007C4" w:rsidRPr="008335D5">
        <w:rPr>
          <w:rFonts w:cs="Arial"/>
        </w:rPr>
        <w:t xml:space="preserve">model from each span exhibited natural frequencies lower than that of the actual structure, indicating a lack of global stiffness. All updated models for both spans showed negligible differences in frequency from the experiment (+/- 5%).  </w:t>
      </w:r>
      <w:r w:rsidR="00F203C6">
        <w:rPr>
          <w:rFonts w:cs="Arial"/>
        </w:rPr>
        <w:t>F</w:t>
      </w:r>
      <w:r w:rsidR="00E007C4" w:rsidRPr="008335D5">
        <w:rPr>
          <w:rFonts w:cs="Arial"/>
        </w:rPr>
        <w:t>r</w:t>
      </w:r>
      <w:r w:rsidR="00F203C6">
        <w:rPr>
          <w:rFonts w:cs="Arial"/>
        </w:rPr>
        <w:t>equency differences between model and experiment were used for parameter estimation while mode shapes were used for model/experiment frequency pairing.</w:t>
      </w:r>
      <w:r w:rsidR="00E007C4" w:rsidRPr="008335D5">
        <w:rPr>
          <w:rFonts w:cs="Arial"/>
        </w:rPr>
        <w:t xml:space="preserve"> Despite neglecting mode shapes for updating purposes, the updated models showed similar or better agreement with the experimental mode shapes than the </w:t>
      </w:r>
      <w:r w:rsidR="00E007C4" w:rsidRPr="008335D5">
        <w:rPr>
          <w:rFonts w:cs="Arial"/>
          <w:i/>
        </w:rPr>
        <w:t xml:space="preserve">a priori </w:t>
      </w:r>
      <w:r w:rsidR="00E007C4" w:rsidRPr="008335D5">
        <w:rPr>
          <w:rFonts w:cs="Arial"/>
        </w:rPr>
        <w:t>models.  The updating results indicate that the updated models are accurate indicators of global stiffness.</w:t>
      </w:r>
    </w:p>
    <w:p w14:paraId="211677BA" w14:textId="345755CB" w:rsidR="00E007C4" w:rsidRPr="008335D5" w:rsidRDefault="00E007C4" w:rsidP="00E007C4">
      <w:pPr>
        <w:pStyle w:val="Caption"/>
        <w:keepNext/>
        <w:jc w:val="center"/>
        <w:rPr>
          <w:rFonts w:cs="Arial"/>
        </w:rPr>
      </w:pPr>
      <w:r w:rsidRPr="008335D5">
        <w:rPr>
          <w:rFonts w:cs="Arial"/>
        </w:rPr>
        <w:t xml:space="preserve">Table </w:t>
      </w:r>
      <w:r w:rsidR="006D5EF8">
        <w:rPr>
          <w:rFonts w:cs="Arial"/>
        </w:rPr>
        <w:t>7</w:t>
      </w:r>
      <w:r>
        <w:rPr>
          <w:rFonts w:cs="Arial"/>
        </w:rPr>
        <w:t>.</w:t>
      </w:r>
      <w:r w:rsidRPr="008335D5">
        <w:rPr>
          <w:rFonts w:cs="Arial"/>
        </w:rPr>
        <w:t xml:space="preserve"> Typical Mode Shapes</w:t>
      </w:r>
    </w:p>
    <w:tbl>
      <w:tblPr>
        <w:tblStyle w:val="TableGrid"/>
        <w:tblW w:w="9520" w:type="dxa"/>
        <w:tblLayout w:type="fixed"/>
        <w:tblLook w:val="04A0" w:firstRow="1" w:lastRow="0" w:firstColumn="1" w:lastColumn="0" w:noHBand="0" w:noVBand="1"/>
      </w:tblPr>
      <w:tblGrid>
        <w:gridCol w:w="3708"/>
        <w:gridCol w:w="1080"/>
        <w:gridCol w:w="3780"/>
        <w:gridCol w:w="952"/>
      </w:tblGrid>
      <w:tr w:rsidR="00E007C4" w:rsidRPr="008335D5" w14:paraId="72092E5E" w14:textId="77777777" w:rsidTr="00BD616C">
        <w:tc>
          <w:tcPr>
            <w:tcW w:w="3708" w:type="dxa"/>
            <w:vAlign w:val="center"/>
          </w:tcPr>
          <w:p w14:paraId="75FBD8FC" w14:textId="77777777" w:rsidR="00E007C4" w:rsidRPr="008335D5" w:rsidRDefault="00E007C4" w:rsidP="00BD616C">
            <w:pPr>
              <w:jc w:val="center"/>
              <w:rPr>
                <w:rFonts w:cs="Arial"/>
              </w:rPr>
            </w:pPr>
            <w:r w:rsidRPr="008335D5">
              <w:rPr>
                <w:rFonts w:cs="Arial"/>
              </w:rPr>
              <w:t>A-Priori Shapes</w:t>
            </w:r>
          </w:p>
        </w:tc>
        <w:tc>
          <w:tcPr>
            <w:tcW w:w="1080" w:type="dxa"/>
            <w:vAlign w:val="center"/>
          </w:tcPr>
          <w:p w14:paraId="59C02126" w14:textId="77777777" w:rsidR="00E007C4" w:rsidRPr="008335D5" w:rsidRDefault="00E007C4" w:rsidP="00BD616C">
            <w:pPr>
              <w:jc w:val="center"/>
              <w:rPr>
                <w:rFonts w:cs="Arial"/>
              </w:rPr>
            </w:pPr>
            <w:r w:rsidRPr="008335D5">
              <w:rPr>
                <w:rFonts w:cs="Arial"/>
              </w:rPr>
              <w:t>Mode Number</w:t>
            </w:r>
          </w:p>
        </w:tc>
        <w:tc>
          <w:tcPr>
            <w:tcW w:w="3780" w:type="dxa"/>
            <w:vAlign w:val="center"/>
          </w:tcPr>
          <w:p w14:paraId="3AC49455" w14:textId="77777777" w:rsidR="00E007C4" w:rsidRPr="008335D5" w:rsidRDefault="00E007C4" w:rsidP="00BD616C">
            <w:pPr>
              <w:jc w:val="center"/>
              <w:rPr>
                <w:rFonts w:cs="Arial"/>
              </w:rPr>
            </w:pPr>
            <w:r w:rsidRPr="008335D5">
              <w:rPr>
                <w:rFonts w:cs="Arial"/>
              </w:rPr>
              <w:t>Typical Updated Model Shaped</w:t>
            </w:r>
          </w:p>
        </w:tc>
        <w:tc>
          <w:tcPr>
            <w:tcW w:w="952" w:type="dxa"/>
            <w:vAlign w:val="center"/>
          </w:tcPr>
          <w:p w14:paraId="227B5F71" w14:textId="77777777" w:rsidR="00E007C4" w:rsidRPr="008335D5" w:rsidRDefault="00E007C4" w:rsidP="00BD616C">
            <w:pPr>
              <w:jc w:val="center"/>
              <w:rPr>
                <w:rFonts w:cs="Arial"/>
              </w:rPr>
            </w:pPr>
            <w:r w:rsidRPr="008335D5">
              <w:rPr>
                <w:rFonts w:cs="Arial"/>
              </w:rPr>
              <w:t>Mode Number</w:t>
            </w:r>
          </w:p>
        </w:tc>
      </w:tr>
      <w:tr w:rsidR="00E007C4" w:rsidRPr="008335D5" w14:paraId="4F47AE05" w14:textId="77777777" w:rsidTr="00BD616C">
        <w:tc>
          <w:tcPr>
            <w:tcW w:w="3708" w:type="dxa"/>
            <w:vAlign w:val="center"/>
          </w:tcPr>
          <w:p w14:paraId="6544AE74" w14:textId="77777777" w:rsidR="00E007C4" w:rsidRPr="008335D5" w:rsidRDefault="00E007C4" w:rsidP="00BD616C">
            <w:pPr>
              <w:jc w:val="center"/>
              <w:rPr>
                <w:rFonts w:cs="Arial"/>
              </w:rPr>
            </w:pPr>
            <w:r w:rsidRPr="008335D5">
              <w:rPr>
                <w:rFonts w:cs="Arial"/>
                <w:noProof/>
              </w:rPr>
              <w:lastRenderedPageBreak/>
              <w:drawing>
                <wp:inline distT="0" distB="0" distL="0" distR="0" wp14:anchorId="61DAC607" wp14:editId="20EBDD60">
                  <wp:extent cx="2286000" cy="755073"/>
                  <wp:effectExtent l="0" t="0" r="0" b="6985"/>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2286000" cy="755073"/>
                          </a:xfrm>
                          <a:prstGeom prst="rect">
                            <a:avLst/>
                          </a:prstGeom>
                          <a:noFill/>
                          <a:ln>
                            <a:noFill/>
                          </a:ln>
                        </pic:spPr>
                      </pic:pic>
                    </a:graphicData>
                  </a:graphic>
                </wp:inline>
              </w:drawing>
            </w:r>
          </w:p>
        </w:tc>
        <w:tc>
          <w:tcPr>
            <w:tcW w:w="1080" w:type="dxa"/>
            <w:vAlign w:val="center"/>
          </w:tcPr>
          <w:p w14:paraId="16E57DF9" w14:textId="77777777" w:rsidR="00E007C4" w:rsidRPr="008335D5" w:rsidRDefault="00E007C4" w:rsidP="00BD616C">
            <w:pPr>
              <w:jc w:val="center"/>
              <w:rPr>
                <w:rFonts w:cs="Arial"/>
                <w:noProof/>
              </w:rPr>
            </w:pPr>
            <w:r w:rsidRPr="008335D5">
              <w:rPr>
                <w:rFonts w:cs="Arial"/>
                <w:b/>
              </w:rPr>
              <w:t>1</w:t>
            </w:r>
          </w:p>
        </w:tc>
        <w:tc>
          <w:tcPr>
            <w:tcW w:w="3780" w:type="dxa"/>
            <w:vAlign w:val="center"/>
          </w:tcPr>
          <w:p w14:paraId="7D1E6729" w14:textId="77777777" w:rsidR="00E007C4" w:rsidRPr="008335D5" w:rsidRDefault="00E007C4" w:rsidP="00BD616C">
            <w:pPr>
              <w:jc w:val="center"/>
              <w:rPr>
                <w:rFonts w:cs="Arial"/>
              </w:rPr>
            </w:pPr>
            <w:r w:rsidRPr="008335D5">
              <w:rPr>
                <w:rFonts w:cs="Arial"/>
                <w:noProof/>
              </w:rPr>
              <w:drawing>
                <wp:inline distT="0" distB="0" distL="0" distR="0" wp14:anchorId="139875C2" wp14:editId="5AEA4AB3">
                  <wp:extent cx="2286000" cy="929640"/>
                  <wp:effectExtent l="0" t="0" r="0" b="3810"/>
                  <wp:docPr id="3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stretch>
                            <a:fillRect/>
                          </a:stretch>
                        </pic:blipFill>
                        <pic:spPr>
                          <a:xfrm>
                            <a:off x="0" y="0"/>
                            <a:ext cx="2286000" cy="929640"/>
                          </a:xfrm>
                          <a:prstGeom prst="rect">
                            <a:avLst/>
                          </a:prstGeom>
                        </pic:spPr>
                      </pic:pic>
                    </a:graphicData>
                  </a:graphic>
                </wp:inline>
              </w:drawing>
            </w:r>
          </w:p>
        </w:tc>
        <w:tc>
          <w:tcPr>
            <w:tcW w:w="952" w:type="dxa"/>
            <w:vAlign w:val="center"/>
          </w:tcPr>
          <w:p w14:paraId="12688875" w14:textId="77777777" w:rsidR="00E007C4" w:rsidRPr="008335D5" w:rsidRDefault="00E007C4" w:rsidP="00BD616C">
            <w:pPr>
              <w:jc w:val="center"/>
              <w:rPr>
                <w:rFonts w:cs="Arial"/>
                <w:b/>
              </w:rPr>
            </w:pPr>
            <w:r w:rsidRPr="008335D5">
              <w:rPr>
                <w:rFonts w:cs="Arial"/>
                <w:b/>
              </w:rPr>
              <w:t>1</w:t>
            </w:r>
          </w:p>
        </w:tc>
      </w:tr>
      <w:tr w:rsidR="00E007C4" w:rsidRPr="008335D5" w14:paraId="7441DD94" w14:textId="77777777" w:rsidTr="00BD616C">
        <w:tc>
          <w:tcPr>
            <w:tcW w:w="3708" w:type="dxa"/>
            <w:vAlign w:val="center"/>
          </w:tcPr>
          <w:p w14:paraId="0BEBD487" w14:textId="77777777" w:rsidR="00E007C4" w:rsidRPr="008335D5" w:rsidRDefault="00E007C4" w:rsidP="00BD616C">
            <w:pPr>
              <w:jc w:val="center"/>
              <w:rPr>
                <w:rFonts w:cs="Arial"/>
              </w:rPr>
            </w:pPr>
            <w:r w:rsidRPr="008335D5">
              <w:rPr>
                <w:rFonts w:cs="Arial"/>
                <w:noProof/>
              </w:rPr>
              <w:drawing>
                <wp:inline distT="0" distB="0" distL="0" distR="0" wp14:anchorId="694089D8" wp14:editId="6BF514FC">
                  <wp:extent cx="2286000" cy="914837"/>
                  <wp:effectExtent l="0" t="0" r="0" b="0"/>
                  <wp:docPr id="3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286000" cy="914837"/>
                          </a:xfrm>
                          <a:prstGeom prst="rect">
                            <a:avLst/>
                          </a:prstGeom>
                          <a:noFill/>
                          <a:ln>
                            <a:noFill/>
                          </a:ln>
                        </pic:spPr>
                      </pic:pic>
                    </a:graphicData>
                  </a:graphic>
                </wp:inline>
              </w:drawing>
            </w:r>
          </w:p>
        </w:tc>
        <w:tc>
          <w:tcPr>
            <w:tcW w:w="1080" w:type="dxa"/>
            <w:vAlign w:val="center"/>
          </w:tcPr>
          <w:p w14:paraId="7145094B" w14:textId="77777777" w:rsidR="00E007C4" w:rsidRPr="008335D5" w:rsidRDefault="00E007C4" w:rsidP="00BD616C">
            <w:pPr>
              <w:jc w:val="center"/>
              <w:rPr>
                <w:rFonts w:cs="Arial"/>
                <w:noProof/>
              </w:rPr>
            </w:pPr>
            <w:r w:rsidRPr="008335D5">
              <w:rPr>
                <w:rFonts w:cs="Arial"/>
                <w:b/>
              </w:rPr>
              <w:t>2</w:t>
            </w:r>
          </w:p>
        </w:tc>
        <w:tc>
          <w:tcPr>
            <w:tcW w:w="3780" w:type="dxa"/>
            <w:vAlign w:val="center"/>
          </w:tcPr>
          <w:p w14:paraId="008282AD" w14:textId="77777777" w:rsidR="00E007C4" w:rsidRPr="008335D5" w:rsidRDefault="00E007C4" w:rsidP="00BD616C">
            <w:pPr>
              <w:jc w:val="center"/>
              <w:rPr>
                <w:rFonts w:cs="Arial"/>
              </w:rPr>
            </w:pPr>
            <w:r w:rsidRPr="008335D5">
              <w:rPr>
                <w:rFonts w:cs="Arial"/>
                <w:noProof/>
              </w:rPr>
              <w:drawing>
                <wp:inline distT="0" distB="0" distL="0" distR="0" wp14:anchorId="3432E881" wp14:editId="200E7881">
                  <wp:extent cx="2286000" cy="816463"/>
                  <wp:effectExtent l="0" t="0" r="0" b="3175"/>
                  <wp:docPr id="3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stretch>
                            <a:fillRect/>
                          </a:stretch>
                        </pic:blipFill>
                        <pic:spPr>
                          <a:xfrm>
                            <a:off x="0" y="0"/>
                            <a:ext cx="2286000" cy="816463"/>
                          </a:xfrm>
                          <a:prstGeom prst="rect">
                            <a:avLst/>
                          </a:prstGeom>
                        </pic:spPr>
                      </pic:pic>
                    </a:graphicData>
                  </a:graphic>
                </wp:inline>
              </w:drawing>
            </w:r>
          </w:p>
        </w:tc>
        <w:tc>
          <w:tcPr>
            <w:tcW w:w="952" w:type="dxa"/>
            <w:vAlign w:val="center"/>
          </w:tcPr>
          <w:p w14:paraId="29DBE736" w14:textId="77777777" w:rsidR="00E007C4" w:rsidRPr="008335D5" w:rsidRDefault="00E007C4" w:rsidP="00BD616C">
            <w:pPr>
              <w:jc w:val="center"/>
              <w:rPr>
                <w:rFonts w:cs="Arial"/>
                <w:b/>
              </w:rPr>
            </w:pPr>
            <w:r w:rsidRPr="008335D5">
              <w:rPr>
                <w:rFonts w:cs="Arial"/>
                <w:b/>
              </w:rPr>
              <w:t>2</w:t>
            </w:r>
          </w:p>
        </w:tc>
      </w:tr>
      <w:tr w:rsidR="00E007C4" w:rsidRPr="008335D5" w14:paraId="6522805C" w14:textId="77777777" w:rsidTr="00BD616C">
        <w:tc>
          <w:tcPr>
            <w:tcW w:w="3708" w:type="dxa"/>
            <w:vAlign w:val="center"/>
          </w:tcPr>
          <w:p w14:paraId="1DDE6FBD" w14:textId="77777777" w:rsidR="00E007C4" w:rsidRPr="008335D5" w:rsidRDefault="00E007C4" w:rsidP="00BD616C">
            <w:pPr>
              <w:jc w:val="center"/>
              <w:rPr>
                <w:rFonts w:cs="Arial"/>
              </w:rPr>
            </w:pPr>
            <w:r w:rsidRPr="008335D5">
              <w:rPr>
                <w:rFonts w:cs="Arial"/>
                <w:noProof/>
              </w:rPr>
              <w:drawing>
                <wp:inline distT="0" distB="0" distL="0" distR="0" wp14:anchorId="6631A5F5" wp14:editId="19B89195">
                  <wp:extent cx="2286000" cy="886830"/>
                  <wp:effectExtent l="0" t="0" r="0" b="8890"/>
                  <wp:docPr id="3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2286000" cy="886830"/>
                          </a:xfrm>
                          <a:prstGeom prst="rect">
                            <a:avLst/>
                          </a:prstGeom>
                        </pic:spPr>
                      </pic:pic>
                    </a:graphicData>
                  </a:graphic>
                </wp:inline>
              </w:drawing>
            </w:r>
          </w:p>
        </w:tc>
        <w:tc>
          <w:tcPr>
            <w:tcW w:w="1080" w:type="dxa"/>
            <w:vAlign w:val="center"/>
          </w:tcPr>
          <w:p w14:paraId="7971765B" w14:textId="77777777" w:rsidR="00E007C4" w:rsidRPr="008335D5" w:rsidRDefault="00E007C4" w:rsidP="00BD616C">
            <w:pPr>
              <w:jc w:val="center"/>
              <w:rPr>
                <w:rFonts w:cs="Arial"/>
                <w:noProof/>
              </w:rPr>
            </w:pPr>
            <w:r w:rsidRPr="008335D5">
              <w:rPr>
                <w:rFonts w:cs="Arial"/>
                <w:b/>
              </w:rPr>
              <w:t>3</w:t>
            </w:r>
          </w:p>
        </w:tc>
        <w:tc>
          <w:tcPr>
            <w:tcW w:w="3780" w:type="dxa"/>
            <w:vAlign w:val="center"/>
          </w:tcPr>
          <w:p w14:paraId="10D672F4" w14:textId="77777777" w:rsidR="00E007C4" w:rsidRPr="008335D5" w:rsidRDefault="00E007C4" w:rsidP="00BD616C">
            <w:pPr>
              <w:jc w:val="center"/>
              <w:rPr>
                <w:rFonts w:cs="Arial"/>
              </w:rPr>
            </w:pPr>
            <w:r w:rsidRPr="008335D5">
              <w:rPr>
                <w:rFonts w:cs="Arial"/>
                <w:noProof/>
              </w:rPr>
              <w:drawing>
                <wp:inline distT="0" distB="0" distL="0" distR="0" wp14:anchorId="58B5B1FB" wp14:editId="4D79D482">
                  <wp:extent cx="2286000" cy="921727"/>
                  <wp:effectExtent l="0" t="0" r="0" b="0"/>
                  <wp:docPr id="3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3"/>
                          <a:stretch>
                            <a:fillRect/>
                          </a:stretch>
                        </pic:blipFill>
                        <pic:spPr>
                          <a:xfrm>
                            <a:off x="0" y="0"/>
                            <a:ext cx="2286000" cy="921727"/>
                          </a:xfrm>
                          <a:prstGeom prst="rect">
                            <a:avLst/>
                          </a:prstGeom>
                        </pic:spPr>
                      </pic:pic>
                    </a:graphicData>
                  </a:graphic>
                </wp:inline>
              </w:drawing>
            </w:r>
          </w:p>
        </w:tc>
        <w:tc>
          <w:tcPr>
            <w:tcW w:w="952" w:type="dxa"/>
            <w:vAlign w:val="center"/>
          </w:tcPr>
          <w:p w14:paraId="0E04B1B7" w14:textId="77777777" w:rsidR="00E007C4" w:rsidRPr="008335D5" w:rsidRDefault="00E007C4" w:rsidP="00BD616C">
            <w:pPr>
              <w:jc w:val="center"/>
              <w:rPr>
                <w:rFonts w:cs="Arial"/>
                <w:b/>
              </w:rPr>
            </w:pPr>
            <w:r w:rsidRPr="008335D5">
              <w:rPr>
                <w:rFonts w:cs="Arial"/>
                <w:b/>
              </w:rPr>
              <w:t>3</w:t>
            </w:r>
          </w:p>
        </w:tc>
      </w:tr>
      <w:tr w:rsidR="00E007C4" w:rsidRPr="008335D5" w14:paraId="493A7097" w14:textId="77777777" w:rsidTr="00BD616C">
        <w:tc>
          <w:tcPr>
            <w:tcW w:w="3708" w:type="dxa"/>
            <w:vAlign w:val="center"/>
          </w:tcPr>
          <w:p w14:paraId="77A3432D" w14:textId="77777777" w:rsidR="00E007C4" w:rsidRPr="008335D5" w:rsidRDefault="00E007C4" w:rsidP="00BD616C">
            <w:pPr>
              <w:jc w:val="center"/>
              <w:rPr>
                <w:rFonts w:cs="Arial"/>
              </w:rPr>
            </w:pPr>
            <w:r w:rsidRPr="008335D5">
              <w:rPr>
                <w:rFonts w:cs="Arial"/>
                <w:noProof/>
              </w:rPr>
              <w:drawing>
                <wp:inline distT="0" distB="0" distL="0" distR="0" wp14:anchorId="55DA4F66" wp14:editId="3324E388">
                  <wp:extent cx="2057400" cy="871854"/>
                  <wp:effectExtent l="0" t="0" r="0" b="5080"/>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96" r="2439"/>
                          <a:stretch/>
                        </pic:blipFill>
                        <pic:spPr bwMode="auto">
                          <a:xfrm>
                            <a:off x="0" y="0"/>
                            <a:ext cx="2057400" cy="871854"/>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vAlign w:val="center"/>
          </w:tcPr>
          <w:p w14:paraId="4D551BEB" w14:textId="77777777" w:rsidR="00E007C4" w:rsidRPr="008335D5" w:rsidRDefault="00E007C4" w:rsidP="00BD616C">
            <w:pPr>
              <w:jc w:val="center"/>
              <w:rPr>
                <w:rFonts w:cs="Arial"/>
                <w:b/>
                <w:noProof/>
              </w:rPr>
            </w:pPr>
            <w:r w:rsidRPr="008335D5">
              <w:rPr>
                <w:rFonts w:cs="Arial"/>
                <w:b/>
                <w:noProof/>
              </w:rPr>
              <w:t>5</w:t>
            </w:r>
          </w:p>
        </w:tc>
        <w:tc>
          <w:tcPr>
            <w:tcW w:w="3780" w:type="dxa"/>
            <w:vAlign w:val="center"/>
          </w:tcPr>
          <w:p w14:paraId="551CE8E7" w14:textId="77777777" w:rsidR="00E007C4" w:rsidRPr="008335D5" w:rsidRDefault="00E007C4" w:rsidP="00BD616C">
            <w:pPr>
              <w:jc w:val="center"/>
              <w:rPr>
                <w:rFonts w:cs="Arial"/>
              </w:rPr>
            </w:pPr>
            <w:r w:rsidRPr="008335D5">
              <w:rPr>
                <w:rFonts w:cs="Arial"/>
                <w:noProof/>
              </w:rPr>
              <w:drawing>
                <wp:inline distT="0" distB="0" distL="0" distR="0" wp14:anchorId="2939AC54" wp14:editId="2494D6C7">
                  <wp:extent cx="2146458" cy="810883"/>
                  <wp:effectExtent l="0" t="0" r="6350" b="889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105" r="3183"/>
                          <a:stretch/>
                        </pic:blipFill>
                        <pic:spPr bwMode="auto">
                          <a:xfrm>
                            <a:off x="0" y="0"/>
                            <a:ext cx="2154922" cy="814081"/>
                          </a:xfrm>
                          <a:prstGeom prst="rect">
                            <a:avLst/>
                          </a:prstGeom>
                          <a:ln>
                            <a:noFill/>
                          </a:ln>
                          <a:extLst>
                            <a:ext uri="{53640926-AAD7-44D8-BBD7-CCE9431645EC}">
                              <a14:shadowObscured xmlns:a14="http://schemas.microsoft.com/office/drawing/2010/main"/>
                            </a:ext>
                          </a:extLst>
                        </pic:spPr>
                      </pic:pic>
                    </a:graphicData>
                  </a:graphic>
                </wp:inline>
              </w:drawing>
            </w:r>
          </w:p>
        </w:tc>
        <w:tc>
          <w:tcPr>
            <w:tcW w:w="952" w:type="dxa"/>
            <w:vAlign w:val="center"/>
          </w:tcPr>
          <w:p w14:paraId="511FBA49" w14:textId="77777777" w:rsidR="00E007C4" w:rsidRPr="008335D5" w:rsidRDefault="00E007C4" w:rsidP="00BD616C">
            <w:pPr>
              <w:jc w:val="center"/>
              <w:rPr>
                <w:rFonts w:cs="Arial"/>
                <w:b/>
              </w:rPr>
            </w:pPr>
            <w:r w:rsidRPr="008335D5">
              <w:rPr>
                <w:rFonts w:cs="Arial"/>
                <w:b/>
              </w:rPr>
              <w:t>4</w:t>
            </w:r>
          </w:p>
        </w:tc>
      </w:tr>
      <w:tr w:rsidR="00E007C4" w:rsidRPr="008335D5" w14:paraId="029F56A9" w14:textId="77777777" w:rsidTr="00BD616C">
        <w:tc>
          <w:tcPr>
            <w:tcW w:w="3708" w:type="dxa"/>
            <w:vAlign w:val="center"/>
          </w:tcPr>
          <w:p w14:paraId="61FE242D" w14:textId="77777777" w:rsidR="00E007C4" w:rsidRPr="008335D5" w:rsidRDefault="00E007C4" w:rsidP="00BD616C">
            <w:pPr>
              <w:jc w:val="center"/>
              <w:rPr>
                <w:rFonts w:cs="Arial"/>
                <w:noProof/>
              </w:rPr>
            </w:pPr>
            <w:r w:rsidRPr="008335D5">
              <w:rPr>
                <w:rFonts w:cs="Arial"/>
                <w:noProof/>
              </w:rPr>
              <w:drawing>
                <wp:inline distT="0" distB="0" distL="0" distR="0" wp14:anchorId="7D0055F9" wp14:editId="10EF2ED1">
                  <wp:extent cx="2288472" cy="793630"/>
                  <wp:effectExtent l="0" t="0" r="0" b="698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92055" cy="794873"/>
                          </a:xfrm>
                          <a:prstGeom prst="rect">
                            <a:avLst/>
                          </a:prstGeom>
                        </pic:spPr>
                      </pic:pic>
                    </a:graphicData>
                  </a:graphic>
                </wp:inline>
              </w:drawing>
            </w:r>
          </w:p>
        </w:tc>
        <w:tc>
          <w:tcPr>
            <w:tcW w:w="1080" w:type="dxa"/>
            <w:vAlign w:val="center"/>
          </w:tcPr>
          <w:p w14:paraId="6DBEAB96" w14:textId="77777777" w:rsidR="00E007C4" w:rsidRPr="008335D5" w:rsidRDefault="00E007C4" w:rsidP="00BD616C">
            <w:pPr>
              <w:jc w:val="center"/>
              <w:rPr>
                <w:rFonts w:cs="Arial"/>
                <w:b/>
              </w:rPr>
            </w:pPr>
            <w:r w:rsidRPr="008335D5">
              <w:rPr>
                <w:rFonts w:cs="Arial"/>
                <w:b/>
              </w:rPr>
              <w:t>8</w:t>
            </w:r>
          </w:p>
        </w:tc>
        <w:tc>
          <w:tcPr>
            <w:tcW w:w="3780" w:type="dxa"/>
            <w:vAlign w:val="center"/>
          </w:tcPr>
          <w:p w14:paraId="46C98025" w14:textId="77777777" w:rsidR="00E007C4" w:rsidRPr="008335D5" w:rsidRDefault="00E007C4" w:rsidP="00BD616C">
            <w:pPr>
              <w:jc w:val="center"/>
              <w:rPr>
                <w:rFonts w:cs="Arial"/>
                <w:noProof/>
              </w:rPr>
            </w:pPr>
            <w:r w:rsidRPr="008335D5">
              <w:rPr>
                <w:rFonts w:cs="Arial"/>
                <w:noProof/>
              </w:rPr>
              <w:drawing>
                <wp:inline distT="0" distB="0" distL="0" distR="0" wp14:anchorId="42E3B70E" wp14:editId="34F27797">
                  <wp:extent cx="2308949" cy="854015"/>
                  <wp:effectExtent l="0" t="0" r="0" b="3810"/>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14576" cy="856096"/>
                          </a:xfrm>
                          <a:prstGeom prst="rect">
                            <a:avLst/>
                          </a:prstGeom>
                        </pic:spPr>
                      </pic:pic>
                    </a:graphicData>
                  </a:graphic>
                </wp:inline>
              </w:drawing>
            </w:r>
          </w:p>
        </w:tc>
        <w:tc>
          <w:tcPr>
            <w:tcW w:w="952" w:type="dxa"/>
            <w:vAlign w:val="center"/>
          </w:tcPr>
          <w:p w14:paraId="3B45DF96" w14:textId="77777777" w:rsidR="00E007C4" w:rsidRPr="008335D5" w:rsidRDefault="00E007C4" w:rsidP="00BD616C">
            <w:pPr>
              <w:jc w:val="center"/>
              <w:rPr>
                <w:rFonts w:cs="Arial"/>
                <w:b/>
              </w:rPr>
            </w:pPr>
            <w:r w:rsidRPr="008335D5">
              <w:rPr>
                <w:rFonts w:cs="Arial"/>
                <w:b/>
              </w:rPr>
              <w:t>5</w:t>
            </w:r>
          </w:p>
        </w:tc>
      </w:tr>
      <w:tr w:rsidR="00E007C4" w:rsidRPr="008335D5" w14:paraId="72A69CB6" w14:textId="77777777" w:rsidTr="00BD616C">
        <w:tc>
          <w:tcPr>
            <w:tcW w:w="3708" w:type="dxa"/>
            <w:vAlign w:val="center"/>
          </w:tcPr>
          <w:p w14:paraId="35CC4AB7" w14:textId="77777777" w:rsidR="00E007C4" w:rsidRPr="008335D5" w:rsidRDefault="00E007C4" w:rsidP="00BD616C">
            <w:pPr>
              <w:jc w:val="center"/>
              <w:rPr>
                <w:rFonts w:cs="Arial"/>
                <w:noProof/>
              </w:rPr>
            </w:pPr>
            <w:r w:rsidRPr="008335D5">
              <w:rPr>
                <w:rFonts w:cs="Arial"/>
                <w:noProof/>
              </w:rPr>
              <w:drawing>
                <wp:inline distT="0" distB="0" distL="0" distR="0" wp14:anchorId="54E2BE16" wp14:editId="19A330DB">
                  <wp:extent cx="2286000" cy="888023"/>
                  <wp:effectExtent l="0" t="0" r="0" b="7620"/>
                  <wp:docPr id="3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2286000" cy="888023"/>
                          </a:xfrm>
                          <a:prstGeom prst="rect">
                            <a:avLst/>
                          </a:prstGeom>
                        </pic:spPr>
                      </pic:pic>
                    </a:graphicData>
                  </a:graphic>
                </wp:inline>
              </w:drawing>
            </w:r>
          </w:p>
        </w:tc>
        <w:tc>
          <w:tcPr>
            <w:tcW w:w="1080" w:type="dxa"/>
            <w:vAlign w:val="center"/>
          </w:tcPr>
          <w:p w14:paraId="795B2698" w14:textId="77777777" w:rsidR="00E007C4" w:rsidRPr="008335D5" w:rsidRDefault="00E007C4" w:rsidP="00BD616C">
            <w:pPr>
              <w:jc w:val="center"/>
              <w:rPr>
                <w:rFonts w:cs="Arial"/>
                <w:b/>
              </w:rPr>
            </w:pPr>
            <w:r w:rsidRPr="008335D5">
              <w:rPr>
                <w:rFonts w:cs="Arial"/>
                <w:b/>
              </w:rPr>
              <w:t>9</w:t>
            </w:r>
          </w:p>
        </w:tc>
        <w:tc>
          <w:tcPr>
            <w:tcW w:w="3780" w:type="dxa"/>
            <w:vAlign w:val="center"/>
          </w:tcPr>
          <w:p w14:paraId="38E49D70" w14:textId="77777777" w:rsidR="00E007C4" w:rsidRPr="008335D5" w:rsidRDefault="00E007C4" w:rsidP="00BD616C">
            <w:pPr>
              <w:jc w:val="center"/>
              <w:rPr>
                <w:rFonts w:cs="Arial"/>
                <w:noProof/>
              </w:rPr>
            </w:pPr>
            <w:r w:rsidRPr="008335D5">
              <w:rPr>
                <w:rFonts w:cs="Arial"/>
                <w:noProof/>
              </w:rPr>
              <w:drawing>
                <wp:inline distT="0" distB="0" distL="0" distR="0" wp14:anchorId="2495F363" wp14:editId="27A6EECA">
                  <wp:extent cx="2286000" cy="1018695"/>
                  <wp:effectExtent l="0" t="0" r="0" b="0"/>
                  <wp:docPr id="3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9"/>
                          <a:stretch>
                            <a:fillRect/>
                          </a:stretch>
                        </pic:blipFill>
                        <pic:spPr>
                          <a:xfrm>
                            <a:off x="0" y="0"/>
                            <a:ext cx="2286000" cy="1018695"/>
                          </a:xfrm>
                          <a:prstGeom prst="rect">
                            <a:avLst/>
                          </a:prstGeom>
                        </pic:spPr>
                      </pic:pic>
                    </a:graphicData>
                  </a:graphic>
                </wp:inline>
              </w:drawing>
            </w:r>
          </w:p>
        </w:tc>
        <w:tc>
          <w:tcPr>
            <w:tcW w:w="952" w:type="dxa"/>
            <w:vAlign w:val="center"/>
          </w:tcPr>
          <w:p w14:paraId="3578B438" w14:textId="77777777" w:rsidR="00E007C4" w:rsidRPr="008335D5" w:rsidRDefault="00E007C4" w:rsidP="00BD616C">
            <w:pPr>
              <w:jc w:val="center"/>
              <w:rPr>
                <w:rFonts w:cs="Arial"/>
                <w:b/>
              </w:rPr>
            </w:pPr>
            <w:r w:rsidRPr="008335D5">
              <w:rPr>
                <w:rFonts w:cs="Arial"/>
                <w:b/>
              </w:rPr>
              <w:t>9</w:t>
            </w:r>
          </w:p>
        </w:tc>
      </w:tr>
    </w:tbl>
    <w:p w14:paraId="7CD6E02F" w14:textId="77777777" w:rsidR="00E007C4" w:rsidRPr="008335D5" w:rsidRDefault="00E007C4" w:rsidP="00E007C4">
      <w:pPr>
        <w:rPr>
          <w:rFonts w:cs="Arial"/>
        </w:rPr>
      </w:pPr>
    </w:p>
    <w:p w14:paraId="5A6364D5" w14:textId="77777777" w:rsidR="00E007C4" w:rsidRPr="008335D5" w:rsidRDefault="00E007C4" w:rsidP="00E007C4">
      <w:pPr>
        <w:rPr>
          <w:rFonts w:cs="Arial"/>
        </w:rPr>
      </w:pPr>
    </w:p>
    <w:p w14:paraId="32201FAA" w14:textId="35FD7623" w:rsidR="00E007C4" w:rsidRPr="008335D5" w:rsidRDefault="006D5EF8" w:rsidP="00E007C4">
      <w:pPr>
        <w:pStyle w:val="Caption"/>
        <w:keepNext/>
        <w:jc w:val="center"/>
        <w:rPr>
          <w:rFonts w:cs="Arial"/>
        </w:rPr>
      </w:pPr>
      <w:r>
        <w:rPr>
          <w:rFonts w:cs="Arial"/>
        </w:rPr>
        <w:t>Table 8</w:t>
      </w:r>
      <w:r w:rsidR="00E007C4">
        <w:rPr>
          <w:rFonts w:cs="Arial"/>
        </w:rPr>
        <w:t xml:space="preserve">. Comparison of </w:t>
      </w:r>
      <w:r w:rsidR="00E007C4" w:rsidRPr="00194361">
        <w:rPr>
          <w:rFonts w:cs="Arial"/>
          <w:i/>
        </w:rPr>
        <w:t>A Priori</w:t>
      </w:r>
      <w:r w:rsidR="00E007C4" w:rsidRPr="008335D5">
        <w:rPr>
          <w:rFonts w:cs="Arial"/>
        </w:rPr>
        <w:t xml:space="preserve"> and Experimental Mode Frequencies for Span 1</w:t>
      </w:r>
    </w:p>
    <w:tbl>
      <w:tblPr>
        <w:tblW w:w="55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30"/>
        <w:gridCol w:w="1393"/>
        <w:gridCol w:w="1098"/>
        <w:gridCol w:w="1132"/>
        <w:gridCol w:w="1120"/>
      </w:tblGrid>
      <w:tr w:rsidR="00E007C4" w:rsidRPr="008335D5" w14:paraId="33B6C727" w14:textId="77777777" w:rsidTr="00BD616C">
        <w:trPr>
          <w:trHeight w:val="315"/>
          <w:jc w:val="center"/>
        </w:trPr>
        <w:tc>
          <w:tcPr>
            <w:tcW w:w="830" w:type="dxa"/>
            <w:vMerge w:val="restart"/>
            <w:shd w:val="clear" w:color="auto" w:fill="auto"/>
            <w:vAlign w:val="center"/>
            <w:hideMark/>
          </w:tcPr>
          <w:p w14:paraId="156B7FE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shd w:val="clear" w:color="auto" w:fill="auto"/>
            <w:vAlign w:val="center"/>
            <w:hideMark/>
          </w:tcPr>
          <w:p w14:paraId="58164470"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shd w:val="clear" w:color="auto" w:fill="auto"/>
            <w:vAlign w:val="center"/>
            <w:hideMark/>
          </w:tcPr>
          <w:p w14:paraId="694C6B21"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103DB156" w14:textId="77777777" w:rsidTr="00BD616C">
        <w:trPr>
          <w:trHeight w:val="615"/>
          <w:jc w:val="center"/>
        </w:trPr>
        <w:tc>
          <w:tcPr>
            <w:tcW w:w="830" w:type="dxa"/>
            <w:vMerge/>
            <w:vAlign w:val="center"/>
            <w:hideMark/>
          </w:tcPr>
          <w:p w14:paraId="0602E7CE" w14:textId="77777777" w:rsidR="00E007C4" w:rsidRPr="008335D5" w:rsidRDefault="00E007C4" w:rsidP="00BD616C">
            <w:pPr>
              <w:spacing w:after="0" w:line="240" w:lineRule="auto"/>
              <w:rPr>
                <w:rFonts w:eastAsia="Times New Roman" w:cs="Arial"/>
                <w:b/>
                <w:bCs/>
                <w:color w:val="000000"/>
              </w:rPr>
            </w:pPr>
          </w:p>
        </w:tc>
        <w:tc>
          <w:tcPr>
            <w:tcW w:w="1393" w:type="dxa"/>
            <w:shd w:val="clear" w:color="auto" w:fill="auto"/>
            <w:vAlign w:val="center"/>
            <w:hideMark/>
          </w:tcPr>
          <w:p w14:paraId="38838C00"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shd w:val="clear" w:color="auto" w:fill="auto"/>
            <w:vAlign w:val="center"/>
            <w:hideMark/>
          </w:tcPr>
          <w:p w14:paraId="299E9E63"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shd w:val="clear" w:color="auto" w:fill="auto"/>
            <w:vAlign w:val="center"/>
            <w:hideMark/>
          </w:tcPr>
          <w:p w14:paraId="452F134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vAlign w:val="center"/>
            <w:hideMark/>
          </w:tcPr>
          <w:p w14:paraId="3A0295E8" w14:textId="77777777" w:rsidR="00E007C4" w:rsidRPr="008335D5" w:rsidRDefault="00E007C4" w:rsidP="00BD616C">
            <w:pPr>
              <w:spacing w:after="0" w:line="240" w:lineRule="auto"/>
              <w:rPr>
                <w:rFonts w:eastAsia="Times New Roman" w:cs="Arial"/>
                <w:b/>
                <w:bCs/>
                <w:color w:val="000000"/>
              </w:rPr>
            </w:pPr>
          </w:p>
        </w:tc>
      </w:tr>
      <w:tr w:rsidR="00E007C4" w:rsidRPr="008335D5" w14:paraId="7554D43C" w14:textId="77777777" w:rsidTr="00BD616C">
        <w:trPr>
          <w:trHeight w:val="300"/>
          <w:jc w:val="center"/>
        </w:trPr>
        <w:tc>
          <w:tcPr>
            <w:tcW w:w="830" w:type="dxa"/>
            <w:shd w:val="clear" w:color="auto" w:fill="auto"/>
            <w:vAlign w:val="center"/>
            <w:hideMark/>
          </w:tcPr>
          <w:p w14:paraId="29C8F1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0.8813</w:t>
            </w:r>
          </w:p>
        </w:tc>
        <w:tc>
          <w:tcPr>
            <w:tcW w:w="1393" w:type="dxa"/>
            <w:shd w:val="clear" w:color="auto" w:fill="auto"/>
            <w:vAlign w:val="center"/>
            <w:hideMark/>
          </w:tcPr>
          <w:p w14:paraId="1CEE635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shd w:val="clear" w:color="auto" w:fill="auto"/>
            <w:vAlign w:val="center"/>
            <w:hideMark/>
          </w:tcPr>
          <w:p w14:paraId="006589E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11.7443</w:t>
            </w:r>
          </w:p>
        </w:tc>
        <w:tc>
          <w:tcPr>
            <w:tcW w:w="1132" w:type="dxa"/>
            <w:shd w:val="clear" w:color="auto" w:fill="auto"/>
            <w:vAlign w:val="center"/>
            <w:hideMark/>
          </w:tcPr>
          <w:p w14:paraId="5268041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-44.834</w:t>
            </w:r>
          </w:p>
        </w:tc>
        <w:tc>
          <w:tcPr>
            <w:tcW w:w="1120" w:type="dxa"/>
            <w:shd w:val="clear" w:color="auto" w:fill="auto"/>
            <w:vAlign w:val="center"/>
            <w:hideMark/>
          </w:tcPr>
          <w:p w14:paraId="7B7291E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7E8F4334" w14:textId="77777777" w:rsidTr="00BD616C">
        <w:trPr>
          <w:trHeight w:val="300"/>
          <w:jc w:val="center"/>
        </w:trPr>
        <w:tc>
          <w:tcPr>
            <w:tcW w:w="830" w:type="dxa"/>
            <w:shd w:val="clear" w:color="auto" w:fill="auto"/>
            <w:vAlign w:val="center"/>
            <w:hideMark/>
          </w:tcPr>
          <w:p w14:paraId="525F095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0.8523</w:t>
            </w:r>
          </w:p>
        </w:tc>
        <w:tc>
          <w:tcPr>
            <w:tcW w:w="1393" w:type="dxa"/>
            <w:shd w:val="clear" w:color="auto" w:fill="auto"/>
            <w:vAlign w:val="center"/>
            <w:hideMark/>
          </w:tcPr>
          <w:p w14:paraId="22F63F1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shd w:val="clear" w:color="auto" w:fill="auto"/>
            <w:vAlign w:val="center"/>
            <w:hideMark/>
          </w:tcPr>
          <w:p w14:paraId="5BDE88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12.5899</w:t>
            </w:r>
          </w:p>
        </w:tc>
        <w:tc>
          <w:tcPr>
            <w:tcW w:w="1132" w:type="dxa"/>
            <w:shd w:val="clear" w:color="auto" w:fill="auto"/>
            <w:vAlign w:val="center"/>
            <w:hideMark/>
          </w:tcPr>
          <w:p w14:paraId="0315635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-45.3728</w:t>
            </w:r>
          </w:p>
        </w:tc>
        <w:tc>
          <w:tcPr>
            <w:tcW w:w="1120" w:type="dxa"/>
            <w:shd w:val="clear" w:color="auto" w:fill="auto"/>
            <w:vAlign w:val="center"/>
            <w:hideMark/>
          </w:tcPr>
          <w:p w14:paraId="6691B30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75870AF7" w14:textId="77777777" w:rsidTr="00BD616C">
        <w:trPr>
          <w:trHeight w:val="300"/>
          <w:jc w:val="center"/>
        </w:trPr>
        <w:tc>
          <w:tcPr>
            <w:tcW w:w="830" w:type="dxa"/>
            <w:shd w:val="clear" w:color="auto" w:fill="auto"/>
            <w:vAlign w:val="center"/>
            <w:hideMark/>
          </w:tcPr>
          <w:p w14:paraId="5912234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0.9445</w:t>
            </w:r>
          </w:p>
        </w:tc>
        <w:tc>
          <w:tcPr>
            <w:tcW w:w="1393" w:type="dxa"/>
            <w:shd w:val="clear" w:color="auto" w:fill="auto"/>
            <w:vAlign w:val="center"/>
            <w:hideMark/>
          </w:tcPr>
          <w:p w14:paraId="27E0C26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shd w:val="clear" w:color="auto" w:fill="auto"/>
            <w:vAlign w:val="center"/>
            <w:hideMark/>
          </w:tcPr>
          <w:p w14:paraId="748E87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19.0544</w:t>
            </w:r>
          </w:p>
        </w:tc>
        <w:tc>
          <w:tcPr>
            <w:tcW w:w="1132" w:type="dxa"/>
            <w:shd w:val="clear" w:color="auto" w:fill="auto"/>
            <w:vAlign w:val="center"/>
            <w:hideMark/>
          </w:tcPr>
          <w:p w14:paraId="1AFE133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-31.7771</w:t>
            </w:r>
          </w:p>
        </w:tc>
        <w:tc>
          <w:tcPr>
            <w:tcW w:w="1120" w:type="dxa"/>
            <w:shd w:val="clear" w:color="auto" w:fill="auto"/>
            <w:vAlign w:val="center"/>
            <w:hideMark/>
          </w:tcPr>
          <w:p w14:paraId="2033927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0ECFB32" w14:textId="77777777" w:rsidTr="00BD616C">
        <w:trPr>
          <w:trHeight w:val="300"/>
          <w:jc w:val="center"/>
        </w:trPr>
        <w:tc>
          <w:tcPr>
            <w:tcW w:w="830" w:type="dxa"/>
            <w:shd w:val="clear" w:color="auto" w:fill="auto"/>
            <w:vAlign w:val="center"/>
            <w:hideMark/>
          </w:tcPr>
          <w:p w14:paraId="58BC8BD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0.8658</w:t>
            </w:r>
          </w:p>
        </w:tc>
        <w:tc>
          <w:tcPr>
            <w:tcW w:w="1393" w:type="dxa"/>
            <w:shd w:val="clear" w:color="auto" w:fill="auto"/>
            <w:vAlign w:val="center"/>
            <w:hideMark/>
          </w:tcPr>
          <w:p w14:paraId="544E409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shd w:val="clear" w:color="auto" w:fill="auto"/>
            <w:vAlign w:val="center"/>
            <w:hideMark/>
          </w:tcPr>
          <w:p w14:paraId="5910367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26.4372</w:t>
            </w:r>
          </w:p>
        </w:tc>
        <w:tc>
          <w:tcPr>
            <w:tcW w:w="1132" w:type="dxa"/>
            <w:shd w:val="clear" w:color="auto" w:fill="auto"/>
            <w:vAlign w:val="center"/>
            <w:hideMark/>
          </w:tcPr>
          <w:p w14:paraId="5E05949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-26.4355</w:t>
            </w:r>
          </w:p>
        </w:tc>
        <w:tc>
          <w:tcPr>
            <w:tcW w:w="1120" w:type="dxa"/>
            <w:shd w:val="clear" w:color="auto" w:fill="auto"/>
            <w:vAlign w:val="center"/>
            <w:hideMark/>
          </w:tcPr>
          <w:p w14:paraId="17227B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0CE06A7E" w14:textId="77777777" w:rsidTr="00BD616C">
        <w:trPr>
          <w:trHeight w:val="300"/>
          <w:jc w:val="center"/>
        </w:trPr>
        <w:tc>
          <w:tcPr>
            <w:tcW w:w="830" w:type="dxa"/>
            <w:shd w:val="clear" w:color="auto" w:fill="auto"/>
            <w:vAlign w:val="center"/>
            <w:hideMark/>
          </w:tcPr>
          <w:p w14:paraId="3E6D79B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0.4339</w:t>
            </w:r>
          </w:p>
        </w:tc>
        <w:tc>
          <w:tcPr>
            <w:tcW w:w="1393" w:type="dxa"/>
            <w:shd w:val="clear" w:color="auto" w:fill="auto"/>
            <w:vAlign w:val="center"/>
            <w:hideMark/>
          </w:tcPr>
          <w:p w14:paraId="08E439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shd w:val="clear" w:color="auto" w:fill="auto"/>
            <w:vAlign w:val="center"/>
            <w:hideMark/>
          </w:tcPr>
          <w:p w14:paraId="368F130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40.0885</w:t>
            </w:r>
          </w:p>
        </w:tc>
        <w:tc>
          <w:tcPr>
            <w:tcW w:w="1132" w:type="dxa"/>
            <w:shd w:val="clear" w:color="auto" w:fill="auto"/>
            <w:vAlign w:val="center"/>
            <w:hideMark/>
          </w:tcPr>
          <w:p w14:paraId="29D932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-17.7343</w:t>
            </w:r>
          </w:p>
        </w:tc>
        <w:tc>
          <w:tcPr>
            <w:tcW w:w="1120" w:type="dxa"/>
            <w:shd w:val="clear" w:color="auto" w:fill="auto"/>
            <w:vAlign w:val="center"/>
            <w:hideMark/>
          </w:tcPr>
          <w:p w14:paraId="0C7C053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8</w:t>
            </w:r>
          </w:p>
        </w:tc>
      </w:tr>
      <w:tr w:rsidR="00E007C4" w:rsidRPr="008335D5" w14:paraId="5D64E056" w14:textId="77777777" w:rsidTr="00BD616C">
        <w:trPr>
          <w:trHeight w:val="300"/>
          <w:jc w:val="center"/>
        </w:trPr>
        <w:tc>
          <w:tcPr>
            <w:tcW w:w="830" w:type="dxa"/>
            <w:shd w:val="clear" w:color="auto" w:fill="auto"/>
            <w:vAlign w:val="center"/>
            <w:hideMark/>
          </w:tcPr>
          <w:p w14:paraId="18622C0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lastRenderedPageBreak/>
              <w:t>0.6477</w:t>
            </w:r>
          </w:p>
        </w:tc>
        <w:tc>
          <w:tcPr>
            <w:tcW w:w="1393" w:type="dxa"/>
            <w:shd w:val="clear" w:color="auto" w:fill="auto"/>
            <w:vAlign w:val="center"/>
            <w:hideMark/>
          </w:tcPr>
          <w:p w14:paraId="093F001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shd w:val="clear" w:color="auto" w:fill="auto"/>
            <w:vAlign w:val="center"/>
            <w:hideMark/>
          </w:tcPr>
          <w:p w14:paraId="50F3A1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44.7317</w:t>
            </w:r>
          </w:p>
        </w:tc>
        <w:tc>
          <w:tcPr>
            <w:tcW w:w="1132" w:type="dxa"/>
            <w:shd w:val="clear" w:color="auto" w:fill="auto"/>
            <w:vAlign w:val="center"/>
            <w:hideMark/>
          </w:tcPr>
          <w:p w14:paraId="2D94780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-27.0617</w:t>
            </w:r>
          </w:p>
        </w:tc>
        <w:tc>
          <w:tcPr>
            <w:tcW w:w="1120" w:type="dxa"/>
            <w:shd w:val="clear" w:color="auto" w:fill="auto"/>
            <w:vAlign w:val="center"/>
            <w:hideMark/>
          </w:tcPr>
          <w:p w14:paraId="33CD132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01FF3849" w14:textId="77777777" w:rsidR="00E007C4" w:rsidRPr="008335D5" w:rsidRDefault="00E007C4" w:rsidP="00E007C4">
      <w:pPr>
        <w:rPr>
          <w:rFonts w:cs="Arial"/>
        </w:rPr>
      </w:pPr>
    </w:p>
    <w:p w14:paraId="371EF15B" w14:textId="2DBADEE4" w:rsidR="00E007C4" w:rsidRPr="008335D5" w:rsidRDefault="00E007C4" w:rsidP="00E007C4">
      <w:pPr>
        <w:pStyle w:val="Caption"/>
        <w:keepNext/>
        <w:jc w:val="center"/>
        <w:rPr>
          <w:rFonts w:cs="Arial"/>
        </w:rPr>
      </w:pPr>
      <w:r w:rsidRPr="008335D5">
        <w:rPr>
          <w:rFonts w:cs="Arial"/>
        </w:rPr>
        <w:t xml:space="preserve">Table </w:t>
      </w:r>
      <w:r w:rsidR="006D5EF8">
        <w:rPr>
          <w:rFonts w:cs="Arial"/>
        </w:rPr>
        <w:t>9</w:t>
      </w:r>
      <w:r>
        <w:rPr>
          <w:rFonts w:cs="Arial"/>
        </w:rPr>
        <w:t>.</w:t>
      </w:r>
      <w:r w:rsidRPr="008335D5">
        <w:rPr>
          <w:rFonts w:cs="Arial"/>
        </w:rPr>
        <w:t xml:space="preserve"> Comparison of Update 1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09D28EC"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1E09A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066059E"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F25B15"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97E48A2"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837959C"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7738480"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5AEDBAB"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02E1FAA"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14819002" w14:textId="77777777" w:rsidR="00E007C4" w:rsidRPr="008335D5" w:rsidRDefault="00E007C4" w:rsidP="00BD616C">
            <w:pPr>
              <w:spacing w:after="0" w:line="240" w:lineRule="auto"/>
              <w:rPr>
                <w:rFonts w:eastAsia="Times New Roman" w:cs="Arial"/>
                <w:b/>
                <w:bCs/>
                <w:color w:val="000000"/>
              </w:rPr>
            </w:pPr>
          </w:p>
        </w:tc>
      </w:tr>
      <w:tr w:rsidR="00E007C4" w:rsidRPr="008335D5" w14:paraId="06274DBA"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B559A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0.9552</w:t>
            </w:r>
          </w:p>
        </w:tc>
        <w:tc>
          <w:tcPr>
            <w:tcW w:w="1393" w:type="dxa"/>
            <w:tcBorders>
              <w:top w:val="nil"/>
              <w:left w:val="nil"/>
              <w:bottom w:val="single" w:sz="4" w:space="0" w:color="auto"/>
              <w:right w:val="single" w:sz="4" w:space="0" w:color="auto"/>
            </w:tcBorders>
            <w:shd w:val="clear" w:color="auto" w:fill="auto"/>
            <w:vAlign w:val="center"/>
            <w:hideMark/>
          </w:tcPr>
          <w:p w14:paraId="243C22B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320DC8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21.7215</w:t>
            </w:r>
          </w:p>
        </w:tc>
        <w:tc>
          <w:tcPr>
            <w:tcW w:w="1132" w:type="dxa"/>
            <w:tcBorders>
              <w:top w:val="nil"/>
              <w:left w:val="nil"/>
              <w:bottom w:val="single" w:sz="4" w:space="0" w:color="auto"/>
              <w:right w:val="single" w:sz="4" w:space="0" w:color="auto"/>
            </w:tcBorders>
            <w:shd w:val="clear" w:color="auto" w:fill="auto"/>
            <w:vAlign w:val="center"/>
            <w:hideMark/>
          </w:tcPr>
          <w:p w14:paraId="55C3BCE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2.0311</w:t>
            </w:r>
          </w:p>
        </w:tc>
        <w:tc>
          <w:tcPr>
            <w:tcW w:w="1120" w:type="dxa"/>
            <w:tcBorders>
              <w:top w:val="nil"/>
              <w:left w:val="nil"/>
              <w:bottom w:val="single" w:sz="4" w:space="0" w:color="auto"/>
              <w:right w:val="single" w:sz="4" w:space="0" w:color="auto"/>
            </w:tcBorders>
            <w:shd w:val="clear" w:color="auto" w:fill="auto"/>
            <w:vAlign w:val="center"/>
            <w:hideMark/>
          </w:tcPr>
          <w:p w14:paraId="5131FF9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0234B1A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CDD947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0.7458</w:t>
            </w:r>
          </w:p>
        </w:tc>
        <w:tc>
          <w:tcPr>
            <w:tcW w:w="1393" w:type="dxa"/>
            <w:tcBorders>
              <w:top w:val="nil"/>
              <w:left w:val="nil"/>
              <w:bottom w:val="single" w:sz="4" w:space="0" w:color="auto"/>
              <w:right w:val="single" w:sz="4" w:space="0" w:color="auto"/>
            </w:tcBorders>
            <w:shd w:val="clear" w:color="auto" w:fill="auto"/>
            <w:vAlign w:val="center"/>
            <w:hideMark/>
          </w:tcPr>
          <w:p w14:paraId="4B946B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17EEB20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22.4636</w:t>
            </w:r>
          </w:p>
        </w:tc>
        <w:tc>
          <w:tcPr>
            <w:tcW w:w="1132" w:type="dxa"/>
            <w:tcBorders>
              <w:top w:val="nil"/>
              <w:left w:val="nil"/>
              <w:bottom w:val="single" w:sz="4" w:space="0" w:color="auto"/>
              <w:right w:val="single" w:sz="4" w:space="0" w:color="auto"/>
            </w:tcBorders>
            <w:shd w:val="clear" w:color="auto" w:fill="auto"/>
            <w:vAlign w:val="center"/>
            <w:hideMark/>
          </w:tcPr>
          <w:p w14:paraId="3B316E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-2.5307</w:t>
            </w:r>
          </w:p>
        </w:tc>
        <w:tc>
          <w:tcPr>
            <w:tcW w:w="1120" w:type="dxa"/>
            <w:tcBorders>
              <w:top w:val="nil"/>
              <w:left w:val="nil"/>
              <w:bottom w:val="single" w:sz="4" w:space="0" w:color="auto"/>
              <w:right w:val="single" w:sz="4" w:space="0" w:color="auto"/>
            </w:tcBorders>
            <w:shd w:val="clear" w:color="auto" w:fill="auto"/>
            <w:vAlign w:val="center"/>
            <w:hideMark/>
          </w:tcPr>
          <w:p w14:paraId="726AB1D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62BC7CA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8F86D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0.9539</w:t>
            </w:r>
          </w:p>
        </w:tc>
        <w:tc>
          <w:tcPr>
            <w:tcW w:w="1393" w:type="dxa"/>
            <w:tcBorders>
              <w:top w:val="nil"/>
              <w:left w:val="nil"/>
              <w:bottom w:val="single" w:sz="4" w:space="0" w:color="auto"/>
              <w:right w:val="single" w:sz="4" w:space="0" w:color="auto"/>
            </w:tcBorders>
            <w:shd w:val="clear" w:color="auto" w:fill="auto"/>
            <w:vAlign w:val="center"/>
            <w:hideMark/>
          </w:tcPr>
          <w:p w14:paraId="2F35C58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3CE76C1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27.5927</w:t>
            </w:r>
          </w:p>
        </w:tc>
        <w:tc>
          <w:tcPr>
            <w:tcW w:w="1132" w:type="dxa"/>
            <w:tcBorders>
              <w:top w:val="nil"/>
              <w:left w:val="nil"/>
              <w:bottom w:val="single" w:sz="4" w:space="0" w:color="auto"/>
              <w:right w:val="single" w:sz="4" w:space="0" w:color="auto"/>
            </w:tcBorders>
            <w:shd w:val="clear" w:color="auto" w:fill="auto"/>
            <w:vAlign w:val="center"/>
            <w:hideMark/>
          </w:tcPr>
          <w:p w14:paraId="152B647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-1.2067</w:t>
            </w:r>
          </w:p>
        </w:tc>
        <w:tc>
          <w:tcPr>
            <w:tcW w:w="1120" w:type="dxa"/>
            <w:tcBorders>
              <w:top w:val="nil"/>
              <w:left w:val="nil"/>
              <w:bottom w:val="single" w:sz="4" w:space="0" w:color="auto"/>
              <w:right w:val="single" w:sz="4" w:space="0" w:color="auto"/>
            </w:tcBorders>
            <w:shd w:val="clear" w:color="auto" w:fill="auto"/>
            <w:vAlign w:val="center"/>
            <w:hideMark/>
          </w:tcPr>
          <w:p w14:paraId="3CBABB9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448B4B7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40808B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0.9636</w:t>
            </w:r>
          </w:p>
        </w:tc>
        <w:tc>
          <w:tcPr>
            <w:tcW w:w="1393" w:type="dxa"/>
            <w:tcBorders>
              <w:top w:val="nil"/>
              <w:left w:val="nil"/>
              <w:bottom w:val="single" w:sz="4" w:space="0" w:color="auto"/>
              <w:right w:val="single" w:sz="4" w:space="0" w:color="auto"/>
            </w:tcBorders>
            <w:shd w:val="clear" w:color="auto" w:fill="auto"/>
            <w:vAlign w:val="center"/>
            <w:hideMark/>
          </w:tcPr>
          <w:p w14:paraId="7342FE5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6C25244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36.4214</w:t>
            </w:r>
          </w:p>
        </w:tc>
        <w:tc>
          <w:tcPr>
            <w:tcW w:w="1132" w:type="dxa"/>
            <w:tcBorders>
              <w:top w:val="nil"/>
              <w:left w:val="nil"/>
              <w:bottom w:val="single" w:sz="4" w:space="0" w:color="auto"/>
              <w:right w:val="single" w:sz="4" w:space="0" w:color="auto"/>
            </w:tcBorders>
            <w:shd w:val="clear" w:color="auto" w:fill="auto"/>
            <w:vAlign w:val="center"/>
            <w:hideMark/>
          </w:tcPr>
          <w:p w14:paraId="67EE9B2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1.3466</w:t>
            </w:r>
          </w:p>
        </w:tc>
        <w:tc>
          <w:tcPr>
            <w:tcW w:w="1120" w:type="dxa"/>
            <w:tcBorders>
              <w:top w:val="nil"/>
              <w:left w:val="nil"/>
              <w:bottom w:val="single" w:sz="4" w:space="0" w:color="auto"/>
              <w:right w:val="single" w:sz="4" w:space="0" w:color="auto"/>
            </w:tcBorders>
            <w:shd w:val="clear" w:color="auto" w:fill="auto"/>
            <w:vAlign w:val="center"/>
            <w:hideMark/>
          </w:tcPr>
          <w:p w14:paraId="47C3FB4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DC8BB7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EDA5C4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0.8747</w:t>
            </w:r>
          </w:p>
        </w:tc>
        <w:tc>
          <w:tcPr>
            <w:tcW w:w="1393" w:type="dxa"/>
            <w:tcBorders>
              <w:top w:val="nil"/>
              <w:left w:val="nil"/>
              <w:bottom w:val="single" w:sz="4" w:space="0" w:color="auto"/>
              <w:right w:val="single" w:sz="4" w:space="0" w:color="auto"/>
            </w:tcBorders>
            <w:shd w:val="clear" w:color="auto" w:fill="auto"/>
            <w:vAlign w:val="center"/>
            <w:hideMark/>
          </w:tcPr>
          <w:p w14:paraId="0A1235E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77A9D3C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48.1366</w:t>
            </w:r>
          </w:p>
        </w:tc>
        <w:tc>
          <w:tcPr>
            <w:tcW w:w="1132" w:type="dxa"/>
            <w:tcBorders>
              <w:top w:val="nil"/>
              <w:left w:val="nil"/>
              <w:bottom w:val="single" w:sz="4" w:space="0" w:color="auto"/>
              <w:right w:val="single" w:sz="4" w:space="0" w:color="auto"/>
            </w:tcBorders>
            <w:shd w:val="clear" w:color="auto" w:fill="auto"/>
            <w:vAlign w:val="center"/>
            <w:hideMark/>
          </w:tcPr>
          <w:p w14:paraId="492E475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-1.2188</w:t>
            </w:r>
          </w:p>
        </w:tc>
        <w:tc>
          <w:tcPr>
            <w:tcW w:w="1120" w:type="dxa"/>
            <w:tcBorders>
              <w:top w:val="nil"/>
              <w:left w:val="nil"/>
              <w:bottom w:val="single" w:sz="4" w:space="0" w:color="auto"/>
              <w:right w:val="single" w:sz="4" w:space="0" w:color="auto"/>
            </w:tcBorders>
            <w:shd w:val="clear" w:color="auto" w:fill="auto"/>
            <w:vAlign w:val="center"/>
            <w:hideMark/>
          </w:tcPr>
          <w:p w14:paraId="0F74C5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344FE823"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8CD0F3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0.729</w:t>
            </w:r>
          </w:p>
        </w:tc>
        <w:tc>
          <w:tcPr>
            <w:tcW w:w="1393" w:type="dxa"/>
            <w:tcBorders>
              <w:top w:val="nil"/>
              <w:left w:val="nil"/>
              <w:bottom w:val="single" w:sz="4" w:space="0" w:color="auto"/>
              <w:right w:val="single" w:sz="4" w:space="0" w:color="auto"/>
            </w:tcBorders>
            <w:shd w:val="clear" w:color="auto" w:fill="auto"/>
            <w:vAlign w:val="center"/>
            <w:hideMark/>
          </w:tcPr>
          <w:p w14:paraId="1DCD66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6BF289E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62.0981</w:t>
            </w:r>
          </w:p>
        </w:tc>
        <w:tc>
          <w:tcPr>
            <w:tcW w:w="1132" w:type="dxa"/>
            <w:tcBorders>
              <w:top w:val="nil"/>
              <w:left w:val="nil"/>
              <w:bottom w:val="single" w:sz="4" w:space="0" w:color="auto"/>
              <w:right w:val="single" w:sz="4" w:space="0" w:color="auto"/>
            </w:tcBorders>
            <w:shd w:val="clear" w:color="auto" w:fill="auto"/>
            <w:vAlign w:val="center"/>
            <w:hideMark/>
          </w:tcPr>
          <w:p w14:paraId="52A1742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1.2555</w:t>
            </w:r>
          </w:p>
        </w:tc>
        <w:tc>
          <w:tcPr>
            <w:tcW w:w="1120" w:type="dxa"/>
            <w:tcBorders>
              <w:top w:val="nil"/>
              <w:left w:val="nil"/>
              <w:bottom w:val="single" w:sz="4" w:space="0" w:color="auto"/>
              <w:right w:val="single" w:sz="4" w:space="0" w:color="auto"/>
            </w:tcBorders>
            <w:shd w:val="clear" w:color="auto" w:fill="auto"/>
            <w:vAlign w:val="center"/>
            <w:hideMark/>
          </w:tcPr>
          <w:p w14:paraId="16F0F0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78895503" w14:textId="77777777" w:rsidR="00E007C4" w:rsidRPr="008335D5" w:rsidRDefault="00E007C4" w:rsidP="00E007C4">
      <w:pPr>
        <w:rPr>
          <w:rFonts w:cs="Arial"/>
        </w:rPr>
      </w:pPr>
    </w:p>
    <w:p w14:paraId="478F4D2C" w14:textId="71918068" w:rsidR="00E007C4" w:rsidRPr="008335D5" w:rsidRDefault="00E007C4" w:rsidP="00E007C4">
      <w:pPr>
        <w:pStyle w:val="Caption"/>
        <w:keepNext/>
        <w:jc w:val="center"/>
        <w:rPr>
          <w:rFonts w:cs="Arial"/>
        </w:rPr>
      </w:pPr>
      <w:r w:rsidRPr="008335D5">
        <w:rPr>
          <w:rFonts w:cs="Arial"/>
        </w:rPr>
        <w:t xml:space="preserve">Table </w:t>
      </w:r>
      <w:r w:rsidR="006D5EF8">
        <w:rPr>
          <w:rFonts w:cs="Arial"/>
        </w:rPr>
        <w:t>10</w:t>
      </w:r>
      <w:r>
        <w:rPr>
          <w:rFonts w:cs="Arial"/>
        </w:rPr>
        <w:t>.</w:t>
      </w:r>
      <w:r w:rsidRPr="008335D5">
        <w:rPr>
          <w:rFonts w:cs="Arial"/>
        </w:rPr>
        <w:t xml:space="preserve"> Comparison of Update 2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787260DF"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907F34"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56CCF2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53B5C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417B22A"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6FB3E53"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F92E4F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166F0B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52E32D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8613413" w14:textId="77777777" w:rsidR="00E007C4" w:rsidRPr="008335D5" w:rsidRDefault="00E007C4" w:rsidP="00BD616C">
            <w:pPr>
              <w:spacing w:after="0" w:line="240" w:lineRule="auto"/>
              <w:rPr>
                <w:rFonts w:eastAsia="Times New Roman" w:cs="Arial"/>
                <w:b/>
                <w:bCs/>
                <w:color w:val="000000"/>
              </w:rPr>
            </w:pPr>
          </w:p>
        </w:tc>
      </w:tr>
      <w:tr w:rsidR="00E007C4" w:rsidRPr="008335D5" w14:paraId="75621C3C"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C1AD97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0.9555</w:t>
            </w:r>
          </w:p>
        </w:tc>
        <w:tc>
          <w:tcPr>
            <w:tcW w:w="1393" w:type="dxa"/>
            <w:tcBorders>
              <w:top w:val="nil"/>
              <w:left w:val="nil"/>
              <w:bottom w:val="single" w:sz="4" w:space="0" w:color="auto"/>
              <w:right w:val="single" w:sz="4" w:space="0" w:color="auto"/>
            </w:tcBorders>
            <w:shd w:val="clear" w:color="auto" w:fill="auto"/>
            <w:vAlign w:val="center"/>
            <w:hideMark/>
          </w:tcPr>
          <w:p w14:paraId="0D1471E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6462B16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21.708</w:t>
            </w:r>
          </w:p>
        </w:tc>
        <w:tc>
          <w:tcPr>
            <w:tcW w:w="1132" w:type="dxa"/>
            <w:tcBorders>
              <w:top w:val="nil"/>
              <w:left w:val="nil"/>
              <w:bottom w:val="single" w:sz="4" w:space="0" w:color="auto"/>
              <w:right w:val="single" w:sz="4" w:space="0" w:color="auto"/>
            </w:tcBorders>
            <w:shd w:val="clear" w:color="auto" w:fill="auto"/>
            <w:vAlign w:val="center"/>
            <w:hideMark/>
          </w:tcPr>
          <w:p w14:paraId="393D0B1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1.968</w:t>
            </w:r>
          </w:p>
        </w:tc>
        <w:tc>
          <w:tcPr>
            <w:tcW w:w="1120" w:type="dxa"/>
            <w:tcBorders>
              <w:top w:val="nil"/>
              <w:left w:val="nil"/>
              <w:bottom w:val="single" w:sz="4" w:space="0" w:color="auto"/>
              <w:right w:val="single" w:sz="4" w:space="0" w:color="auto"/>
            </w:tcBorders>
            <w:shd w:val="clear" w:color="auto" w:fill="auto"/>
            <w:vAlign w:val="center"/>
            <w:hideMark/>
          </w:tcPr>
          <w:p w14:paraId="75DE8A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B3B3A1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FE2270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0.7454</w:t>
            </w:r>
          </w:p>
        </w:tc>
        <w:tc>
          <w:tcPr>
            <w:tcW w:w="1393" w:type="dxa"/>
            <w:tcBorders>
              <w:top w:val="nil"/>
              <w:left w:val="nil"/>
              <w:bottom w:val="single" w:sz="4" w:space="0" w:color="auto"/>
              <w:right w:val="single" w:sz="4" w:space="0" w:color="auto"/>
            </w:tcBorders>
            <w:shd w:val="clear" w:color="auto" w:fill="auto"/>
            <w:vAlign w:val="center"/>
            <w:hideMark/>
          </w:tcPr>
          <w:p w14:paraId="31FF18E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226BDB1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22.4102</w:t>
            </w:r>
          </w:p>
        </w:tc>
        <w:tc>
          <w:tcPr>
            <w:tcW w:w="1132" w:type="dxa"/>
            <w:tcBorders>
              <w:top w:val="nil"/>
              <w:left w:val="nil"/>
              <w:bottom w:val="single" w:sz="4" w:space="0" w:color="auto"/>
              <w:right w:val="single" w:sz="4" w:space="0" w:color="auto"/>
            </w:tcBorders>
            <w:shd w:val="clear" w:color="auto" w:fill="auto"/>
            <w:vAlign w:val="center"/>
            <w:hideMark/>
          </w:tcPr>
          <w:p w14:paraId="1EC1EF6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-2.7625</w:t>
            </w:r>
          </w:p>
        </w:tc>
        <w:tc>
          <w:tcPr>
            <w:tcW w:w="1120" w:type="dxa"/>
            <w:tcBorders>
              <w:top w:val="nil"/>
              <w:left w:val="nil"/>
              <w:bottom w:val="single" w:sz="4" w:space="0" w:color="auto"/>
              <w:right w:val="single" w:sz="4" w:space="0" w:color="auto"/>
            </w:tcBorders>
            <w:shd w:val="clear" w:color="auto" w:fill="auto"/>
            <w:vAlign w:val="center"/>
            <w:hideMark/>
          </w:tcPr>
          <w:p w14:paraId="1109422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A3D89A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A315EF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0.9557</w:t>
            </w:r>
          </w:p>
        </w:tc>
        <w:tc>
          <w:tcPr>
            <w:tcW w:w="1393" w:type="dxa"/>
            <w:tcBorders>
              <w:top w:val="nil"/>
              <w:left w:val="nil"/>
              <w:bottom w:val="single" w:sz="4" w:space="0" w:color="auto"/>
              <w:right w:val="single" w:sz="4" w:space="0" w:color="auto"/>
            </w:tcBorders>
            <w:shd w:val="clear" w:color="auto" w:fill="auto"/>
            <w:vAlign w:val="center"/>
            <w:hideMark/>
          </w:tcPr>
          <w:p w14:paraId="73155AA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1542F37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27.5516</w:t>
            </w:r>
          </w:p>
        </w:tc>
        <w:tc>
          <w:tcPr>
            <w:tcW w:w="1132" w:type="dxa"/>
            <w:tcBorders>
              <w:top w:val="nil"/>
              <w:left w:val="nil"/>
              <w:bottom w:val="single" w:sz="4" w:space="0" w:color="auto"/>
              <w:right w:val="single" w:sz="4" w:space="0" w:color="auto"/>
            </w:tcBorders>
            <w:shd w:val="clear" w:color="auto" w:fill="auto"/>
            <w:vAlign w:val="center"/>
            <w:hideMark/>
          </w:tcPr>
          <w:p w14:paraId="4481C9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-1.3538</w:t>
            </w:r>
          </w:p>
        </w:tc>
        <w:tc>
          <w:tcPr>
            <w:tcW w:w="1120" w:type="dxa"/>
            <w:tcBorders>
              <w:top w:val="nil"/>
              <w:left w:val="nil"/>
              <w:bottom w:val="single" w:sz="4" w:space="0" w:color="auto"/>
              <w:right w:val="single" w:sz="4" w:space="0" w:color="auto"/>
            </w:tcBorders>
            <w:shd w:val="clear" w:color="auto" w:fill="auto"/>
            <w:vAlign w:val="center"/>
            <w:hideMark/>
          </w:tcPr>
          <w:p w14:paraId="421A691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71B3A90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D72C7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0.9641</w:t>
            </w:r>
          </w:p>
        </w:tc>
        <w:tc>
          <w:tcPr>
            <w:tcW w:w="1393" w:type="dxa"/>
            <w:tcBorders>
              <w:top w:val="nil"/>
              <w:left w:val="nil"/>
              <w:bottom w:val="single" w:sz="4" w:space="0" w:color="auto"/>
              <w:right w:val="single" w:sz="4" w:space="0" w:color="auto"/>
            </w:tcBorders>
            <w:shd w:val="clear" w:color="auto" w:fill="auto"/>
            <w:vAlign w:val="center"/>
            <w:hideMark/>
          </w:tcPr>
          <w:p w14:paraId="5AD134F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26EA6F1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36.3906</w:t>
            </w:r>
          </w:p>
        </w:tc>
        <w:tc>
          <w:tcPr>
            <w:tcW w:w="1132" w:type="dxa"/>
            <w:tcBorders>
              <w:top w:val="nil"/>
              <w:left w:val="nil"/>
              <w:bottom w:val="single" w:sz="4" w:space="0" w:color="auto"/>
              <w:right w:val="single" w:sz="4" w:space="0" w:color="auto"/>
            </w:tcBorders>
            <w:shd w:val="clear" w:color="auto" w:fill="auto"/>
            <w:vAlign w:val="center"/>
            <w:hideMark/>
          </w:tcPr>
          <w:p w14:paraId="0AB5243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1.2608</w:t>
            </w:r>
          </w:p>
        </w:tc>
        <w:tc>
          <w:tcPr>
            <w:tcW w:w="1120" w:type="dxa"/>
            <w:tcBorders>
              <w:top w:val="nil"/>
              <w:left w:val="nil"/>
              <w:bottom w:val="single" w:sz="4" w:space="0" w:color="auto"/>
              <w:right w:val="single" w:sz="4" w:space="0" w:color="auto"/>
            </w:tcBorders>
            <w:shd w:val="clear" w:color="auto" w:fill="auto"/>
            <w:vAlign w:val="center"/>
            <w:hideMark/>
          </w:tcPr>
          <w:p w14:paraId="623A4D4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69153D62"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4697F7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0.8735</w:t>
            </w:r>
          </w:p>
        </w:tc>
        <w:tc>
          <w:tcPr>
            <w:tcW w:w="1393" w:type="dxa"/>
            <w:tcBorders>
              <w:top w:val="nil"/>
              <w:left w:val="nil"/>
              <w:bottom w:val="single" w:sz="4" w:space="0" w:color="auto"/>
              <w:right w:val="single" w:sz="4" w:space="0" w:color="auto"/>
            </w:tcBorders>
            <w:shd w:val="clear" w:color="auto" w:fill="auto"/>
            <w:vAlign w:val="center"/>
            <w:hideMark/>
          </w:tcPr>
          <w:p w14:paraId="2E4CAC9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4E84D51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48.0751</w:t>
            </w:r>
          </w:p>
        </w:tc>
        <w:tc>
          <w:tcPr>
            <w:tcW w:w="1132" w:type="dxa"/>
            <w:tcBorders>
              <w:top w:val="nil"/>
              <w:left w:val="nil"/>
              <w:bottom w:val="single" w:sz="4" w:space="0" w:color="auto"/>
              <w:right w:val="single" w:sz="4" w:space="0" w:color="auto"/>
            </w:tcBorders>
            <w:shd w:val="clear" w:color="auto" w:fill="auto"/>
            <w:vAlign w:val="center"/>
            <w:hideMark/>
          </w:tcPr>
          <w:p w14:paraId="58EFF02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-1.3449</w:t>
            </w:r>
          </w:p>
        </w:tc>
        <w:tc>
          <w:tcPr>
            <w:tcW w:w="1120" w:type="dxa"/>
            <w:tcBorders>
              <w:top w:val="nil"/>
              <w:left w:val="nil"/>
              <w:bottom w:val="single" w:sz="4" w:space="0" w:color="auto"/>
              <w:right w:val="single" w:sz="4" w:space="0" w:color="auto"/>
            </w:tcBorders>
            <w:shd w:val="clear" w:color="auto" w:fill="auto"/>
            <w:vAlign w:val="center"/>
            <w:hideMark/>
          </w:tcPr>
          <w:p w14:paraId="07DDF5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7301B054"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EE0C2D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0.7325</w:t>
            </w:r>
          </w:p>
        </w:tc>
        <w:tc>
          <w:tcPr>
            <w:tcW w:w="1393" w:type="dxa"/>
            <w:tcBorders>
              <w:top w:val="nil"/>
              <w:left w:val="nil"/>
              <w:bottom w:val="single" w:sz="4" w:space="0" w:color="auto"/>
              <w:right w:val="single" w:sz="4" w:space="0" w:color="auto"/>
            </w:tcBorders>
            <w:shd w:val="clear" w:color="auto" w:fill="auto"/>
            <w:vAlign w:val="center"/>
            <w:hideMark/>
          </w:tcPr>
          <w:p w14:paraId="3F9FEE6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589AAB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61.9579</w:t>
            </w:r>
          </w:p>
        </w:tc>
        <w:tc>
          <w:tcPr>
            <w:tcW w:w="1132" w:type="dxa"/>
            <w:tcBorders>
              <w:top w:val="nil"/>
              <w:left w:val="nil"/>
              <w:bottom w:val="single" w:sz="4" w:space="0" w:color="auto"/>
              <w:right w:val="single" w:sz="4" w:space="0" w:color="auto"/>
            </w:tcBorders>
            <w:shd w:val="clear" w:color="auto" w:fill="auto"/>
            <w:vAlign w:val="center"/>
            <w:hideMark/>
          </w:tcPr>
          <w:p w14:paraId="3D677C1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1.0269</w:t>
            </w:r>
          </w:p>
        </w:tc>
        <w:tc>
          <w:tcPr>
            <w:tcW w:w="1120" w:type="dxa"/>
            <w:tcBorders>
              <w:top w:val="nil"/>
              <w:left w:val="nil"/>
              <w:bottom w:val="single" w:sz="4" w:space="0" w:color="auto"/>
              <w:right w:val="single" w:sz="4" w:space="0" w:color="auto"/>
            </w:tcBorders>
            <w:shd w:val="clear" w:color="auto" w:fill="auto"/>
            <w:vAlign w:val="center"/>
            <w:hideMark/>
          </w:tcPr>
          <w:p w14:paraId="46101BA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22D67E7A" w14:textId="77777777" w:rsidR="00E007C4" w:rsidRPr="008335D5" w:rsidRDefault="00E007C4" w:rsidP="00E007C4">
      <w:pPr>
        <w:rPr>
          <w:rFonts w:cs="Arial"/>
        </w:rPr>
      </w:pPr>
    </w:p>
    <w:p w14:paraId="19BEE0D2" w14:textId="49BAF2EE" w:rsidR="00E007C4" w:rsidRPr="008335D5" w:rsidRDefault="00E007C4" w:rsidP="00E007C4">
      <w:pPr>
        <w:pStyle w:val="Caption"/>
        <w:keepNext/>
        <w:jc w:val="center"/>
        <w:rPr>
          <w:rFonts w:cs="Arial"/>
        </w:rPr>
      </w:pPr>
      <w:r w:rsidRPr="008335D5">
        <w:rPr>
          <w:rFonts w:cs="Arial"/>
        </w:rPr>
        <w:t>Table 1</w:t>
      </w:r>
      <w:r w:rsidR="006D5EF8">
        <w:rPr>
          <w:rFonts w:cs="Arial"/>
        </w:rPr>
        <w:t>1</w:t>
      </w:r>
      <w:r>
        <w:rPr>
          <w:rFonts w:cs="Arial"/>
        </w:rPr>
        <w:t>.</w:t>
      </w:r>
      <w:r w:rsidRPr="008335D5">
        <w:rPr>
          <w:rFonts w:cs="Arial"/>
        </w:rPr>
        <w:t xml:space="preserve"> Comparison of Update 3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5CA5E502"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C38B3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AC190C8"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DC1887"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7EAC08D8"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34F6234"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77754FB"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804173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FFAB64E"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0307959" w14:textId="77777777" w:rsidR="00E007C4" w:rsidRPr="008335D5" w:rsidRDefault="00E007C4" w:rsidP="00BD616C">
            <w:pPr>
              <w:spacing w:after="0" w:line="240" w:lineRule="auto"/>
              <w:rPr>
                <w:rFonts w:eastAsia="Times New Roman" w:cs="Arial"/>
                <w:b/>
                <w:bCs/>
                <w:color w:val="000000"/>
              </w:rPr>
            </w:pPr>
          </w:p>
        </w:tc>
      </w:tr>
      <w:tr w:rsidR="00E007C4" w:rsidRPr="008335D5" w14:paraId="0C0EAF29"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DC4B8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0.9425</w:t>
            </w:r>
          </w:p>
        </w:tc>
        <w:tc>
          <w:tcPr>
            <w:tcW w:w="1393" w:type="dxa"/>
            <w:tcBorders>
              <w:top w:val="nil"/>
              <w:left w:val="nil"/>
              <w:bottom w:val="single" w:sz="4" w:space="0" w:color="auto"/>
              <w:right w:val="single" w:sz="4" w:space="0" w:color="auto"/>
            </w:tcBorders>
            <w:shd w:val="clear" w:color="auto" w:fill="auto"/>
            <w:vAlign w:val="center"/>
            <w:hideMark/>
          </w:tcPr>
          <w:p w14:paraId="264ADDC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2129E8D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21.6746</w:t>
            </w:r>
          </w:p>
        </w:tc>
        <w:tc>
          <w:tcPr>
            <w:tcW w:w="1132" w:type="dxa"/>
            <w:tcBorders>
              <w:top w:val="nil"/>
              <w:left w:val="nil"/>
              <w:bottom w:val="single" w:sz="4" w:space="0" w:color="auto"/>
              <w:right w:val="single" w:sz="4" w:space="0" w:color="auto"/>
            </w:tcBorders>
            <w:shd w:val="clear" w:color="auto" w:fill="auto"/>
            <w:vAlign w:val="center"/>
            <w:hideMark/>
          </w:tcPr>
          <w:p w14:paraId="5FD55A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1.8107</w:t>
            </w:r>
          </w:p>
        </w:tc>
        <w:tc>
          <w:tcPr>
            <w:tcW w:w="1120" w:type="dxa"/>
            <w:tcBorders>
              <w:top w:val="nil"/>
              <w:left w:val="nil"/>
              <w:bottom w:val="single" w:sz="4" w:space="0" w:color="auto"/>
              <w:right w:val="single" w:sz="4" w:space="0" w:color="auto"/>
            </w:tcBorders>
            <w:shd w:val="clear" w:color="auto" w:fill="auto"/>
            <w:vAlign w:val="center"/>
            <w:hideMark/>
          </w:tcPr>
          <w:p w14:paraId="16EFE41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3BFEF3D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A62791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0.7733</w:t>
            </w:r>
          </w:p>
        </w:tc>
        <w:tc>
          <w:tcPr>
            <w:tcW w:w="1393" w:type="dxa"/>
            <w:tcBorders>
              <w:top w:val="nil"/>
              <w:left w:val="nil"/>
              <w:bottom w:val="single" w:sz="4" w:space="0" w:color="auto"/>
              <w:right w:val="single" w:sz="4" w:space="0" w:color="auto"/>
            </w:tcBorders>
            <w:shd w:val="clear" w:color="auto" w:fill="auto"/>
            <w:vAlign w:val="center"/>
            <w:hideMark/>
          </w:tcPr>
          <w:p w14:paraId="1ECBF5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1196AF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22.5021</w:t>
            </w:r>
          </w:p>
        </w:tc>
        <w:tc>
          <w:tcPr>
            <w:tcW w:w="1132" w:type="dxa"/>
            <w:tcBorders>
              <w:top w:val="nil"/>
              <w:left w:val="nil"/>
              <w:bottom w:val="single" w:sz="4" w:space="0" w:color="auto"/>
              <w:right w:val="single" w:sz="4" w:space="0" w:color="auto"/>
            </w:tcBorders>
            <w:shd w:val="clear" w:color="auto" w:fill="auto"/>
            <w:vAlign w:val="center"/>
            <w:hideMark/>
          </w:tcPr>
          <w:p w14:paraId="5CD5E18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-2.3636</w:t>
            </w:r>
          </w:p>
        </w:tc>
        <w:tc>
          <w:tcPr>
            <w:tcW w:w="1120" w:type="dxa"/>
            <w:tcBorders>
              <w:top w:val="nil"/>
              <w:left w:val="nil"/>
              <w:bottom w:val="single" w:sz="4" w:space="0" w:color="auto"/>
              <w:right w:val="single" w:sz="4" w:space="0" w:color="auto"/>
            </w:tcBorders>
            <w:shd w:val="clear" w:color="auto" w:fill="auto"/>
            <w:vAlign w:val="center"/>
            <w:hideMark/>
          </w:tcPr>
          <w:p w14:paraId="143B24C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2B67562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DD10C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0.9494</w:t>
            </w:r>
          </w:p>
        </w:tc>
        <w:tc>
          <w:tcPr>
            <w:tcW w:w="1393" w:type="dxa"/>
            <w:tcBorders>
              <w:top w:val="nil"/>
              <w:left w:val="nil"/>
              <w:bottom w:val="single" w:sz="4" w:space="0" w:color="auto"/>
              <w:right w:val="single" w:sz="4" w:space="0" w:color="auto"/>
            </w:tcBorders>
            <w:shd w:val="clear" w:color="auto" w:fill="auto"/>
            <w:vAlign w:val="center"/>
            <w:hideMark/>
          </w:tcPr>
          <w:p w14:paraId="41D9EA2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5FF7B82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27.6417</w:t>
            </w:r>
          </w:p>
        </w:tc>
        <w:tc>
          <w:tcPr>
            <w:tcW w:w="1132" w:type="dxa"/>
            <w:tcBorders>
              <w:top w:val="nil"/>
              <w:left w:val="nil"/>
              <w:bottom w:val="single" w:sz="4" w:space="0" w:color="auto"/>
              <w:right w:val="single" w:sz="4" w:space="0" w:color="auto"/>
            </w:tcBorders>
            <w:shd w:val="clear" w:color="auto" w:fill="auto"/>
            <w:vAlign w:val="center"/>
            <w:hideMark/>
          </w:tcPr>
          <w:p w14:paraId="3D61551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-1.031</w:t>
            </w:r>
          </w:p>
        </w:tc>
        <w:tc>
          <w:tcPr>
            <w:tcW w:w="1120" w:type="dxa"/>
            <w:tcBorders>
              <w:top w:val="nil"/>
              <w:left w:val="nil"/>
              <w:bottom w:val="single" w:sz="4" w:space="0" w:color="auto"/>
              <w:right w:val="single" w:sz="4" w:space="0" w:color="auto"/>
            </w:tcBorders>
            <w:shd w:val="clear" w:color="auto" w:fill="auto"/>
            <w:vAlign w:val="center"/>
            <w:hideMark/>
          </w:tcPr>
          <w:p w14:paraId="5A0921E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1C4DDFC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66083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0.9629</w:t>
            </w:r>
          </w:p>
        </w:tc>
        <w:tc>
          <w:tcPr>
            <w:tcW w:w="1393" w:type="dxa"/>
            <w:tcBorders>
              <w:top w:val="nil"/>
              <w:left w:val="nil"/>
              <w:bottom w:val="single" w:sz="4" w:space="0" w:color="auto"/>
              <w:right w:val="single" w:sz="4" w:space="0" w:color="auto"/>
            </w:tcBorders>
            <w:shd w:val="clear" w:color="auto" w:fill="auto"/>
            <w:vAlign w:val="center"/>
            <w:hideMark/>
          </w:tcPr>
          <w:p w14:paraId="2F93AA4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4EF9754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36.3608</w:t>
            </w:r>
          </w:p>
        </w:tc>
        <w:tc>
          <w:tcPr>
            <w:tcW w:w="1132" w:type="dxa"/>
            <w:tcBorders>
              <w:top w:val="nil"/>
              <w:left w:val="nil"/>
              <w:bottom w:val="single" w:sz="4" w:space="0" w:color="auto"/>
              <w:right w:val="single" w:sz="4" w:space="0" w:color="auto"/>
            </w:tcBorders>
            <w:shd w:val="clear" w:color="auto" w:fill="auto"/>
            <w:vAlign w:val="center"/>
            <w:hideMark/>
          </w:tcPr>
          <w:p w14:paraId="5316450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1.1779</w:t>
            </w:r>
          </w:p>
        </w:tc>
        <w:tc>
          <w:tcPr>
            <w:tcW w:w="1120" w:type="dxa"/>
            <w:tcBorders>
              <w:top w:val="nil"/>
              <w:left w:val="nil"/>
              <w:bottom w:val="single" w:sz="4" w:space="0" w:color="auto"/>
              <w:right w:val="single" w:sz="4" w:space="0" w:color="auto"/>
            </w:tcBorders>
            <w:shd w:val="clear" w:color="auto" w:fill="auto"/>
            <w:vAlign w:val="center"/>
            <w:hideMark/>
          </w:tcPr>
          <w:p w14:paraId="1862AB2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196C0FD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28F780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0.8782</w:t>
            </w:r>
          </w:p>
        </w:tc>
        <w:tc>
          <w:tcPr>
            <w:tcW w:w="1393" w:type="dxa"/>
            <w:tcBorders>
              <w:top w:val="nil"/>
              <w:left w:val="nil"/>
              <w:bottom w:val="single" w:sz="4" w:space="0" w:color="auto"/>
              <w:right w:val="single" w:sz="4" w:space="0" w:color="auto"/>
            </w:tcBorders>
            <w:shd w:val="clear" w:color="auto" w:fill="auto"/>
            <w:vAlign w:val="center"/>
            <w:hideMark/>
          </w:tcPr>
          <w:p w14:paraId="04FC024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52F11D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48.038</w:t>
            </w:r>
          </w:p>
        </w:tc>
        <w:tc>
          <w:tcPr>
            <w:tcW w:w="1132" w:type="dxa"/>
            <w:tcBorders>
              <w:top w:val="nil"/>
              <w:left w:val="nil"/>
              <w:bottom w:val="single" w:sz="4" w:space="0" w:color="auto"/>
              <w:right w:val="single" w:sz="4" w:space="0" w:color="auto"/>
            </w:tcBorders>
            <w:shd w:val="clear" w:color="auto" w:fill="auto"/>
            <w:vAlign w:val="center"/>
            <w:hideMark/>
          </w:tcPr>
          <w:p w14:paraId="070606C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-1.421</w:t>
            </w:r>
          </w:p>
        </w:tc>
        <w:tc>
          <w:tcPr>
            <w:tcW w:w="1120" w:type="dxa"/>
            <w:tcBorders>
              <w:top w:val="nil"/>
              <w:left w:val="nil"/>
              <w:bottom w:val="single" w:sz="4" w:space="0" w:color="auto"/>
              <w:right w:val="single" w:sz="4" w:space="0" w:color="auto"/>
            </w:tcBorders>
            <w:shd w:val="clear" w:color="auto" w:fill="auto"/>
            <w:vAlign w:val="center"/>
            <w:hideMark/>
          </w:tcPr>
          <w:p w14:paraId="0D3DDDA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3C0E3156"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1A8F80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0.7113</w:t>
            </w:r>
          </w:p>
        </w:tc>
        <w:tc>
          <w:tcPr>
            <w:tcW w:w="1393" w:type="dxa"/>
            <w:tcBorders>
              <w:top w:val="nil"/>
              <w:left w:val="nil"/>
              <w:bottom w:val="single" w:sz="4" w:space="0" w:color="auto"/>
              <w:right w:val="single" w:sz="4" w:space="0" w:color="auto"/>
            </w:tcBorders>
            <w:shd w:val="clear" w:color="auto" w:fill="auto"/>
            <w:vAlign w:val="center"/>
            <w:hideMark/>
          </w:tcPr>
          <w:p w14:paraId="2A4042F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E54F0F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62.2931</w:t>
            </w:r>
          </w:p>
        </w:tc>
        <w:tc>
          <w:tcPr>
            <w:tcW w:w="1132" w:type="dxa"/>
            <w:tcBorders>
              <w:top w:val="nil"/>
              <w:left w:val="nil"/>
              <w:bottom w:val="single" w:sz="4" w:space="0" w:color="auto"/>
              <w:right w:val="single" w:sz="4" w:space="0" w:color="auto"/>
            </w:tcBorders>
            <w:shd w:val="clear" w:color="auto" w:fill="auto"/>
            <w:vAlign w:val="center"/>
            <w:hideMark/>
          </w:tcPr>
          <w:p w14:paraId="1BAC1BC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1.5735</w:t>
            </w:r>
          </w:p>
        </w:tc>
        <w:tc>
          <w:tcPr>
            <w:tcW w:w="1120" w:type="dxa"/>
            <w:tcBorders>
              <w:top w:val="nil"/>
              <w:left w:val="nil"/>
              <w:bottom w:val="single" w:sz="4" w:space="0" w:color="auto"/>
              <w:right w:val="single" w:sz="4" w:space="0" w:color="auto"/>
            </w:tcBorders>
            <w:shd w:val="clear" w:color="auto" w:fill="auto"/>
            <w:vAlign w:val="center"/>
            <w:hideMark/>
          </w:tcPr>
          <w:p w14:paraId="34B26D0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07879121" w14:textId="77777777" w:rsidR="00E007C4" w:rsidRPr="008335D5" w:rsidRDefault="00E007C4" w:rsidP="00E007C4">
      <w:pPr>
        <w:rPr>
          <w:rFonts w:cs="Arial"/>
        </w:rPr>
      </w:pPr>
    </w:p>
    <w:p w14:paraId="76D74D24" w14:textId="27EFF88F" w:rsidR="00E007C4" w:rsidRPr="008335D5" w:rsidRDefault="00E007C4" w:rsidP="00E007C4">
      <w:pPr>
        <w:pStyle w:val="Caption"/>
        <w:keepNext/>
        <w:jc w:val="center"/>
        <w:rPr>
          <w:rFonts w:cs="Arial"/>
        </w:rPr>
      </w:pPr>
      <w:r w:rsidRPr="008335D5">
        <w:rPr>
          <w:rFonts w:cs="Arial"/>
        </w:rPr>
        <w:lastRenderedPageBreak/>
        <w:t>Table 1</w:t>
      </w:r>
      <w:r w:rsidR="006D5EF8">
        <w:rPr>
          <w:rFonts w:cs="Arial"/>
        </w:rPr>
        <w:t>2</w:t>
      </w:r>
      <w:r>
        <w:rPr>
          <w:rFonts w:cs="Arial"/>
        </w:rPr>
        <w:t>.</w:t>
      </w:r>
      <w:r w:rsidRPr="008335D5">
        <w:rPr>
          <w:rFonts w:cs="Arial"/>
        </w:rPr>
        <w:t xml:space="preserve"> Comparison of Update 4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257318C"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B75A1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107C925"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BC7167"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31E48F4A"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6147305"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498D6946"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10C6FD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52B0A3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3F336633" w14:textId="77777777" w:rsidR="00E007C4" w:rsidRPr="008335D5" w:rsidRDefault="00E007C4" w:rsidP="00BD616C">
            <w:pPr>
              <w:spacing w:after="0" w:line="240" w:lineRule="auto"/>
              <w:rPr>
                <w:rFonts w:eastAsia="Times New Roman" w:cs="Arial"/>
                <w:b/>
                <w:bCs/>
                <w:color w:val="000000"/>
              </w:rPr>
            </w:pPr>
          </w:p>
        </w:tc>
      </w:tr>
      <w:tr w:rsidR="00E007C4" w:rsidRPr="008335D5" w14:paraId="52362331"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59DEC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0.9543</w:t>
            </w:r>
          </w:p>
        </w:tc>
        <w:tc>
          <w:tcPr>
            <w:tcW w:w="1393" w:type="dxa"/>
            <w:tcBorders>
              <w:top w:val="nil"/>
              <w:left w:val="nil"/>
              <w:bottom w:val="single" w:sz="4" w:space="0" w:color="auto"/>
              <w:right w:val="single" w:sz="4" w:space="0" w:color="auto"/>
            </w:tcBorders>
            <w:shd w:val="clear" w:color="auto" w:fill="auto"/>
            <w:vAlign w:val="center"/>
            <w:hideMark/>
          </w:tcPr>
          <w:p w14:paraId="1AC44A6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7767A15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21.7826</w:t>
            </w:r>
          </w:p>
        </w:tc>
        <w:tc>
          <w:tcPr>
            <w:tcW w:w="1132" w:type="dxa"/>
            <w:tcBorders>
              <w:top w:val="nil"/>
              <w:left w:val="nil"/>
              <w:bottom w:val="single" w:sz="4" w:space="0" w:color="auto"/>
              <w:right w:val="single" w:sz="4" w:space="0" w:color="auto"/>
            </w:tcBorders>
            <w:shd w:val="clear" w:color="auto" w:fill="auto"/>
            <w:vAlign w:val="center"/>
            <w:hideMark/>
          </w:tcPr>
          <w:p w14:paraId="5DA588D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2.3182</w:t>
            </w:r>
          </w:p>
        </w:tc>
        <w:tc>
          <w:tcPr>
            <w:tcW w:w="1120" w:type="dxa"/>
            <w:tcBorders>
              <w:top w:val="nil"/>
              <w:left w:val="nil"/>
              <w:bottom w:val="single" w:sz="4" w:space="0" w:color="auto"/>
              <w:right w:val="single" w:sz="4" w:space="0" w:color="auto"/>
            </w:tcBorders>
            <w:shd w:val="clear" w:color="auto" w:fill="auto"/>
            <w:vAlign w:val="center"/>
            <w:hideMark/>
          </w:tcPr>
          <w:p w14:paraId="327F218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5239A74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1F0DEE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0.7508</w:t>
            </w:r>
          </w:p>
        </w:tc>
        <w:tc>
          <w:tcPr>
            <w:tcW w:w="1393" w:type="dxa"/>
            <w:tcBorders>
              <w:top w:val="nil"/>
              <w:left w:val="nil"/>
              <w:bottom w:val="single" w:sz="4" w:space="0" w:color="auto"/>
              <w:right w:val="single" w:sz="4" w:space="0" w:color="auto"/>
            </w:tcBorders>
            <w:shd w:val="clear" w:color="auto" w:fill="auto"/>
            <w:vAlign w:val="center"/>
            <w:hideMark/>
          </w:tcPr>
          <w:p w14:paraId="10A3FE1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7E5683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22.4708</w:t>
            </w:r>
          </w:p>
        </w:tc>
        <w:tc>
          <w:tcPr>
            <w:tcW w:w="1132" w:type="dxa"/>
            <w:tcBorders>
              <w:top w:val="nil"/>
              <w:left w:val="nil"/>
              <w:bottom w:val="single" w:sz="4" w:space="0" w:color="auto"/>
              <w:right w:val="single" w:sz="4" w:space="0" w:color="auto"/>
            </w:tcBorders>
            <w:shd w:val="clear" w:color="auto" w:fill="auto"/>
            <w:vAlign w:val="center"/>
            <w:hideMark/>
          </w:tcPr>
          <w:p w14:paraId="580D437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-2.4997</w:t>
            </w:r>
          </w:p>
        </w:tc>
        <w:tc>
          <w:tcPr>
            <w:tcW w:w="1120" w:type="dxa"/>
            <w:tcBorders>
              <w:top w:val="nil"/>
              <w:left w:val="nil"/>
              <w:bottom w:val="single" w:sz="4" w:space="0" w:color="auto"/>
              <w:right w:val="single" w:sz="4" w:space="0" w:color="auto"/>
            </w:tcBorders>
            <w:shd w:val="clear" w:color="auto" w:fill="auto"/>
            <w:vAlign w:val="center"/>
            <w:hideMark/>
          </w:tcPr>
          <w:p w14:paraId="0FE152F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0E01D4A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D4045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0.9552</w:t>
            </w:r>
          </w:p>
        </w:tc>
        <w:tc>
          <w:tcPr>
            <w:tcW w:w="1393" w:type="dxa"/>
            <w:tcBorders>
              <w:top w:val="nil"/>
              <w:left w:val="nil"/>
              <w:bottom w:val="single" w:sz="4" w:space="0" w:color="auto"/>
              <w:right w:val="single" w:sz="4" w:space="0" w:color="auto"/>
            </w:tcBorders>
            <w:shd w:val="clear" w:color="auto" w:fill="auto"/>
            <w:vAlign w:val="center"/>
            <w:hideMark/>
          </w:tcPr>
          <w:p w14:paraId="48B6A55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21F1D57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27.5469</w:t>
            </w:r>
          </w:p>
        </w:tc>
        <w:tc>
          <w:tcPr>
            <w:tcW w:w="1132" w:type="dxa"/>
            <w:tcBorders>
              <w:top w:val="nil"/>
              <w:left w:val="nil"/>
              <w:bottom w:val="single" w:sz="4" w:space="0" w:color="auto"/>
              <w:right w:val="single" w:sz="4" w:space="0" w:color="auto"/>
            </w:tcBorders>
            <w:shd w:val="clear" w:color="auto" w:fill="auto"/>
            <w:vAlign w:val="center"/>
            <w:hideMark/>
          </w:tcPr>
          <w:p w14:paraId="5598294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-1.3707</w:t>
            </w:r>
          </w:p>
        </w:tc>
        <w:tc>
          <w:tcPr>
            <w:tcW w:w="1120" w:type="dxa"/>
            <w:tcBorders>
              <w:top w:val="nil"/>
              <w:left w:val="nil"/>
              <w:bottom w:val="single" w:sz="4" w:space="0" w:color="auto"/>
              <w:right w:val="single" w:sz="4" w:space="0" w:color="auto"/>
            </w:tcBorders>
            <w:shd w:val="clear" w:color="auto" w:fill="auto"/>
            <w:vAlign w:val="center"/>
            <w:hideMark/>
          </w:tcPr>
          <w:p w14:paraId="49744E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5C7AEB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74864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0.9644</w:t>
            </w:r>
          </w:p>
        </w:tc>
        <w:tc>
          <w:tcPr>
            <w:tcW w:w="1393" w:type="dxa"/>
            <w:tcBorders>
              <w:top w:val="nil"/>
              <w:left w:val="nil"/>
              <w:bottom w:val="single" w:sz="4" w:space="0" w:color="auto"/>
              <w:right w:val="single" w:sz="4" w:space="0" w:color="auto"/>
            </w:tcBorders>
            <w:shd w:val="clear" w:color="auto" w:fill="auto"/>
            <w:vAlign w:val="center"/>
            <w:hideMark/>
          </w:tcPr>
          <w:p w14:paraId="2F55033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6B69E98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36.4083</w:t>
            </w:r>
          </w:p>
        </w:tc>
        <w:tc>
          <w:tcPr>
            <w:tcW w:w="1132" w:type="dxa"/>
            <w:tcBorders>
              <w:top w:val="nil"/>
              <w:left w:val="nil"/>
              <w:bottom w:val="single" w:sz="4" w:space="0" w:color="auto"/>
              <w:right w:val="single" w:sz="4" w:space="0" w:color="auto"/>
            </w:tcBorders>
            <w:shd w:val="clear" w:color="auto" w:fill="auto"/>
            <w:vAlign w:val="center"/>
            <w:hideMark/>
          </w:tcPr>
          <w:p w14:paraId="59313DA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1.3099</w:t>
            </w:r>
          </w:p>
        </w:tc>
        <w:tc>
          <w:tcPr>
            <w:tcW w:w="1120" w:type="dxa"/>
            <w:tcBorders>
              <w:top w:val="nil"/>
              <w:left w:val="nil"/>
              <w:bottom w:val="single" w:sz="4" w:space="0" w:color="auto"/>
              <w:right w:val="single" w:sz="4" w:space="0" w:color="auto"/>
            </w:tcBorders>
            <w:shd w:val="clear" w:color="auto" w:fill="auto"/>
            <w:vAlign w:val="center"/>
            <w:hideMark/>
          </w:tcPr>
          <w:p w14:paraId="5118217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ACFF58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88755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0.8764</w:t>
            </w:r>
          </w:p>
        </w:tc>
        <w:tc>
          <w:tcPr>
            <w:tcW w:w="1393" w:type="dxa"/>
            <w:tcBorders>
              <w:top w:val="nil"/>
              <w:left w:val="nil"/>
              <w:bottom w:val="single" w:sz="4" w:space="0" w:color="auto"/>
              <w:right w:val="single" w:sz="4" w:space="0" w:color="auto"/>
            </w:tcBorders>
            <w:shd w:val="clear" w:color="auto" w:fill="auto"/>
            <w:vAlign w:val="center"/>
            <w:hideMark/>
          </w:tcPr>
          <w:p w14:paraId="7AE670A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757D6A6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48.1483</w:t>
            </w:r>
          </w:p>
        </w:tc>
        <w:tc>
          <w:tcPr>
            <w:tcW w:w="1132" w:type="dxa"/>
            <w:tcBorders>
              <w:top w:val="nil"/>
              <w:left w:val="nil"/>
              <w:bottom w:val="single" w:sz="4" w:space="0" w:color="auto"/>
              <w:right w:val="single" w:sz="4" w:space="0" w:color="auto"/>
            </w:tcBorders>
            <w:shd w:val="clear" w:color="auto" w:fill="auto"/>
            <w:vAlign w:val="center"/>
            <w:hideMark/>
          </w:tcPr>
          <w:p w14:paraId="6767A4E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-1.1947</w:t>
            </w:r>
          </w:p>
        </w:tc>
        <w:tc>
          <w:tcPr>
            <w:tcW w:w="1120" w:type="dxa"/>
            <w:tcBorders>
              <w:top w:val="nil"/>
              <w:left w:val="nil"/>
              <w:bottom w:val="single" w:sz="4" w:space="0" w:color="auto"/>
              <w:right w:val="single" w:sz="4" w:space="0" w:color="auto"/>
            </w:tcBorders>
            <w:shd w:val="clear" w:color="auto" w:fill="auto"/>
            <w:vAlign w:val="center"/>
            <w:hideMark/>
          </w:tcPr>
          <w:p w14:paraId="0E2DB6F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430D1D1C" w14:textId="77777777" w:rsidTr="00BD616C">
        <w:trPr>
          <w:trHeight w:val="315"/>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70BC5F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0.7322</w:t>
            </w:r>
          </w:p>
        </w:tc>
        <w:tc>
          <w:tcPr>
            <w:tcW w:w="1393" w:type="dxa"/>
            <w:tcBorders>
              <w:top w:val="nil"/>
              <w:left w:val="nil"/>
              <w:bottom w:val="single" w:sz="4" w:space="0" w:color="auto"/>
              <w:right w:val="single" w:sz="4" w:space="0" w:color="auto"/>
            </w:tcBorders>
            <w:shd w:val="clear" w:color="auto" w:fill="auto"/>
            <w:vAlign w:val="center"/>
            <w:hideMark/>
          </w:tcPr>
          <w:p w14:paraId="49B660D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4AEA06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61.9288</w:t>
            </w:r>
          </w:p>
        </w:tc>
        <w:tc>
          <w:tcPr>
            <w:tcW w:w="1132" w:type="dxa"/>
            <w:tcBorders>
              <w:top w:val="nil"/>
              <w:left w:val="nil"/>
              <w:bottom w:val="single" w:sz="4" w:space="0" w:color="auto"/>
              <w:right w:val="single" w:sz="4" w:space="0" w:color="auto"/>
            </w:tcBorders>
            <w:shd w:val="clear" w:color="auto" w:fill="auto"/>
            <w:vAlign w:val="center"/>
            <w:hideMark/>
          </w:tcPr>
          <w:p w14:paraId="6A4B75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0.9795</w:t>
            </w:r>
          </w:p>
        </w:tc>
        <w:tc>
          <w:tcPr>
            <w:tcW w:w="1120" w:type="dxa"/>
            <w:tcBorders>
              <w:top w:val="nil"/>
              <w:left w:val="nil"/>
              <w:bottom w:val="single" w:sz="4" w:space="0" w:color="auto"/>
              <w:right w:val="single" w:sz="4" w:space="0" w:color="auto"/>
            </w:tcBorders>
            <w:shd w:val="clear" w:color="auto" w:fill="auto"/>
            <w:vAlign w:val="center"/>
            <w:hideMark/>
          </w:tcPr>
          <w:p w14:paraId="6BE81F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69228A38" w14:textId="77777777" w:rsidR="00E007C4" w:rsidRPr="008335D5" w:rsidRDefault="00E007C4" w:rsidP="00E007C4">
      <w:pPr>
        <w:rPr>
          <w:rFonts w:cs="Arial"/>
        </w:rPr>
      </w:pPr>
    </w:p>
    <w:p w14:paraId="6D1D7862" w14:textId="77777777" w:rsidR="00E007C4" w:rsidRDefault="00E007C4" w:rsidP="00E007C4">
      <w:pPr>
        <w:rPr>
          <w:rFonts w:cs="Arial"/>
          <w:b/>
          <w:bCs/>
          <w:sz w:val="18"/>
          <w:szCs w:val="18"/>
        </w:rPr>
      </w:pPr>
      <w:r>
        <w:rPr>
          <w:rFonts w:cs="Arial"/>
        </w:rPr>
        <w:br w:type="page"/>
      </w:r>
    </w:p>
    <w:p w14:paraId="1EA032FA" w14:textId="77777777" w:rsidR="00E007C4" w:rsidRPr="008335D5" w:rsidRDefault="00E007C4" w:rsidP="00E007C4">
      <w:pPr>
        <w:pStyle w:val="Caption"/>
        <w:keepNext/>
        <w:jc w:val="center"/>
        <w:rPr>
          <w:rFonts w:cs="Arial"/>
        </w:rPr>
      </w:pPr>
      <w:r w:rsidRPr="008335D5">
        <w:rPr>
          <w:rFonts w:cs="Arial"/>
        </w:rPr>
        <w:lastRenderedPageBreak/>
        <w:t>Table 1</w:t>
      </w:r>
      <w:r>
        <w:rPr>
          <w:rFonts w:cs="Arial"/>
        </w:rPr>
        <w:t>2.</w:t>
      </w:r>
      <w:r w:rsidRPr="008335D5">
        <w:rPr>
          <w:rFonts w:cs="Arial"/>
        </w:rPr>
        <w:t xml:space="preserve"> Comparison of Update 5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F755681" w14:textId="77777777" w:rsidTr="00BD616C">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D05F8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EEDE5E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98E425"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4212CB8"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3845E63"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825FFC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4D1C92A"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F1F0443"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3F33411" w14:textId="77777777" w:rsidR="00E007C4" w:rsidRPr="008335D5" w:rsidRDefault="00E007C4" w:rsidP="00BD616C">
            <w:pPr>
              <w:spacing w:after="0" w:line="240" w:lineRule="auto"/>
              <w:rPr>
                <w:rFonts w:eastAsia="Times New Roman" w:cs="Arial"/>
                <w:b/>
                <w:bCs/>
                <w:color w:val="000000"/>
              </w:rPr>
            </w:pPr>
          </w:p>
        </w:tc>
      </w:tr>
      <w:tr w:rsidR="00E007C4" w:rsidRPr="008335D5" w14:paraId="6699063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7BD5FB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0.8776</w:t>
            </w:r>
          </w:p>
        </w:tc>
        <w:tc>
          <w:tcPr>
            <w:tcW w:w="1393" w:type="dxa"/>
            <w:tcBorders>
              <w:top w:val="nil"/>
              <w:left w:val="nil"/>
              <w:bottom w:val="single" w:sz="4" w:space="0" w:color="auto"/>
              <w:right w:val="single" w:sz="4" w:space="0" w:color="auto"/>
            </w:tcBorders>
            <w:shd w:val="clear" w:color="auto" w:fill="auto"/>
            <w:vAlign w:val="center"/>
            <w:hideMark/>
          </w:tcPr>
          <w:p w14:paraId="270CE2C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34644E6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21.5732</w:t>
            </w:r>
          </w:p>
        </w:tc>
        <w:tc>
          <w:tcPr>
            <w:tcW w:w="1132" w:type="dxa"/>
            <w:tcBorders>
              <w:top w:val="nil"/>
              <w:left w:val="nil"/>
              <w:bottom w:val="single" w:sz="4" w:space="0" w:color="auto"/>
              <w:right w:val="single" w:sz="4" w:space="0" w:color="auto"/>
            </w:tcBorders>
            <w:shd w:val="clear" w:color="auto" w:fill="auto"/>
            <w:vAlign w:val="center"/>
            <w:hideMark/>
          </w:tcPr>
          <w:p w14:paraId="072066B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1.3346</w:t>
            </w:r>
          </w:p>
        </w:tc>
        <w:tc>
          <w:tcPr>
            <w:tcW w:w="1120" w:type="dxa"/>
            <w:tcBorders>
              <w:top w:val="nil"/>
              <w:left w:val="nil"/>
              <w:bottom w:val="single" w:sz="4" w:space="0" w:color="auto"/>
              <w:right w:val="single" w:sz="4" w:space="0" w:color="auto"/>
            </w:tcBorders>
            <w:shd w:val="clear" w:color="auto" w:fill="auto"/>
            <w:vAlign w:val="center"/>
            <w:hideMark/>
          </w:tcPr>
          <w:p w14:paraId="01103A4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8079B07"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7915EC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0.8606</w:t>
            </w:r>
          </w:p>
        </w:tc>
        <w:tc>
          <w:tcPr>
            <w:tcW w:w="1393" w:type="dxa"/>
            <w:tcBorders>
              <w:top w:val="nil"/>
              <w:left w:val="nil"/>
              <w:bottom w:val="single" w:sz="4" w:space="0" w:color="auto"/>
              <w:right w:val="single" w:sz="4" w:space="0" w:color="auto"/>
            </w:tcBorders>
            <w:shd w:val="clear" w:color="auto" w:fill="auto"/>
            <w:vAlign w:val="center"/>
            <w:hideMark/>
          </w:tcPr>
          <w:p w14:paraId="3EEEC17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688056F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22.2423</w:t>
            </w:r>
          </w:p>
        </w:tc>
        <w:tc>
          <w:tcPr>
            <w:tcW w:w="1132" w:type="dxa"/>
            <w:tcBorders>
              <w:top w:val="nil"/>
              <w:left w:val="nil"/>
              <w:bottom w:val="single" w:sz="4" w:space="0" w:color="auto"/>
              <w:right w:val="single" w:sz="4" w:space="0" w:color="auto"/>
            </w:tcBorders>
            <w:shd w:val="clear" w:color="auto" w:fill="auto"/>
            <w:vAlign w:val="center"/>
            <w:hideMark/>
          </w:tcPr>
          <w:p w14:paraId="1E94CA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-3.4912</w:t>
            </w:r>
          </w:p>
        </w:tc>
        <w:tc>
          <w:tcPr>
            <w:tcW w:w="1120" w:type="dxa"/>
            <w:tcBorders>
              <w:top w:val="nil"/>
              <w:left w:val="nil"/>
              <w:bottom w:val="single" w:sz="4" w:space="0" w:color="auto"/>
              <w:right w:val="single" w:sz="4" w:space="0" w:color="auto"/>
            </w:tcBorders>
            <w:shd w:val="clear" w:color="auto" w:fill="auto"/>
            <w:vAlign w:val="center"/>
            <w:hideMark/>
          </w:tcPr>
          <w:p w14:paraId="4D238DE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7008F20C"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D339A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0.956</w:t>
            </w:r>
          </w:p>
        </w:tc>
        <w:tc>
          <w:tcPr>
            <w:tcW w:w="1393" w:type="dxa"/>
            <w:tcBorders>
              <w:top w:val="nil"/>
              <w:left w:val="nil"/>
              <w:bottom w:val="single" w:sz="4" w:space="0" w:color="auto"/>
              <w:right w:val="single" w:sz="4" w:space="0" w:color="auto"/>
            </w:tcBorders>
            <w:shd w:val="clear" w:color="auto" w:fill="auto"/>
            <w:vAlign w:val="center"/>
            <w:hideMark/>
          </w:tcPr>
          <w:p w14:paraId="70579AE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6BDE649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27.6003</w:t>
            </w:r>
          </w:p>
        </w:tc>
        <w:tc>
          <w:tcPr>
            <w:tcW w:w="1132" w:type="dxa"/>
            <w:tcBorders>
              <w:top w:val="nil"/>
              <w:left w:val="nil"/>
              <w:bottom w:val="single" w:sz="4" w:space="0" w:color="auto"/>
              <w:right w:val="single" w:sz="4" w:space="0" w:color="auto"/>
            </w:tcBorders>
            <w:shd w:val="clear" w:color="auto" w:fill="auto"/>
            <w:vAlign w:val="center"/>
            <w:hideMark/>
          </w:tcPr>
          <w:p w14:paraId="4DC5B2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-1.1792</w:t>
            </w:r>
          </w:p>
        </w:tc>
        <w:tc>
          <w:tcPr>
            <w:tcW w:w="1120" w:type="dxa"/>
            <w:tcBorders>
              <w:top w:val="nil"/>
              <w:left w:val="nil"/>
              <w:bottom w:val="single" w:sz="4" w:space="0" w:color="auto"/>
              <w:right w:val="single" w:sz="4" w:space="0" w:color="auto"/>
            </w:tcBorders>
            <w:shd w:val="clear" w:color="auto" w:fill="auto"/>
            <w:vAlign w:val="center"/>
            <w:hideMark/>
          </w:tcPr>
          <w:p w14:paraId="3453058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4F855B7C"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23AB1E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0.9681</w:t>
            </w:r>
          </w:p>
        </w:tc>
        <w:tc>
          <w:tcPr>
            <w:tcW w:w="1393" w:type="dxa"/>
            <w:tcBorders>
              <w:top w:val="nil"/>
              <w:left w:val="nil"/>
              <w:bottom w:val="single" w:sz="4" w:space="0" w:color="auto"/>
              <w:right w:val="single" w:sz="4" w:space="0" w:color="auto"/>
            </w:tcBorders>
            <w:shd w:val="clear" w:color="auto" w:fill="auto"/>
            <w:vAlign w:val="center"/>
            <w:hideMark/>
          </w:tcPr>
          <w:p w14:paraId="40C84C1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5F1B6E9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36.5244</w:t>
            </w:r>
          </w:p>
        </w:tc>
        <w:tc>
          <w:tcPr>
            <w:tcW w:w="1132" w:type="dxa"/>
            <w:tcBorders>
              <w:top w:val="nil"/>
              <w:left w:val="nil"/>
              <w:bottom w:val="single" w:sz="4" w:space="0" w:color="auto"/>
              <w:right w:val="single" w:sz="4" w:space="0" w:color="auto"/>
            </w:tcBorders>
            <w:shd w:val="clear" w:color="auto" w:fill="auto"/>
            <w:vAlign w:val="center"/>
            <w:hideMark/>
          </w:tcPr>
          <w:p w14:paraId="3A6E49B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1.633</w:t>
            </w:r>
          </w:p>
        </w:tc>
        <w:tc>
          <w:tcPr>
            <w:tcW w:w="1120" w:type="dxa"/>
            <w:tcBorders>
              <w:top w:val="nil"/>
              <w:left w:val="nil"/>
              <w:bottom w:val="single" w:sz="4" w:space="0" w:color="auto"/>
              <w:right w:val="single" w:sz="4" w:space="0" w:color="auto"/>
            </w:tcBorders>
            <w:shd w:val="clear" w:color="auto" w:fill="auto"/>
            <w:vAlign w:val="center"/>
            <w:hideMark/>
          </w:tcPr>
          <w:p w14:paraId="340F719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7851E16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1395A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0.8814</w:t>
            </w:r>
          </w:p>
        </w:tc>
        <w:tc>
          <w:tcPr>
            <w:tcW w:w="1393" w:type="dxa"/>
            <w:tcBorders>
              <w:top w:val="nil"/>
              <w:left w:val="nil"/>
              <w:bottom w:val="single" w:sz="4" w:space="0" w:color="auto"/>
              <w:right w:val="single" w:sz="4" w:space="0" w:color="auto"/>
            </w:tcBorders>
            <w:shd w:val="clear" w:color="auto" w:fill="auto"/>
            <w:vAlign w:val="center"/>
            <w:hideMark/>
          </w:tcPr>
          <w:p w14:paraId="6C60762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4BA11A7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48.2685</w:t>
            </w:r>
          </w:p>
        </w:tc>
        <w:tc>
          <w:tcPr>
            <w:tcW w:w="1132" w:type="dxa"/>
            <w:tcBorders>
              <w:top w:val="nil"/>
              <w:left w:val="nil"/>
              <w:bottom w:val="single" w:sz="4" w:space="0" w:color="auto"/>
              <w:right w:val="single" w:sz="4" w:space="0" w:color="auto"/>
            </w:tcBorders>
            <w:shd w:val="clear" w:color="auto" w:fill="auto"/>
            <w:vAlign w:val="center"/>
            <w:hideMark/>
          </w:tcPr>
          <w:p w14:paraId="7E80597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-0.9479</w:t>
            </w:r>
          </w:p>
        </w:tc>
        <w:tc>
          <w:tcPr>
            <w:tcW w:w="1120" w:type="dxa"/>
            <w:tcBorders>
              <w:top w:val="nil"/>
              <w:left w:val="nil"/>
              <w:bottom w:val="single" w:sz="4" w:space="0" w:color="auto"/>
              <w:right w:val="single" w:sz="4" w:space="0" w:color="auto"/>
            </w:tcBorders>
            <w:shd w:val="clear" w:color="auto" w:fill="auto"/>
            <w:vAlign w:val="center"/>
            <w:hideMark/>
          </w:tcPr>
          <w:p w14:paraId="1CF4D9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1E6FAA5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84214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0.7444</w:t>
            </w:r>
          </w:p>
        </w:tc>
        <w:tc>
          <w:tcPr>
            <w:tcW w:w="1393" w:type="dxa"/>
            <w:tcBorders>
              <w:top w:val="nil"/>
              <w:left w:val="nil"/>
              <w:bottom w:val="single" w:sz="4" w:space="0" w:color="auto"/>
              <w:right w:val="single" w:sz="4" w:space="0" w:color="auto"/>
            </w:tcBorders>
            <w:shd w:val="clear" w:color="auto" w:fill="auto"/>
            <w:vAlign w:val="center"/>
            <w:hideMark/>
          </w:tcPr>
          <w:p w14:paraId="1A1A315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9E2EC2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62.4461</w:t>
            </w:r>
          </w:p>
        </w:tc>
        <w:tc>
          <w:tcPr>
            <w:tcW w:w="1132" w:type="dxa"/>
            <w:tcBorders>
              <w:top w:val="nil"/>
              <w:left w:val="nil"/>
              <w:bottom w:val="single" w:sz="4" w:space="0" w:color="auto"/>
              <w:right w:val="single" w:sz="4" w:space="0" w:color="auto"/>
            </w:tcBorders>
            <w:shd w:val="clear" w:color="auto" w:fill="auto"/>
            <w:vAlign w:val="center"/>
            <w:hideMark/>
          </w:tcPr>
          <w:p w14:paraId="1189A9E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1.8229</w:t>
            </w:r>
          </w:p>
        </w:tc>
        <w:tc>
          <w:tcPr>
            <w:tcW w:w="1120" w:type="dxa"/>
            <w:tcBorders>
              <w:top w:val="nil"/>
              <w:left w:val="nil"/>
              <w:bottom w:val="single" w:sz="4" w:space="0" w:color="auto"/>
              <w:right w:val="single" w:sz="4" w:space="0" w:color="auto"/>
            </w:tcBorders>
            <w:shd w:val="clear" w:color="auto" w:fill="auto"/>
            <w:vAlign w:val="center"/>
            <w:hideMark/>
          </w:tcPr>
          <w:p w14:paraId="694886F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3CE5E2C8" w14:textId="77777777" w:rsidR="00E007C4" w:rsidRPr="008335D5" w:rsidRDefault="00E007C4" w:rsidP="00E007C4">
      <w:pPr>
        <w:rPr>
          <w:rFonts w:cs="Arial"/>
        </w:rPr>
      </w:pPr>
    </w:p>
    <w:p w14:paraId="5A39E813" w14:textId="77777777" w:rsidR="00E007C4" w:rsidRPr="008335D5" w:rsidRDefault="00E007C4" w:rsidP="00E007C4">
      <w:pPr>
        <w:pStyle w:val="Caption"/>
        <w:keepNext/>
        <w:jc w:val="center"/>
        <w:rPr>
          <w:rFonts w:cs="Arial"/>
        </w:rPr>
      </w:pPr>
      <w:r w:rsidRPr="008335D5">
        <w:rPr>
          <w:rFonts w:cs="Arial"/>
        </w:rPr>
        <w:t>Table 1</w:t>
      </w:r>
      <w:r>
        <w:rPr>
          <w:rFonts w:cs="Arial"/>
        </w:rPr>
        <w:t>3.</w:t>
      </w:r>
      <w:r w:rsidRPr="008335D5">
        <w:rPr>
          <w:rFonts w:cs="Arial"/>
        </w:rPr>
        <w:t xml:space="preserve"> Comparison of Update 6 and Experimental Mode Frequencies for Span 1</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4819986D"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88FD6F"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746F9809"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289644"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5F0EB178"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8F972D4"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4B6F1B4"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9635331"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27B5F9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20FB138" w14:textId="77777777" w:rsidR="00E007C4" w:rsidRPr="008335D5" w:rsidRDefault="00E007C4" w:rsidP="00BD616C">
            <w:pPr>
              <w:spacing w:after="0" w:line="240" w:lineRule="auto"/>
              <w:rPr>
                <w:rFonts w:eastAsia="Times New Roman" w:cs="Arial"/>
                <w:b/>
                <w:bCs/>
                <w:color w:val="000000"/>
              </w:rPr>
            </w:pPr>
          </w:p>
        </w:tc>
      </w:tr>
      <w:tr w:rsidR="00E007C4" w:rsidRPr="008335D5" w14:paraId="47F7E49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1BB39C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0.8772</w:t>
            </w:r>
          </w:p>
        </w:tc>
        <w:tc>
          <w:tcPr>
            <w:tcW w:w="1393" w:type="dxa"/>
            <w:tcBorders>
              <w:top w:val="nil"/>
              <w:left w:val="nil"/>
              <w:bottom w:val="single" w:sz="4" w:space="0" w:color="auto"/>
              <w:right w:val="single" w:sz="4" w:space="0" w:color="auto"/>
            </w:tcBorders>
            <w:shd w:val="clear" w:color="auto" w:fill="auto"/>
            <w:vAlign w:val="center"/>
            <w:hideMark/>
          </w:tcPr>
          <w:p w14:paraId="16A5A5A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21.2891</w:t>
            </w:r>
          </w:p>
        </w:tc>
        <w:tc>
          <w:tcPr>
            <w:tcW w:w="1098" w:type="dxa"/>
            <w:tcBorders>
              <w:top w:val="nil"/>
              <w:left w:val="nil"/>
              <w:bottom w:val="single" w:sz="4" w:space="0" w:color="auto"/>
              <w:right w:val="single" w:sz="4" w:space="0" w:color="auto"/>
            </w:tcBorders>
            <w:shd w:val="clear" w:color="auto" w:fill="auto"/>
            <w:vAlign w:val="center"/>
            <w:hideMark/>
          </w:tcPr>
          <w:p w14:paraId="6BD096E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21.5653</w:t>
            </w:r>
          </w:p>
        </w:tc>
        <w:tc>
          <w:tcPr>
            <w:tcW w:w="1132" w:type="dxa"/>
            <w:tcBorders>
              <w:top w:val="nil"/>
              <w:left w:val="nil"/>
              <w:bottom w:val="single" w:sz="4" w:space="0" w:color="auto"/>
              <w:right w:val="single" w:sz="4" w:space="0" w:color="auto"/>
            </w:tcBorders>
            <w:shd w:val="clear" w:color="auto" w:fill="auto"/>
            <w:vAlign w:val="center"/>
            <w:hideMark/>
          </w:tcPr>
          <w:p w14:paraId="3C3A5F0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1.2976</w:t>
            </w:r>
          </w:p>
        </w:tc>
        <w:tc>
          <w:tcPr>
            <w:tcW w:w="1120" w:type="dxa"/>
            <w:tcBorders>
              <w:top w:val="nil"/>
              <w:left w:val="nil"/>
              <w:bottom w:val="single" w:sz="4" w:space="0" w:color="auto"/>
              <w:right w:val="single" w:sz="4" w:space="0" w:color="auto"/>
            </w:tcBorders>
            <w:shd w:val="clear" w:color="auto" w:fill="auto"/>
            <w:vAlign w:val="center"/>
            <w:hideMark/>
          </w:tcPr>
          <w:p w14:paraId="265C8F7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5A25357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08C54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0.861</w:t>
            </w:r>
          </w:p>
        </w:tc>
        <w:tc>
          <w:tcPr>
            <w:tcW w:w="1393" w:type="dxa"/>
            <w:tcBorders>
              <w:top w:val="nil"/>
              <w:left w:val="nil"/>
              <w:bottom w:val="single" w:sz="4" w:space="0" w:color="auto"/>
              <w:right w:val="single" w:sz="4" w:space="0" w:color="auto"/>
            </w:tcBorders>
            <w:shd w:val="clear" w:color="auto" w:fill="auto"/>
            <w:vAlign w:val="center"/>
            <w:hideMark/>
          </w:tcPr>
          <w:p w14:paraId="478501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23.0469</w:t>
            </w:r>
          </w:p>
        </w:tc>
        <w:tc>
          <w:tcPr>
            <w:tcW w:w="1098" w:type="dxa"/>
            <w:tcBorders>
              <w:top w:val="nil"/>
              <w:left w:val="nil"/>
              <w:bottom w:val="single" w:sz="4" w:space="0" w:color="auto"/>
              <w:right w:val="single" w:sz="4" w:space="0" w:color="auto"/>
            </w:tcBorders>
            <w:shd w:val="clear" w:color="auto" w:fill="auto"/>
            <w:vAlign w:val="center"/>
            <w:hideMark/>
          </w:tcPr>
          <w:p w14:paraId="5498252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22.2363</w:t>
            </w:r>
          </w:p>
        </w:tc>
        <w:tc>
          <w:tcPr>
            <w:tcW w:w="1132" w:type="dxa"/>
            <w:tcBorders>
              <w:top w:val="nil"/>
              <w:left w:val="nil"/>
              <w:bottom w:val="single" w:sz="4" w:space="0" w:color="auto"/>
              <w:right w:val="single" w:sz="4" w:space="0" w:color="auto"/>
            </w:tcBorders>
            <w:shd w:val="clear" w:color="auto" w:fill="auto"/>
            <w:vAlign w:val="center"/>
            <w:hideMark/>
          </w:tcPr>
          <w:p w14:paraId="6BD6413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-3.517</w:t>
            </w:r>
          </w:p>
        </w:tc>
        <w:tc>
          <w:tcPr>
            <w:tcW w:w="1120" w:type="dxa"/>
            <w:tcBorders>
              <w:top w:val="nil"/>
              <w:left w:val="nil"/>
              <w:bottom w:val="single" w:sz="4" w:space="0" w:color="auto"/>
              <w:right w:val="single" w:sz="4" w:space="0" w:color="auto"/>
            </w:tcBorders>
            <w:shd w:val="clear" w:color="auto" w:fill="auto"/>
            <w:vAlign w:val="center"/>
            <w:hideMark/>
          </w:tcPr>
          <w:p w14:paraId="1590414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2C44F95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809C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0.956</w:t>
            </w:r>
          </w:p>
        </w:tc>
        <w:tc>
          <w:tcPr>
            <w:tcW w:w="1393" w:type="dxa"/>
            <w:tcBorders>
              <w:top w:val="nil"/>
              <w:left w:val="nil"/>
              <w:bottom w:val="single" w:sz="4" w:space="0" w:color="auto"/>
              <w:right w:val="single" w:sz="4" w:space="0" w:color="auto"/>
            </w:tcBorders>
            <w:shd w:val="clear" w:color="auto" w:fill="auto"/>
            <w:vAlign w:val="center"/>
            <w:hideMark/>
          </w:tcPr>
          <w:p w14:paraId="40F624E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27.9297</w:t>
            </w:r>
          </w:p>
        </w:tc>
        <w:tc>
          <w:tcPr>
            <w:tcW w:w="1098" w:type="dxa"/>
            <w:tcBorders>
              <w:top w:val="nil"/>
              <w:left w:val="nil"/>
              <w:bottom w:val="single" w:sz="4" w:space="0" w:color="auto"/>
              <w:right w:val="single" w:sz="4" w:space="0" w:color="auto"/>
            </w:tcBorders>
            <w:shd w:val="clear" w:color="auto" w:fill="auto"/>
            <w:vAlign w:val="center"/>
            <w:hideMark/>
          </w:tcPr>
          <w:p w14:paraId="3DF3795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27.5998</w:t>
            </w:r>
          </w:p>
        </w:tc>
        <w:tc>
          <w:tcPr>
            <w:tcW w:w="1132" w:type="dxa"/>
            <w:tcBorders>
              <w:top w:val="nil"/>
              <w:left w:val="nil"/>
              <w:bottom w:val="single" w:sz="4" w:space="0" w:color="auto"/>
              <w:right w:val="single" w:sz="4" w:space="0" w:color="auto"/>
            </w:tcBorders>
            <w:shd w:val="clear" w:color="auto" w:fill="auto"/>
            <w:vAlign w:val="center"/>
            <w:hideMark/>
          </w:tcPr>
          <w:p w14:paraId="4083690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-1.1811</w:t>
            </w:r>
          </w:p>
        </w:tc>
        <w:tc>
          <w:tcPr>
            <w:tcW w:w="1120" w:type="dxa"/>
            <w:tcBorders>
              <w:top w:val="nil"/>
              <w:left w:val="nil"/>
              <w:bottom w:val="single" w:sz="4" w:space="0" w:color="auto"/>
              <w:right w:val="single" w:sz="4" w:space="0" w:color="auto"/>
            </w:tcBorders>
            <w:shd w:val="clear" w:color="auto" w:fill="auto"/>
            <w:vAlign w:val="center"/>
            <w:hideMark/>
          </w:tcPr>
          <w:p w14:paraId="0C6225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43FDA3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D1F2D2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0.9681</w:t>
            </w:r>
          </w:p>
        </w:tc>
        <w:tc>
          <w:tcPr>
            <w:tcW w:w="1393" w:type="dxa"/>
            <w:tcBorders>
              <w:top w:val="nil"/>
              <w:left w:val="nil"/>
              <w:bottom w:val="single" w:sz="4" w:space="0" w:color="auto"/>
              <w:right w:val="single" w:sz="4" w:space="0" w:color="auto"/>
            </w:tcBorders>
            <w:shd w:val="clear" w:color="auto" w:fill="auto"/>
            <w:vAlign w:val="center"/>
            <w:hideMark/>
          </w:tcPr>
          <w:p w14:paraId="60148F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35.9375</w:t>
            </w:r>
          </w:p>
        </w:tc>
        <w:tc>
          <w:tcPr>
            <w:tcW w:w="1098" w:type="dxa"/>
            <w:tcBorders>
              <w:top w:val="nil"/>
              <w:left w:val="nil"/>
              <w:bottom w:val="single" w:sz="4" w:space="0" w:color="auto"/>
              <w:right w:val="single" w:sz="4" w:space="0" w:color="auto"/>
            </w:tcBorders>
            <w:shd w:val="clear" w:color="auto" w:fill="auto"/>
            <w:vAlign w:val="center"/>
            <w:hideMark/>
          </w:tcPr>
          <w:p w14:paraId="0FE2780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36.5303</w:t>
            </w:r>
          </w:p>
        </w:tc>
        <w:tc>
          <w:tcPr>
            <w:tcW w:w="1132" w:type="dxa"/>
            <w:tcBorders>
              <w:top w:val="nil"/>
              <w:left w:val="nil"/>
              <w:bottom w:val="single" w:sz="4" w:space="0" w:color="auto"/>
              <w:right w:val="single" w:sz="4" w:space="0" w:color="auto"/>
            </w:tcBorders>
            <w:shd w:val="clear" w:color="auto" w:fill="auto"/>
            <w:vAlign w:val="center"/>
            <w:hideMark/>
          </w:tcPr>
          <w:p w14:paraId="7E2455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1.6496</w:t>
            </w:r>
          </w:p>
        </w:tc>
        <w:tc>
          <w:tcPr>
            <w:tcW w:w="1120" w:type="dxa"/>
            <w:tcBorders>
              <w:top w:val="nil"/>
              <w:left w:val="nil"/>
              <w:bottom w:val="single" w:sz="4" w:space="0" w:color="auto"/>
              <w:right w:val="single" w:sz="4" w:space="0" w:color="auto"/>
            </w:tcBorders>
            <w:shd w:val="clear" w:color="auto" w:fill="auto"/>
            <w:vAlign w:val="center"/>
            <w:hideMark/>
          </w:tcPr>
          <w:p w14:paraId="52EB34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07420A56"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0A2F91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0.8811</w:t>
            </w:r>
          </w:p>
        </w:tc>
        <w:tc>
          <w:tcPr>
            <w:tcW w:w="1393" w:type="dxa"/>
            <w:tcBorders>
              <w:top w:val="nil"/>
              <w:left w:val="nil"/>
              <w:bottom w:val="single" w:sz="4" w:space="0" w:color="auto"/>
              <w:right w:val="single" w:sz="4" w:space="0" w:color="auto"/>
            </w:tcBorders>
            <w:shd w:val="clear" w:color="auto" w:fill="auto"/>
            <w:vAlign w:val="center"/>
            <w:hideMark/>
          </w:tcPr>
          <w:p w14:paraId="473BFA3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48.7305</w:t>
            </w:r>
          </w:p>
        </w:tc>
        <w:tc>
          <w:tcPr>
            <w:tcW w:w="1098" w:type="dxa"/>
            <w:tcBorders>
              <w:top w:val="nil"/>
              <w:left w:val="nil"/>
              <w:bottom w:val="single" w:sz="4" w:space="0" w:color="auto"/>
              <w:right w:val="single" w:sz="4" w:space="0" w:color="auto"/>
            </w:tcBorders>
            <w:shd w:val="clear" w:color="auto" w:fill="auto"/>
            <w:vAlign w:val="center"/>
            <w:hideMark/>
          </w:tcPr>
          <w:p w14:paraId="62FC10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48.2769</w:t>
            </w:r>
          </w:p>
        </w:tc>
        <w:tc>
          <w:tcPr>
            <w:tcW w:w="1132" w:type="dxa"/>
            <w:tcBorders>
              <w:top w:val="nil"/>
              <w:left w:val="nil"/>
              <w:bottom w:val="single" w:sz="4" w:space="0" w:color="auto"/>
              <w:right w:val="single" w:sz="4" w:space="0" w:color="auto"/>
            </w:tcBorders>
            <w:shd w:val="clear" w:color="auto" w:fill="auto"/>
            <w:vAlign w:val="center"/>
            <w:hideMark/>
          </w:tcPr>
          <w:p w14:paraId="7B12525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-0.9307</w:t>
            </w:r>
          </w:p>
        </w:tc>
        <w:tc>
          <w:tcPr>
            <w:tcW w:w="1120" w:type="dxa"/>
            <w:tcBorders>
              <w:top w:val="nil"/>
              <w:left w:val="nil"/>
              <w:bottom w:val="single" w:sz="4" w:space="0" w:color="auto"/>
              <w:right w:val="single" w:sz="4" w:space="0" w:color="auto"/>
            </w:tcBorders>
            <w:shd w:val="clear" w:color="auto" w:fill="auto"/>
            <w:vAlign w:val="center"/>
            <w:hideMark/>
          </w:tcPr>
          <w:p w14:paraId="08ED00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06FDFA30"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B93372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0.7446</w:t>
            </w:r>
          </w:p>
        </w:tc>
        <w:tc>
          <w:tcPr>
            <w:tcW w:w="1393" w:type="dxa"/>
            <w:tcBorders>
              <w:top w:val="nil"/>
              <w:left w:val="nil"/>
              <w:bottom w:val="single" w:sz="4" w:space="0" w:color="auto"/>
              <w:right w:val="single" w:sz="4" w:space="0" w:color="auto"/>
            </w:tcBorders>
            <w:shd w:val="clear" w:color="auto" w:fill="auto"/>
            <w:vAlign w:val="center"/>
            <w:hideMark/>
          </w:tcPr>
          <w:p w14:paraId="29B75F3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61.3281</w:t>
            </w:r>
          </w:p>
        </w:tc>
        <w:tc>
          <w:tcPr>
            <w:tcW w:w="1098" w:type="dxa"/>
            <w:tcBorders>
              <w:top w:val="nil"/>
              <w:left w:val="nil"/>
              <w:bottom w:val="single" w:sz="4" w:space="0" w:color="auto"/>
              <w:right w:val="single" w:sz="4" w:space="0" w:color="auto"/>
            </w:tcBorders>
            <w:shd w:val="clear" w:color="auto" w:fill="auto"/>
            <w:vAlign w:val="center"/>
            <w:hideMark/>
          </w:tcPr>
          <w:p w14:paraId="7ACD3DA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62.4529</w:t>
            </w:r>
          </w:p>
        </w:tc>
        <w:tc>
          <w:tcPr>
            <w:tcW w:w="1132" w:type="dxa"/>
            <w:tcBorders>
              <w:top w:val="nil"/>
              <w:left w:val="nil"/>
              <w:bottom w:val="single" w:sz="4" w:space="0" w:color="auto"/>
              <w:right w:val="single" w:sz="4" w:space="0" w:color="auto"/>
            </w:tcBorders>
            <w:shd w:val="clear" w:color="auto" w:fill="auto"/>
            <w:vAlign w:val="center"/>
            <w:hideMark/>
          </w:tcPr>
          <w:p w14:paraId="2EC282F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1.834</w:t>
            </w:r>
          </w:p>
        </w:tc>
        <w:tc>
          <w:tcPr>
            <w:tcW w:w="1120" w:type="dxa"/>
            <w:tcBorders>
              <w:top w:val="nil"/>
              <w:left w:val="nil"/>
              <w:bottom w:val="single" w:sz="4" w:space="0" w:color="auto"/>
              <w:right w:val="single" w:sz="4" w:space="0" w:color="auto"/>
            </w:tcBorders>
            <w:shd w:val="clear" w:color="auto" w:fill="auto"/>
            <w:vAlign w:val="center"/>
            <w:hideMark/>
          </w:tcPr>
          <w:p w14:paraId="7725FA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9</w:t>
            </w:r>
          </w:p>
        </w:tc>
      </w:tr>
    </w:tbl>
    <w:p w14:paraId="5873B903" w14:textId="77777777" w:rsidR="00E007C4" w:rsidRPr="008335D5" w:rsidRDefault="00E007C4" w:rsidP="00E007C4">
      <w:pPr>
        <w:rPr>
          <w:rFonts w:cs="Arial"/>
        </w:rPr>
      </w:pPr>
    </w:p>
    <w:p w14:paraId="6A8D7D0E" w14:textId="77777777" w:rsidR="00E007C4" w:rsidRPr="008335D5" w:rsidRDefault="00E007C4" w:rsidP="00E007C4">
      <w:pPr>
        <w:pStyle w:val="Caption"/>
        <w:keepNext/>
        <w:jc w:val="center"/>
        <w:rPr>
          <w:rFonts w:cs="Arial"/>
        </w:rPr>
      </w:pPr>
      <w:r w:rsidRPr="008335D5">
        <w:rPr>
          <w:rFonts w:cs="Arial"/>
        </w:rPr>
        <w:t>Table 1</w:t>
      </w:r>
      <w:r>
        <w:rPr>
          <w:rFonts w:cs="Arial"/>
        </w:rPr>
        <w:t>4.</w:t>
      </w:r>
      <w:r w:rsidRPr="008335D5">
        <w:rPr>
          <w:rFonts w:cs="Arial"/>
        </w:rPr>
        <w:t xml:space="preserve"> Comparison of </w:t>
      </w:r>
      <w:r w:rsidRPr="00194361">
        <w:rPr>
          <w:rFonts w:cs="Arial"/>
          <w:i/>
        </w:rPr>
        <w:t>A Priori</w:t>
      </w:r>
      <w:r w:rsidRPr="008335D5">
        <w:rPr>
          <w:rFonts w:cs="Arial"/>
        </w:rPr>
        <w:t xml:space="preserve"> Model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630B7504"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03818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E8D63D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3C5811"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48F4FF2"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995096C"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5974E7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8A95FED"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4D1F252"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54A0ADC" w14:textId="77777777" w:rsidR="00E007C4" w:rsidRPr="008335D5" w:rsidRDefault="00E007C4" w:rsidP="00BD616C">
            <w:pPr>
              <w:spacing w:after="0" w:line="240" w:lineRule="auto"/>
              <w:rPr>
                <w:rFonts w:eastAsia="Times New Roman" w:cs="Arial"/>
                <w:b/>
                <w:bCs/>
                <w:color w:val="000000"/>
              </w:rPr>
            </w:pPr>
          </w:p>
        </w:tc>
      </w:tr>
      <w:tr w:rsidR="00E007C4" w:rsidRPr="008335D5" w14:paraId="0373FC76"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8FACF5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0.8387</w:t>
            </w:r>
          </w:p>
        </w:tc>
        <w:tc>
          <w:tcPr>
            <w:tcW w:w="1393" w:type="dxa"/>
            <w:tcBorders>
              <w:top w:val="nil"/>
              <w:left w:val="nil"/>
              <w:bottom w:val="single" w:sz="4" w:space="0" w:color="auto"/>
              <w:right w:val="single" w:sz="4" w:space="0" w:color="auto"/>
            </w:tcBorders>
            <w:shd w:val="clear" w:color="auto" w:fill="auto"/>
            <w:vAlign w:val="center"/>
            <w:hideMark/>
          </w:tcPr>
          <w:p w14:paraId="38F0B0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04A615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11.7443</w:t>
            </w:r>
          </w:p>
        </w:tc>
        <w:tc>
          <w:tcPr>
            <w:tcW w:w="1132" w:type="dxa"/>
            <w:tcBorders>
              <w:top w:val="nil"/>
              <w:left w:val="nil"/>
              <w:bottom w:val="single" w:sz="4" w:space="0" w:color="auto"/>
              <w:right w:val="single" w:sz="4" w:space="0" w:color="auto"/>
            </w:tcBorders>
            <w:shd w:val="clear" w:color="auto" w:fill="auto"/>
            <w:vAlign w:val="center"/>
            <w:hideMark/>
          </w:tcPr>
          <w:p w14:paraId="7293238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-45.0859</w:t>
            </w:r>
          </w:p>
        </w:tc>
        <w:tc>
          <w:tcPr>
            <w:tcW w:w="1120" w:type="dxa"/>
            <w:tcBorders>
              <w:top w:val="nil"/>
              <w:left w:val="nil"/>
              <w:bottom w:val="single" w:sz="4" w:space="0" w:color="auto"/>
              <w:right w:val="single" w:sz="4" w:space="0" w:color="auto"/>
            </w:tcBorders>
            <w:shd w:val="clear" w:color="auto" w:fill="auto"/>
            <w:vAlign w:val="center"/>
            <w:hideMark/>
          </w:tcPr>
          <w:p w14:paraId="11C6674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03F0592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3A8F82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0.6801</w:t>
            </w:r>
          </w:p>
        </w:tc>
        <w:tc>
          <w:tcPr>
            <w:tcW w:w="1393" w:type="dxa"/>
            <w:tcBorders>
              <w:top w:val="nil"/>
              <w:left w:val="nil"/>
              <w:bottom w:val="single" w:sz="4" w:space="0" w:color="auto"/>
              <w:right w:val="single" w:sz="4" w:space="0" w:color="auto"/>
            </w:tcBorders>
            <w:shd w:val="clear" w:color="auto" w:fill="auto"/>
            <w:vAlign w:val="center"/>
            <w:hideMark/>
          </w:tcPr>
          <w:p w14:paraId="544506B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771ED7A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12.5899</w:t>
            </w:r>
          </w:p>
        </w:tc>
        <w:tc>
          <w:tcPr>
            <w:tcW w:w="1132" w:type="dxa"/>
            <w:tcBorders>
              <w:top w:val="nil"/>
              <w:left w:val="nil"/>
              <w:bottom w:val="single" w:sz="4" w:space="0" w:color="auto"/>
              <w:right w:val="single" w:sz="4" w:space="0" w:color="auto"/>
            </w:tcBorders>
            <w:shd w:val="clear" w:color="auto" w:fill="auto"/>
            <w:vAlign w:val="center"/>
            <w:hideMark/>
          </w:tcPr>
          <w:p w14:paraId="7543ADE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-47.3795</w:t>
            </w:r>
          </w:p>
        </w:tc>
        <w:tc>
          <w:tcPr>
            <w:tcW w:w="1120" w:type="dxa"/>
            <w:tcBorders>
              <w:top w:val="nil"/>
              <w:left w:val="nil"/>
              <w:bottom w:val="single" w:sz="4" w:space="0" w:color="auto"/>
              <w:right w:val="single" w:sz="4" w:space="0" w:color="auto"/>
            </w:tcBorders>
            <w:shd w:val="clear" w:color="auto" w:fill="auto"/>
            <w:vAlign w:val="center"/>
            <w:hideMark/>
          </w:tcPr>
          <w:p w14:paraId="407281F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666617B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6996C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0.8319</w:t>
            </w:r>
          </w:p>
        </w:tc>
        <w:tc>
          <w:tcPr>
            <w:tcW w:w="1393" w:type="dxa"/>
            <w:tcBorders>
              <w:top w:val="nil"/>
              <w:left w:val="nil"/>
              <w:bottom w:val="single" w:sz="4" w:space="0" w:color="auto"/>
              <w:right w:val="single" w:sz="4" w:space="0" w:color="auto"/>
            </w:tcBorders>
            <w:shd w:val="clear" w:color="auto" w:fill="auto"/>
            <w:vAlign w:val="center"/>
            <w:hideMark/>
          </w:tcPr>
          <w:p w14:paraId="36F119A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5A71A8D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19.0544</w:t>
            </w:r>
          </w:p>
        </w:tc>
        <w:tc>
          <w:tcPr>
            <w:tcW w:w="1132" w:type="dxa"/>
            <w:tcBorders>
              <w:top w:val="nil"/>
              <w:left w:val="nil"/>
              <w:bottom w:val="single" w:sz="4" w:space="0" w:color="auto"/>
              <w:right w:val="single" w:sz="4" w:space="0" w:color="auto"/>
            </w:tcBorders>
            <w:shd w:val="clear" w:color="auto" w:fill="auto"/>
            <w:vAlign w:val="center"/>
            <w:hideMark/>
          </w:tcPr>
          <w:p w14:paraId="5567B23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-34.9608</w:t>
            </w:r>
          </w:p>
        </w:tc>
        <w:tc>
          <w:tcPr>
            <w:tcW w:w="1120" w:type="dxa"/>
            <w:tcBorders>
              <w:top w:val="nil"/>
              <w:left w:val="nil"/>
              <w:bottom w:val="single" w:sz="4" w:space="0" w:color="auto"/>
              <w:right w:val="single" w:sz="4" w:space="0" w:color="auto"/>
            </w:tcBorders>
            <w:shd w:val="clear" w:color="auto" w:fill="auto"/>
            <w:vAlign w:val="center"/>
            <w:hideMark/>
          </w:tcPr>
          <w:p w14:paraId="062C23C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59949B02"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A8695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0.7513</w:t>
            </w:r>
          </w:p>
        </w:tc>
        <w:tc>
          <w:tcPr>
            <w:tcW w:w="1393" w:type="dxa"/>
            <w:tcBorders>
              <w:top w:val="nil"/>
              <w:left w:val="nil"/>
              <w:bottom w:val="single" w:sz="4" w:space="0" w:color="auto"/>
              <w:right w:val="single" w:sz="4" w:space="0" w:color="auto"/>
            </w:tcBorders>
            <w:shd w:val="clear" w:color="auto" w:fill="auto"/>
            <w:vAlign w:val="center"/>
            <w:hideMark/>
          </w:tcPr>
          <w:p w14:paraId="58DE591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650BC40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26.4372</w:t>
            </w:r>
          </w:p>
        </w:tc>
        <w:tc>
          <w:tcPr>
            <w:tcW w:w="1132" w:type="dxa"/>
            <w:tcBorders>
              <w:top w:val="nil"/>
              <w:left w:val="nil"/>
              <w:bottom w:val="single" w:sz="4" w:space="0" w:color="auto"/>
              <w:right w:val="single" w:sz="4" w:space="0" w:color="auto"/>
            </w:tcBorders>
            <w:shd w:val="clear" w:color="auto" w:fill="auto"/>
            <w:vAlign w:val="center"/>
            <w:hideMark/>
          </w:tcPr>
          <w:p w14:paraId="0F6B4A9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-29.1316</w:t>
            </w:r>
          </w:p>
        </w:tc>
        <w:tc>
          <w:tcPr>
            <w:tcW w:w="1120" w:type="dxa"/>
            <w:tcBorders>
              <w:top w:val="nil"/>
              <w:left w:val="nil"/>
              <w:bottom w:val="single" w:sz="4" w:space="0" w:color="auto"/>
              <w:right w:val="single" w:sz="4" w:space="0" w:color="auto"/>
            </w:tcBorders>
            <w:shd w:val="clear" w:color="auto" w:fill="auto"/>
            <w:vAlign w:val="center"/>
            <w:hideMark/>
          </w:tcPr>
          <w:p w14:paraId="2219F9E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r w:rsidR="00E007C4" w:rsidRPr="008335D5" w14:paraId="7B16DEA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0B8D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0.342</w:t>
            </w:r>
          </w:p>
        </w:tc>
        <w:tc>
          <w:tcPr>
            <w:tcW w:w="1393" w:type="dxa"/>
            <w:tcBorders>
              <w:top w:val="nil"/>
              <w:left w:val="nil"/>
              <w:bottom w:val="single" w:sz="4" w:space="0" w:color="auto"/>
              <w:right w:val="single" w:sz="4" w:space="0" w:color="auto"/>
            </w:tcBorders>
            <w:shd w:val="clear" w:color="auto" w:fill="auto"/>
            <w:vAlign w:val="center"/>
            <w:hideMark/>
          </w:tcPr>
          <w:p w14:paraId="1736647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1CB99E2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40.0885</w:t>
            </w:r>
          </w:p>
        </w:tc>
        <w:tc>
          <w:tcPr>
            <w:tcW w:w="1132" w:type="dxa"/>
            <w:tcBorders>
              <w:top w:val="nil"/>
              <w:left w:val="nil"/>
              <w:bottom w:val="single" w:sz="4" w:space="0" w:color="auto"/>
              <w:right w:val="single" w:sz="4" w:space="0" w:color="auto"/>
            </w:tcBorders>
            <w:shd w:val="clear" w:color="auto" w:fill="auto"/>
            <w:vAlign w:val="center"/>
            <w:hideMark/>
          </w:tcPr>
          <w:p w14:paraId="17F5CF8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-16.9017</w:t>
            </w:r>
          </w:p>
        </w:tc>
        <w:tc>
          <w:tcPr>
            <w:tcW w:w="1120" w:type="dxa"/>
            <w:tcBorders>
              <w:top w:val="nil"/>
              <w:left w:val="nil"/>
              <w:bottom w:val="single" w:sz="4" w:space="0" w:color="auto"/>
              <w:right w:val="single" w:sz="4" w:space="0" w:color="auto"/>
            </w:tcBorders>
            <w:shd w:val="clear" w:color="auto" w:fill="auto"/>
            <w:vAlign w:val="center"/>
            <w:hideMark/>
          </w:tcPr>
          <w:p w14:paraId="4C2679A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8</w:t>
            </w:r>
          </w:p>
        </w:tc>
      </w:tr>
    </w:tbl>
    <w:p w14:paraId="37698437" w14:textId="77777777" w:rsidR="00E007C4" w:rsidRPr="008335D5" w:rsidRDefault="00E007C4" w:rsidP="00E007C4">
      <w:pPr>
        <w:rPr>
          <w:rFonts w:cs="Arial"/>
        </w:rPr>
      </w:pPr>
    </w:p>
    <w:p w14:paraId="66020513" w14:textId="77777777" w:rsidR="00E007C4" w:rsidRPr="008335D5" w:rsidRDefault="00E007C4" w:rsidP="00E007C4">
      <w:pPr>
        <w:rPr>
          <w:rFonts w:cs="Arial"/>
        </w:rPr>
      </w:pPr>
    </w:p>
    <w:p w14:paraId="76899499" w14:textId="77777777" w:rsidR="00E007C4" w:rsidRPr="008335D5" w:rsidRDefault="00E007C4" w:rsidP="00E007C4">
      <w:pPr>
        <w:rPr>
          <w:rFonts w:cs="Arial"/>
        </w:rPr>
      </w:pPr>
    </w:p>
    <w:p w14:paraId="1716A49A" w14:textId="77777777" w:rsidR="00E007C4" w:rsidRPr="008335D5" w:rsidRDefault="00E007C4" w:rsidP="00E007C4">
      <w:pPr>
        <w:rPr>
          <w:rFonts w:cs="Arial"/>
        </w:rPr>
      </w:pPr>
    </w:p>
    <w:p w14:paraId="5AB55487" w14:textId="77777777" w:rsidR="00E007C4" w:rsidRPr="008335D5" w:rsidRDefault="00E007C4" w:rsidP="00E007C4">
      <w:pPr>
        <w:rPr>
          <w:rFonts w:cs="Arial"/>
        </w:rPr>
      </w:pPr>
    </w:p>
    <w:p w14:paraId="79789BCD" w14:textId="77777777" w:rsidR="00E007C4" w:rsidRPr="008335D5" w:rsidRDefault="00E007C4" w:rsidP="00E007C4">
      <w:pPr>
        <w:pStyle w:val="Caption"/>
        <w:keepNext/>
        <w:jc w:val="center"/>
        <w:rPr>
          <w:rFonts w:cs="Arial"/>
        </w:rPr>
      </w:pPr>
      <w:r w:rsidRPr="008335D5">
        <w:rPr>
          <w:rFonts w:cs="Arial"/>
        </w:rPr>
        <w:lastRenderedPageBreak/>
        <w:t>Table 1</w:t>
      </w:r>
      <w:r>
        <w:rPr>
          <w:rFonts w:cs="Arial"/>
        </w:rPr>
        <w:t>5.</w:t>
      </w:r>
      <w:r w:rsidRPr="008335D5">
        <w:rPr>
          <w:rFonts w:cs="Arial"/>
        </w:rPr>
        <w:t xml:space="preserve"> Comparison of Update 1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7F53467C"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FE02BB"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BB9222"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E1DFCC"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1AD9A94F"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8C3F7C9"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105B3D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2D1D09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63C309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E219EE5" w14:textId="77777777" w:rsidR="00E007C4" w:rsidRPr="008335D5" w:rsidRDefault="00E007C4" w:rsidP="00BD616C">
            <w:pPr>
              <w:spacing w:after="0" w:line="240" w:lineRule="auto"/>
              <w:rPr>
                <w:rFonts w:eastAsia="Times New Roman" w:cs="Arial"/>
                <w:b/>
                <w:bCs/>
                <w:color w:val="000000"/>
              </w:rPr>
            </w:pPr>
          </w:p>
        </w:tc>
      </w:tr>
      <w:tr w:rsidR="00E007C4" w:rsidRPr="008335D5" w14:paraId="470090D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4107C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0.9418</w:t>
            </w:r>
          </w:p>
        </w:tc>
        <w:tc>
          <w:tcPr>
            <w:tcW w:w="1393" w:type="dxa"/>
            <w:tcBorders>
              <w:top w:val="nil"/>
              <w:left w:val="nil"/>
              <w:bottom w:val="single" w:sz="4" w:space="0" w:color="auto"/>
              <w:right w:val="single" w:sz="4" w:space="0" w:color="auto"/>
            </w:tcBorders>
            <w:shd w:val="clear" w:color="auto" w:fill="auto"/>
            <w:vAlign w:val="center"/>
            <w:hideMark/>
          </w:tcPr>
          <w:p w14:paraId="78D3389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A2F3C5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21.7614</w:t>
            </w:r>
          </w:p>
        </w:tc>
        <w:tc>
          <w:tcPr>
            <w:tcW w:w="1132" w:type="dxa"/>
            <w:tcBorders>
              <w:top w:val="nil"/>
              <w:left w:val="nil"/>
              <w:bottom w:val="single" w:sz="4" w:space="0" w:color="auto"/>
              <w:right w:val="single" w:sz="4" w:space="0" w:color="auto"/>
            </w:tcBorders>
            <w:shd w:val="clear" w:color="auto" w:fill="auto"/>
            <w:vAlign w:val="center"/>
            <w:hideMark/>
          </w:tcPr>
          <w:p w14:paraId="612AD20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1.7522</w:t>
            </w:r>
          </w:p>
        </w:tc>
        <w:tc>
          <w:tcPr>
            <w:tcW w:w="1120" w:type="dxa"/>
            <w:tcBorders>
              <w:top w:val="nil"/>
              <w:left w:val="nil"/>
              <w:bottom w:val="single" w:sz="4" w:space="0" w:color="auto"/>
              <w:right w:val="single" w:sz="4" w:space="0" w:color="auto"/>
            </w:tcBorders>
            <w:shd w:val="clear" w:color="auto" w:fill="auto"/>
            <w:vAlign w:val="center"/>
            <w:hideMark/>
          </w:tcPr>
          <w:p w14:paraId="42C97E5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43C6BBC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C2768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0.7808</w:t>
            </w:r>
          </w:p>
        </w:tc>
        <w:tc>
          <w:tcPr>
            <w:tcW w:w="1393" w:type="dxa"/>
            <w:tcBorders>
              <w:top w:val="nil"/>
              <w:left w:val="nil"/>
              <w:bottom w:val="single" w:sz="4" w:space="0" w:color="auto"/>
              <w:right w:val="single" w:sz="4" w:space="0" w:color="auto"/>
            </w:tcBorders>
            <w:shd w:val="clear" w:color="auto" w:fill="auto"/>
            <w:vAlign w:val="center"/>
            <w:hideMark/>
          </w:tcPr>
          <w:p w14:paraId="6E4915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04C0D86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22.9391</w:t>
            </w:r>
          </w:p>
        </w:tc>
        <w:tc>
          <w:tcPr>
            <w:tcW w:w="1132" w:type="dxa"/>
            <w:tcBorders>
              <w:top w:val="nil"/>
              <w:left w:val="nil"/>
              <w:bottom w:val="single" w:sz="4" w:space="0" w:color="auto"/>
              <w:right w:val="single" w:sz="4" w:space="0" w:color="auto"/>
            </w:tcBorders>
            <w:shd w:val="clear" w:color="auto" w:fill="auto"/>
            <w:vAlign w:val="center"/>
            <w:hideMark/>
          </w:tcPr>
          <w:p w14:paraId="753A71A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-4.1238</w:t>
            </w:r>
          </w:p>
        </w:tc>
        <w:tc>
          <w:tcPr>
            <w:tcW w:w="1120" w:type="dxa"/>
            <w:tcBorders>
              <w:top w:val="nil"/>
              <w:left w:val="nil"/>
              <w:bottom w:val="single" w:sz="4" w:space="0" w:color="auto"/>
              <w:right w:val="single" w:sz="4" w:space="0" w:color="auto"/>
            </w:tcBorders>
            <w:shd w:val="clear" w:color="auto" w:fill="auto"/>
            <w:vAlign w:val="center"/>
            <w:hideMark/>
          </w:tcPr>
          <w:p w14:paraId="5E281BF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79EB1A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A1FDA8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0.8586</w:t>
            </w:r>
          </w:p>
        </w:tc>
        <w:tc>
          <w:tcPr>
            <w:tcW w:w="1393" w:type="dxa"/>
            <w:tcBorders>
              <w:top w:val="nil"/>
              <w:left w:val="nil"/>
              <w:bottom w:val="single" w:sz="4" w:space="0" w:color="auto"/>
              <w:right w:val="single" w:sz="4" w:space="0" w:color="auto"/>
            </w:tcBorders>
            <w:shd w:val="clear" w:color="auto" w:fill="auto"/>
            <w:vAlign w:val="center"/>
            <w:hideMark/>
          </w:tcPr>
          <w:p w14:paraId="731031B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4F4FC87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28.4937</w:t>
            </w:r>
          </w:p>
        </w:tc>
        <w:tc>
          <w:tcPr>
            <w:tcW w:w="1132" w:type="dxa"/>
            <w:tcBorders>
              <w:top w:val="nil"/>
              <w:left w:val="nil"/>
              <w:bottom w:val="single" w:sz="4" w:space="0" w:color="auto"/>
              <w:right w:val="single" w:sz="4" w:space="0" w:color="auto"/>
            </w:tcBorders>
            <w:shd w:val="clear" w:color="auto" w:fill="auto"/>
            <w:vAlign w:val="center"/>
            <w:hideMark/>
          </w:tcPr>
          <w:p w14:paraId="42CA63A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-2.7415</w:t>
            </w:r>
          </w:p>
        </w:tc>
        <w:tc>
          <w:tcPr>
            <w:tcW w:w="1120" w:type="dxa"/>
            <w:tcBorders>
              <w:top w:val="nil"/>
              <w:left w:val="nil"/>
              <w:bottom w:val="single" w:sz="4" w:space="0" w:color="auto"/>
              <w:right w:val="single" w:sz="4" w:space="0" w:color="auto"/>
            </w:tcBorders>
            <w:shd w:val="clear" w:color="auto" w:fill="auto"/>
            <w:vAlign w:val="center"/>
            <w:hideMark/>
          </w:tcPr>
          <w:p w14:paraId="695E09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1C47D50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11A10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0.8736</w:t>
            </w:r>
          </w:p>
        </w:tc>
        <w:tc>
          <w:tcPr>
            <w:tcW w:w="1393" w:type="dxa"/>
            <w:tcBorders>
              <w:top w:val="nil"/>
              <w:left w:val="nil"/>
              <w:bottom w:val="single" w:sz="4" w:space="0" w:color="auto"/>
              <w:right w:val="single" w:sz="4" w:space="0" w:color="auto"/>
            </w:tcBorders>
            <w:shd w:val="clear" w:color="auto" w:fill="auto"/>
            <w:vAlign w:val="center"/>
            <w:hideMark/>
          </w:tcPr>
          <w:p w14:paraId="055AF86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0DF7B1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37.6947</w:t>
            </w:r>
          </w:p>
        </w:tc>
        <w:tc>
          <w:tcPr>
            <w:tcW w:w="1132" w:type="dxa"/>
            <w:tcBorders>
              <w:top w:val="nil"/>
              <w:left w:val="nil"/>
              <w:bottom w:val="single" w:sz="4" w:space="0" w:color="auto"/>
              <w:right w:val="single" w:sz="4" w:space="0" w:color="auto"/>
            </w:tcBorders>
            <w:shd w:val="clear" w:color="auto" w:fill="auto"/>
            <w:vAlign w:val="center"/>
            <w:hideMark/>
          </w:tcPr>
          <w:p w14:paraId="724F22D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1.0456</w:t>
            </w:r>
          </w:p>
        </w:tc>
        <w:tc>
          <w:tcPr>
            <w:tcW w:w="1120" w:type="dxa"/>
            <w:tcBorders>
              <w:top w:val="nil"/>
              <w:left w:val="nil"/>
              <w:bottom w:val="single" w:sz="4" w:space="0" w:color="auto"/>
              <w:right w:val="single" w:sz="4" w:space="0" w:color="auto"/>
            </w:tcBorders>
            <w:shd w:val="clear" w:color="auto" w:fill="auto"/>
            <w:vAlign w:val="center"/>
            <w:hideMark/>
          </w:tcPr>
          <w:p w14:paraId="60F7C4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532923E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AC56F9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0.5959</w:t>
            </w:r>
          </w:p>
        </w:tc>
        <w:tc>
          <w:tcPr>
            <w:tcW w:w="1393" w:type="dxa"/>
            <w:tcBorders>
              <w:top w:val="nil"/>
              <w:left w:val="nil"/>
              <w:bottom w:val="single" w:sz="4" w:space="0" w:color="auto"/>
              <w:right w:val="single" w:sz="4" w:space="0" w:color="auto"/>
            </w:tcBorders>
            <w:shd w:val="clear" w:color="auto" w:fill="auto"/>
            <w:vAlign w:val="center"/>
            <w:hideMark/>
          </w:tcPr>
          <w:p w14:paraId="53562D0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2C0B0C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49.7117</w:t>
            </w:r>
          </w:p>
        </w:tc>
        <w:tc>
          <w:tcPr>
            <w:tcW w:w="1132" w:type="dxa"/>
            <w:tcBorders>
              <w:top w:val="nil"/>
              <w:left w:val="nil"/>
              <w:bottom w:val="single" w:sz="4" w:space="0" w:color="auto"/>
              <w:right w:val="single" w:sz="4" w:space="0" w:color="auto"/>
            </w:tcBorders>
            <w:shd w:val="clear" w:color="auto" w:fill="auto"/>
            <w:vAlign w:val="center"/>
            <w:hideMark/>
          </w:tcPr>
          <w:p w14:paraId="3EEFA20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3.0461</w:t>
            </w:r>
          </w:p>
        </w:tc>
        <w:tc>
          <w:tcPr>
            <w:tcW w:w="1120" w:type="dxa"/>
            <w:tcBorders>
              <w:top w:val="nil"/>
              <w:left w:val="nil"/>
              <w:bottom w:val="single" w:sz="4" w:space="0" w:color="auto"/>
              <w:right w:val="single" w:sz="4" w:space="0" w:color="auto"/>
            </w:tcBorders>
            <w:shd w:val="clear" w:color="auto" w:fill="auto"/>
            <w:vAlign w:val="center"/>
            <w:hideMark/>
          </w:tcPr>
          <w:p w14:paraId="0A289D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6C52C362" w14:textId="77777777" w:rsidR="00E007C4" w:rsidRPr="008335D5" w:rsidRDefault="00E007C4" w:rsidP="00E007C4">
      <w:pPr>
        <w:rPr>
          <w:rFonts w:cs="Arial"/>
        </w:rPr>
      </w:pPr>
    </w:p>
    <w:p w14:paraId="3E1E7379" w14:textId="77777777" w:rsidR="00E007C4" w:rsidRPr="008335D5" w:rsidRDefault="00E007C4" w:rsidP="00E007C4">
      <w:pPr>
        <w:pStyle w:val="Caption"/>
        <w:keepNext/>
        <w:jc w:val="center"/>
        <w:rPr>
          <w:rFonts w:cs="Arial"/>
        </w:rPr>
      </w:pPr>
      <w:r w:rsidRPr="008335D5">
        <w:rPr>
          <w:rFonts w:cs="Arial"/>
        </w:rPr>
        <w:t>Table 1</w:t>
      </w:r>
      <w:r>
        <w:rPr>
          <w:rFonts w:cs="Arial"/>
        </w:rPr>
        <w:t>6.</w:t>
      </w:r>
      <w:r w:rsidRPr="008335D5">
        <w:rPr>
          <w:rFonts w:cs="Arial"/>
        </w:rPr>
        <w:t xml:space="preserve"> Comparison of Update 2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057081E2"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40BFF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1C10A2B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3E633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2DD0A21D"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48337339"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8D82D6B"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853484D"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4E097123"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B462A46" w14:textId="77777777" w:rsidR="00E007C4" w:rsidRPr="008335D5" w:rsidRDefault="00E007C4" w:rsidP="00BD616C">
            <w:pPr>
              <w:spacing w:after="0" w:line="240" w:lineRule="auto"/>
              <w:rPr>
                <w:rFonts w:eastAsia="Times New Roman" w:cs="Arial"/>
                <w:b/>
                <w:bCs/>
                <w:color w:val="000000"/>
              </w:rPr>
            </w:pPr>
          </w:p>
        </w:tc>
      </w:tr>
      <w:tr w:rsidR="00E007C4" w:rsidRPr="008335D5" w14:paraId="7A23A23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7E7EE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0.9596</w:t>
            </w:r>
          </w:p>
        </w:tc>
        <w:tc>
          <w:tcPr>
            <w:tcW w:w="1393" w:type="dxa"/>
            <w:tcBorders>
              <w:top w:val="nil"/>
              <w:left w:val="nil"/>
              <w:bottom w:val="single" w:sz="4" w:space="0" w:color="auto"/>
              <w:right w:val="single" w:sz="4" w:space="0" w:color="auto"/>
            </w:tcBorders>
            <w:shd w:val="clear" w:color="auto" w:fill="auto"/>
            <w:vAlign w:val="center"/>
            <w:hideMark/>
          </w:tcPr>
          <w:p w14:paraId="57B4A42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480A19E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22.1237</w:t>
            </w:r>
          </w:p>
        </w:tc>
        <w:tc>
          <w:tcPr>
            <w:tcW w:w="1132" w:type="dxa"/>
            <w:tcBorders>
              <w:top w:val="nil"/>
              <w:left w:val="nil"/>
              <w:bottom w:val="single" w:sz="4" w:space="0" w:color="auto"/>
              <w:right w:val="single" w:sz="4" w:space="0" w:color="auto"/>
            </w:tcBorders>
            <w:shd w:val="clear" w:color="auto" w:fill="auto"/>
            <w:vAlign w:val="center"/>
            <w:hideMark/>
          </w:tcPr>
          <w:p w14:paraId="468F789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3.4462</w:t>
            </w:r>
          </w:p>
        </w:tc>
        <w:tc>
          <w:tcPr>
            <w:tcW w:w="1120" w:type="dxa"/>
            <w:tcBorders>
              <w:top w:val="nil"/>
              <w:left w:val="nil"/>
              <w:bottom w:val="single" w:sz="4" w:space="0" w:color="auto"/>
              <w:right w:val="single" w:sz="4" w:space="0" w:color="auto"/>
            </w:tcBorders>
            <w:shd w:val="clear" w:color="auto" w:fill="auto"/>
            <w:vAlign w:val="center"/>
            <w:hideMark/>
          </w:tcPr>
          <w:p w14:paraId="09115CD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76D5EE5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412BFF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0.8238</w:t>
            </w:r>
          </w:p>
        </w:tc>
        <w:tc>
          <w:tcPr>
            <w:tcW w:w="1393" w:type="dxa"/>
            <w:tcBorders>
              <w:top w:val="nil"/>
              <w:left w:val="nil"/>
              <w:bottom w:val="single" w:sz="4" w:space="0" w:color="auto"/>
              <w:right w:val="single" w:sz="4" w:space="0" w:color="auto"/>
            </w:tcBorders>
            <w:shd w:val="clear" w:color="auto" w:fill="auto"/>
            <w:vAlign w:val="center"/>
            <w:hideMark/>
          </w:tcPr>
          <w:p w14:paraId="1E5C4D1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607233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22.8931</w:t>
            </w:r>
          </w:p>
        </w:tc>
        <w:tc>
          <w:tcPr>
            <w:tcW w:w="1132" w:type="dxa"/>
            <w:tcBorders>
              <w:top w:val="nil"/>
              <w:left w:val="nil"/>
              <w:bottom w:val="single" w:sz="4" w:space="0" w:color="auto"/>
              <w:right w:val="single" w:sz="4" w:space="0" w:color="auto"/>
            </w:tcBorders>
            <w:shd w:val="clear" w:color="auto" w:fill="auto"/>
            <w:vAlign w:val="center"/>
            <w:hideMark/>
          </w:tcPr>
          <w:p w14:paraId="6ADE81A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-4.3162</w:t>
            </w:r>
          </w:p>
        </w:tc>
        <w:tc>
          <w:tcPr>
            <w:tcW w:w="1120" w:type="dxa"/>
            <w:tcBorders>
              <w:top w:val="nil"/>
              <w:left w:val="nil"/>
              <w:bottom w:val="single" w:sz="4" w:space="0" w:color="auto"/>
              <w:right w:val="single" w:sz="4" w:space="0" w:color="auto"/>
            </w:tcBorders>
            <w:shd w:val="clear" w:color="auto" w:fill="auto"/>
            <w:vAlign w:val="center"/>
            <w:hideMark/>
          </w:tcPr>
          <w:p w14:paraId="7520652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40F36CE1"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26A4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0.8637</w:t>
            </w:r>
          </w:p>
        </w:tc>
        <w:tc>
          <w:tcPr>
            <w:tcW w:w="1393" w:type="dxa"/>
            <w:tcBorders>
              <w:top w:val="nil"/>
              <w:left w:val="nil"/>
              <w:bottom w:val="single" w:sz="4" w:space="0" w:color="auto"/>
              <w:right w:val="single" w:sz="4" w:space="0" w:color="auto"/>
            </w:tcBorders>
            <w:shd w:val="clear" w:color="auto" w:fill="auto"/>
            <w:vAlign w:val="center"/>
            <w:hideMark/>
          </w:tcPr>
          <w:p w14:paraId="4D92000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7517BD8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28.4316</w:t>
            </w:r>
          </w:p>
        </w:tc>
        <w:tc>
          <w:tcPr>
            <w:tcW w:w="1132" w:type="dxa"/>
            <w:tcBorders>
              <w:top w:val="nil"/>
              <w:left w:val="nil"/>
              <w:bottom w:val="single" w:sz="4" w:space="0" w:color="auto"/>
              <w:right w:val="single" w:sz="4" w:space="0" w:color="auto"/>
            </w:tcBorders>
            <w:shd w:val="clear" w:color="auto" w:fill="auto"/>
            <w:vAlign w:val="center"/>
            <w:hideMark/>
          </w:tcPr>
          <w:p w14:paraId="2ACF75C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-2.9536</w:t>
            </w:r>
          </w:p>
        </w:tc>
        <w:tc>
          <w:tcPr>
            <w:tcW w:w="1120" w:type="dxa"/>
            <w:tcBorders>
              <w:top w:val="nil"/>
              <w:left w:val="nil"/>
              <w:bottom w:val="single" w:sz="4" w:space="0" w:color="auto"/>
              <w:right w:val="single" w:sz="4" w:space="0" w:color="auto"/>
            </w:tcBorders>
            <w:shd w:val="clear" w:color="auto" w:fill="auto"/>
            <w:vAlign w:val="center"/>
            <w:hideMark/>
          </w:tcPr>
          <w:p w14:paraId="73E55B7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16B605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5A4BC7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0.8569</w:t>
            </w:r>
          </w:p>
        </w:tc>
        <w:tc>
          <w:tcPr>
            <w:tcW w:w="1393" w:type="dxa"/>
            <w:tcBorders>
              <w:top w:val="nil"/>
              <w:left w:val="nil"/>
              <w:bottom w:val="single" w:sz="4" w:space="0" w:color="auto"/>
              <w:right w:val="single" w:sz="4" w:space="0" w:color="auto"/>
            </w:tcBorders>
            <w:shd w:val="clear" w:color="auto" w:fill="auto"/>
            <w:vAlign w:val="center"/>
            <w:hideMark/>
          </w:tcPr>
          <w:p w14:paraId="2BE015E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4EB5EB0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37.5435</w:t>
            </w:r>
          </w:p>
        </w:tc>
        <w:tc>
          <w:tcPr>
            <w:tcW w:w="1132" w:type="dxa"/>
            <w:tcBorders>
              <w:top w:val="nil"/>
              <w:left w:val="nil"/>
              <w:bottom w:val="single" w:sz="4" w:space="0" w:color="auto"/>
              <w:right w:val="single" w:sz="4" w:space="0" w:color="auto"/>
            </w:tcBorders>
            <w:shd w:val="clear" w:color="auto" w:fill="auto"/>
            <w:vAlign w:val="center"/>
            <w:hideMark/>
          </w:tcPr>
          <w:p w14:paraId="3405714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0.64</w:t>
            </w:r>
          </w:p>
        </w:tc>
        <w:tc>
          <w:tcPr>
            <w:tcW w:w="1120" w:type="dxa"/>
            <w:tcBorders>
              <w:top w:val="nil"/>
              <w:left w:val="nil"/>
              <w:bottom w:val="single" w:sz="4" w:space="0" w:color="auto"/>
              <w:right w:val="single" w:sz="4" w:space="0" w:color="auto"/>
            </w:tcBorders>
            <w:shd w:val="clear" w:color="auto" w:fill="auto"/>
            <w:vAlign w:val="center"/>
            <w:hideMark/>
          </w:tcPr>
          <w:p w14:paraId="4FD6E06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73AD2579"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5C387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0.561</w:t>
            </w:r>
          </w:p>
        </w:tc>
        <w:tc>
          <w:tcPr>
            <w:tcW w:w="1393" w:type="dxa"/>
            <w:tcBorders>
              <w:top w:val="nil"/>
              <w:left w:val="nil"/>
              <w:bottom w:val="single" w:sz="4" w:space="0" w:color="auto"/>
              <w:right w:val="single" w:sz="4" w:space="0" w:color="auto"/>
            </w:tcBorders>
            <w:shd w:val="clear" w:color="auto" w:fill="auto"/>
            <w:vAlign w:val="center"/>
            <w:hideMark/>
          </w:tcPr>
          <w:p w14:paraId="5FEFB41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09DC501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49.341</w:t>
            </w:r>
          </w:p>
        </w:tc>
        <w:tc>
          <w:tcPr>
            <w:tcW w:w="1132" w:type="dxa"/>
            <w:tcBorders>
              <w:top w:val="nil"/>
              <w:left w:val="nil"/>
              <w:bottom w:val="single" w:sz="4" w:space="0" w:color="auto"/>
              <w:right w:val="single" w:sz="4" w:space="0" w:color="auto"/>
            </w:tcBorders>
            <w:shd w:val="clear" w:color="auto" w:fill="auto"/>
            <w:vAlign w:val="center"/>
            <w:hideMark/>
          </w:tcPr>
          <w:p w14:paraId="63F9B5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2.2776</w:t>
            </w:r>
          </w:p>
        </w:tc>
        <w:tc>
          <w:tcPr>
            <w:tcW w:w="1120" w:type="dxa"/>
            <w:tcBorders>
              <w:top w:val="nil"/>
              <w:left w:val="nil"/>
              <w:bottom w:val="single" w:sz="4" w:space="0" w:color="auto"/>
              <w:right w:val="single" w:sz="4" w:space="0" w:color="auto"/>
            </w:tcBorders>
            <w:shd w:val="clear" w:color="auto" w:fill="auto"/>
            <w:vAlign w:val="center"/>
            <w:hideMark/>
          </w:tcPr>
          <w:p w14:paraId="7DBDC14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54837AE2" w14:textId="77777777" w:rsidR="00E007C4" w:rsidRPr="008335D5" w:rsidRDefault="00E007C4" w:rsidP="00E007C4">
      <w:pPr>
        <w:jc w:val="center"/>
        <w:rPr>
          <w:rFonts w:cs="Arial"/>
        </w:rPr>
      </w:pPr>
    </w:p>
    <w:p w14:paraId="530E078B" w14:textId="77777777" w:rsidR="00E007C4" w:rsidRPr="008335D5" w:rsidRDefault="00E007C4" w:rsidP="00E007C4">
      <w:pPr>
        <w:pStyle w:val="Caption"/>
        <w:keepNext/>
        <w:jc w:val="center"/>
        <w:rPr>
          <w:rFonts w:cs="Arial"/>
        </w:rPr>
      </w:pPr>
      <w:r w:rsidRPr="008335D5">
        <w:rPr>
          <w:rFonts w:cs="Arial"/>
        </w:rPr>
        <w:t>Table 1</w:t>
      </w:r>
      <w:r>
        <w:rPr>
          <w:rFonts w:cs="Arial"/>
        </w:rPr>
        <w:t>7.</w:t>
      </w:r>
      <w:r w:rsidRPr="008335D5">
        <w:rPr>
          <w:rFonts w:cs="Arial"/>
        </w:rPr>
        <w:t xml:space="preserve"> Comparison of Update 3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0F4F77A6"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44385C"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0330B98"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50AED3"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6E59CEF"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6ADC81C"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3E2D75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06BFBE6"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9AB717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12D6E1A" w14:textId="77777777" w:rsidR="00E007C4" w:rsidRPr="008335D5" w:rsidRDefault="00E007C4" w:rsidP="00BD616C">
            <w:pPr>
              <w:spacing w:after="0" w:line="240" w:lineRule="auto"/>
              <w:rPr>
                <w:rFonts w:eastAsia="Times New Roman" w:cs="Arial"/>
                <w:b/>
                <w:bCs/>
                <w:color w:val="000000"/>
              </w:rPr>
            </w:pPr>
          </w:p>
        </w:tc>
      </w:tr>
      <w:tr w:rsidR="00E007C4" w:rsidRPr="008335D5" w14:paraId="4E8F21D6"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1C24D3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0.9453</w:t>
            </w:r>
          </w:p>
        </w:tc>
        <w:tc>
          <w:tcPr>
            <w:tcW w:w="1393" w:type="dxa"/>
            <w:tcBorders>
              <w:top w:val="nil"/>
              <w:left w:val="nil"/>
              <w:bottom w:val="single" w:sz="4" w:space="0" w:color="auto"/>
              <w:right w:val="single" w:sz="4" w:space="0" w:color="auto"/>
            </w:tcBorders>
            <w:shd w:val="clear" w:color="auto" w:fill="auto"/>
            <w:vAlign w:val="center"/>
            <w:hideMark/>
          </w:tcPr>
          <w:p w14:paraId="4619653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74BC86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21.7853</w:t>
            </w:r>
          </w:p>
        </w:tc>
        <w:tc>
          <w:tcPr>
            <w:tcW w:w="1132" w:type="dxa"/>
            <w:tcBorders>
              <w:top w:val="nil"/>
              <w:left w:val="nil"/>
              <w:bottom w:val="single" w:sz="4" w:space="0" w:color="auto"/>
              <w:right w:val="single" w:sz="4" w:space="0" w:color="auto"/>
            </w:tcBorders>
            <w:shd w:val="clear" w:color="auto" w:fill="auto"/>
            <w:vAlign w:val="center"/>
            <w:hideMark/>
          </w:tcPr>
          <w:p w14:paraId="11546C8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1.8639</w:t>
            </w:r>
          </w:p>
        </w:tc>
        <w:tc>
          <w:tcPr>
            <w:tcW w:w="1120" w:type="dxa"/>
            <w:tcBorders>
              <w:top w:val="nil"/>
              <w:left w:val="nil"/>
              <w:bottom w:val="single" w:sz="4" w:space="0" w:color="auto"/>
              <w:right w:val="single" w:sz="4" w:space="0" w:color="auto"/>
            </w:tcBorders>
            <w:shd w:val="clear" w:color="auto" w:fill="auto"/>
            <w:vAlign w:val="center"/>
            <w:hideMark/>
          </w:tcPr>
          <w:p w14:paraId="6ED3CDE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3145640"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411DF9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0.7865</w:t>
            </w:r>
          </w:p>
        </w:tc>
        <w:tc>
          <w:tcPr>
            <w:tcW w:w="1393" w:type="dxa"/>
            <w:tcBorders>
              <w:top w:val="nil"/>
              <w:left w:val="nil"/>
              <w:bottom w:val="single" w:sz="4" w:space="0" w:color="auto"/>
              <w:right w:val="single" w:sz="4" w:space="0" w:color="auto"/>
            </w:tcBorders>
            <w:shd w:val="clear" w:color="auto" w:fill="auto"/>
            <w:vAlign w:val="center"/>
            <w:hideMark/>
          </w:tcPr>
          <w:p w14:paraId="1CBB7D5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FC387F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22.9246</w:t>
            </w:r>
          </w:p>
        </w:tc>
        <w:tc>
          <w:tcPr>
            <w:tcW w:w="1132" w:type="dxa"/>
            <w:tcBorders>
              <w:top w:val="nil"/>
              <w:left w:val="nil"/>
              <w:bottom w:val="single" w:sz="4" w:space="0" w:color="auto"/>
              <w:right w:val="single" w:sz="4" w:space="0" w:color="auto"/>
            </w:tcBorders>
            <w:shd w:val="clear" w:color="auto" w:fill="auto"/>
            <w:vAlign w:val="center"/>
            <w:hideMark/>
          </w:tcPr>
          <w:p w14:paraId="6B44962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-4.1845</w:t>
            </w:r>
          </w:p>
        </w:tc>
        <w:tc>
          <w:tcPr>
            <w:tcW w:w="1120" w:type="dxa"/>
            <w:tcBorders>
              <w:top w:val="nil"/>
              <w:left w:val="nil"/>
              <w:bottom w:val="single" w:sz="4" w:space="0" w:color="auto"/>
              <w:right w:val="single" w:sz="4" w:space="0" w:color="auto"/>
            </w:tcBorders>
            <w:shd w:val="clear" w:color="auto" w:fill="auto"/>
            <w:vAlign w:val="center"/>
            <w:hideMark/>
          </w:tcPr>
          <w:p w14:paraId="41422F1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34A0B1EA"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E3D9C2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0.8585</w:t>
            </w:r>
          </w:p>
        </w:tc>
        <w:tc>
          <w:tcPr>
            <w:tcW w:w="1393" w:type="dxa"/>
            <w:tcBorders>
              <w:top w:val="nil"/>
              <w:left w:val="nil"/>
              <w:bottom w:val="single" w:sz="4" w:space="0" w:color="auto"/>
              <w:right w:val="single" w:sz="4" w:space="0" w:color="auto"/>
            </w:tcBorders>
            <w:shd w:val="clear" w:color="auto" w:fill="auto"/>
            <w:vAlign w:val="center"/>
            <w:hideMark/>
          </w:tcPr>
          <w:p w14:paraId="7C9B97B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78195A9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28.4815</w:t>
            </w:r>
          </w:p>
        </w:tc>
        <w:tc>
          <w:tcPr>
            <w:tcW w:w="1132" w:type="dxa"/>
            <w:tcBorders>
              <w:top w:val="nil"/>
              <w:left w:val="nil"/>
              <w:bottom w:val="single" w:sz="4" w:space="0" w:color="auto"/>
              <w:right w:val="single" w:sz="4" w:space="0" w:color="auto"/>
            </w:tcBorders>
            <w:shd w:val="clear" w:color="auto" w:fill="auto"/>
            <w:vAlign w:val="center"/>
            <w:hideMark/>
          </w:tcPr>
          <w:p w14:paraId="7FB55BB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-2.7831</w:t>
            </w:r>
          </w:p>
        </w:tc>
        <w:tc>
          <w:tcPr>
            <w:tcW w:w="1120" w:type="dxa"/>
            <w:tcBorders>
              <w:top w:val="nil"/>
              <w:left w:val="nil"/>
              <w:bottom w:val="single" w:sz="4" w:space="0" w:color="auto"/>
              <w:right w:val="single" w:sz="4" w:space="0" w:color="auto"/>
            </w:tcBorders>
            <w:shd w:val="clear" w:color="auto" w:fill="auto"/>
            <w:vAlign w:val="center"/>
            <w:hideMark/>
          </w:tcPr>
          <w:p w14:paraId="6B8DA93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702796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3D6344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0.8715</w:t>
            </w:r>
          </w:p>
        </w:tc>
        <w:tc>
          <w:tcPr>
            <w:tcW w:w="1393" w:type="dxa"/>
            <w:tcBorders>
              <w:top w:val="nil"/>
              <w:left w:val="nil"/>
              <w:bottom w:val="single" w:sz="4" w:space="0" w:color="auto"/>
              <w:right w:val="single" w:sz="4" w:space="0" w:color="auto"/>
            </w:tcBorders>
            <w:shd w:val="clear" w:color="auto" w:fill="auto"/>
            <w:vAlign w:val="center"/>
            <w:hideMark/>
          </w:tcPr>
          <w:p w14:paraId="1B9F57B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4AF4C08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37.6912</w:t>
            </w:r>
          </w:p>
        </w:tc>
        <w:tc>
          <w:tcPr>
            <w:tcW w:w="1132" w:type="dxa"/>
            <w:tcBorders>
              <w:top w:val="nil"/>
              <w:left w:val="nil"/>
              <w:bottom w:val="single" w:sz="4" w:space="0" w:color="auto"/>
              <w:right w:val="single" w:sz="4" w:space="0" w:color="auto"/>
            </w:tcBorders>
            <w:shd w:val="clear" w:color="auto" w:fill="auto"/>
            <w:vAlign w:val="center"/>
            <w:hideMark/>
          </w:tcPr>
          <w:p w14:paraId="2A89D11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1.0361</w:t>
            </w:r>
          </w:p>
        </w:tc>
        <w:tc>
          <w:tcPr>
            <w:tcW w:w="1120" w:type="dxa"/>
            <w:tcBorders>
              <w:top w:val="nil"/>
              <w:left w:val="nil"/>
              <w:bottom w:val="single" w:sz="4" w:space="0" w:color="auto"/>
              <w:right w:val="single" w:sz="4" w:space="0" w:color="auto"/>
            </w:tcBorders>
            <w:shd w:val="clear" w:color="auto" w:fill="auto"/>
            <w:vAlign w:val="center"/>
            <w:hideMark/>
          </w:tcPr>
          <w:p w14:paraId="0427D42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416F318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F7C5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0.5921</w:t>
            </w:r>
          </w:p>
        </w:tc>
        <w:tc>
          <w:tcPr>
            <w:tcW w:w="1393" w:type="dxa"/>
            <w:tcBorders>
              <w:top w:val="nil"/>
              <w:left w:val="nil"/>
              <w:bottom w:val="single" w:sz="4" w:space="0" w:color="auto"/>
              <w:right w:val="single" w:sz="4" w:space="0" w:color="auto"/>
            </w:tcBorders>
            <w:shd w:val="clear" w:color="auto" w:fill="auto"/>
            <w:vAlign w:val="center"/>
            <w:hideMark/>
          </w:tcPr>
          <w:p w14:paraId="304E4CE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46E8E59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49.7106</w:t>
            </w:r>
          </w:p>
        </w:tc>
        <w:tc>
          <w:tcPr>
            <w:tcW w:w="1132" w:type="dxa"/>
            <w:tcBorders>
              <w:top w:val="nil"/>
              <w:left w:val="nil"/>
              <w:bottom w:val="single" w:sz="4" w:space="0" w:color="auto"/>
              <w:right w:val="single" w:sz="4" w:space="0" w:color="auto"/>
            </w:tcBorders>
            <w:shd w:val="clear" w:color="auto" w:fill="auto"/>
            <w:vAlign w:val="center"/>
            <w:hideMark/>
          </w:tcPr>
          <w:p w14:paraId="6FBD1AD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3.0438</w:t>
            </w:r>
          </w:p>
        </w:tc>
        <w:tc>
          <w:tcPr>
            <w:tcW w:w="1120" w:type="dxa"/>
            <w:tcBorders>
              <w:top w:val="nil"/>
              <w:left w:val="nil"/>
              <w:bottom w:val="single" w:sz="4" w:space="0" w:color="auto"/>
              <w:right w:val="single" w:sz="4" w:space="0" w:color="auto"/>
            </w:tcBorders>
            <w:shd w:val="clear" w:color="auto" w:fill="auto"/>
            <w:vAlign w:val="center"/>
            <w:hideMark/>
          </w:tcPr>
          <w:p w14:paraId="44BA7D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61CD22A6" w14:textId="77777777" w:rsidR="00E007C4" w:rsidRPr="008335D5" w:rsidRDefault="00E007C4" w:rsidP="00E007C4">
      <w:pPr>
        <w:rPr>
          <w:rFonts w:eastAsiaTheme="majorEastAsia" w:cs="Arial"/>
          <w:b/>
          <w:bCs/>
          <w:sz w:val="28"/>
          <w:szCs w:val="28"/>
          <w:u w:val="single"/>
        </w:rPr>
      </w:pPr>
    </w:p>
    <w:p w14:paraId="15B72322" w14:textId="77777777" w:rsidR="00E007C4" w:rsidRPr="008335D5" w:rsidRDefault="00E007C4" w:rsidP="00E007C4">
      <w:pPr>
        <w:rPr>
          <w:rFonts w:eastAsiaTheme="majorEastAsia" w:cs="Arial"/>
          <w:b/>
          <w:bCs/>
          <w:sz w:val="28"/>
          <w:szCs w:val="28"/>
          <w:u w:val="single"/>
        </w:rPr>
      </w:pPr>
    </w:p>
    <w:p w14:paraId="2DCB8740" w14:textId="77777777" w:rsidR="00E007C4" w:rsidRPr="008335D5" w:rsidRDefault="00E007C4" w:rsidP="00E007C4">
      <w:pPr>
        <w:rPr>
          <w:rFonts w:eastAsiaTheme="majorEastAsia" w:cs="Arial"/>
          <w:b/>
          <w:bCs/>
          <w:sz w:val="28"/>
          <w:szCs w:val="28"/>
          <w:u w:val="single"/>
        </w:rPr>
      </w:pPr>
    </w:p>
    <w:p w14:paraId="7410690E" w14:textId="77777777" w:rsidR="00E007C4" w:rsidRPr="008335D5" w:rsidRDefault="00E007C4" w:rsidP="00E007C4">
      <w:pPr>
        <w:rPr>
          <w:rFonts w:eastAsiaTheme="majorEastAsia" w:cs="Arial"/>
          <w:b/>
          <w:bCs/>
          <w:sz w:val="28"/>
          <w:szCs w:val="28"/>
          <w:u w:val="single"/>
        </w:rPr>
      </w:pPr>
    </w:p>
    <w:p w14:paraId="349B30E1" w14:textId="77777777" w:rsidR="00E007C4" w:rsidRPr="008335D5" w:rsidRDefault="00E007C4" w:rsidP="00E007C4">
      <w:pPr>
        <w:rPr>
          <w:rFonts w:eastAsiaTheme="majorEastAsia" w:cs="Arial"/>
          <w:b/>
          <w:bCs/>
          <w:sz w:val="28"/>
          <w:szCs w:val="28"/>
          <w:u w:val="single"/>
        </w:rPr>
      </w:pPr>
    </w:p>
    <w:p w14:paraId="40AEE5B4" w14:textId="77777777" w:rsidR="00E007C4" w:rsidRPr="008335D5" w:rsidRDefault="00E007C4" w:rsidP="00E007C4">
      <w:pPr>
        <w:pStyle w:val="Caption"/>
        <w:keepNext/>
        <w:jc w:val="center"/>
        <w:rPr>
          <w:rFonts w:cs="Arial"/>
        </w:rPr>
      </w:pPr>
      <w:r w:rsidRPr="008335D5">
        <w:rPr>
          <w:rFonts w:cs="Arial"/>
        </w:rPr>
        <w:lastRenderedPageBreak/>
        <w:t>Table 1</w:t>
      </w:r>
      <w:r>
        <w:rPr>
          <w:rFonts w:cs="Arial"/>
        </w:rPr>
        <w:t xml:space="preserve">8. </w:t>
      </w:r>
      <w:r w:rsidRPr="008335D5">
        <w:rPr>
          <w:rFonts w:cs="Arial"/>
        </w:rPr>
        <w:t>Comparison of Update 4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139E2F43"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AF0C8D"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6812EC1"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B5810"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482D1641"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687E1D3"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15EF363E"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500B328"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6E5B5B6"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578D917" w14:textId="77777777" w:rsidR="00E007C4" w:rsidRPr="008335D5" w:rsidRDefault="00E007C4" w:rsidP="00BD616C">
            <w:pPr>
              <w:spacing w:after="0" w:line="240" w:lineRule="auto"/>
              <w:rPr>
                <w:rFonts w:eastAsia="Times New Roman" w:cs="Arial"/>
                <w:b/>
                <w:bCs/>
                <w:color w:val="000000"/>
              </w:rPr>
            </w:pPr>
          </w:p>
        </w:tc>
      </w:tr>
      <w:tr w:rsidR="00E007C4" w:rsidRPr="008335D5" w14:paraId="48584F9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BB9FB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0.9597</w:t>
            </w:r>
          </w:p>
        </w:tc>
        <w:tc>
          <w:tcPr>
            <w:tcW w:w="1393" w:type="dxa"/>
            <w:tcBorders>
              <w:top w:val="nil"/>
              <w:left w:val="nil"/>
              <w:bottom w:val="single" w:sz="4" w:space="0" w:color="auto"/>
              <w:right w:val="single" w:sz="4" w:space="0" w:color="auto"/>
            </w:tcBorders>
            <w:shd w:val="clear" w:color="auto" w:fill="auto"/>
            <w:vAlign w:val="center"/>
            <w:hideMark/>
          </w:tcPr>
          <w:p w14:paraId="2CEB231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53AE33F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22.0482</w:t>
            </w:r>
          </w:p>
        </w:tc>
        <w:tc>
          <w:tcPr>
            <w:tcW w:w="1132" w:type="dxa"/>
            <w:tcBorders>
              <w:top w:val="nil"/>
              <w:left w:val="nil"/>
              <w:bottom w:val="single" w:sz="4" w:space="0" w:color="auto"/>
              <w:right w:val="single" w:sz="4" w:space="0" w:color="auto"/>
            </w:tcBorders>
            <w:shd w:val="clear" w:color="auto" w:fill="auto"/>
            <w:vAlign w:val="center"/>
            <w:hideMark/>
          </w:tcPr>
          <w:p w14:paraId="5D0CB2A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3.093</w:t>
            </w:r>
          </w:p>
        </w:tc>
        <w:tc>
          <w:tcPr>
            <w:tcW w:w="1120" w:type="dxa"/>
            <w:tcBorders>
              <w:top w:val="nil"/>
              <w:left w:val="nil"/>
              <w:bottom w:val="single" w:sz="4" w:space="0" w:color="auto"/>
              <w:right w:val="single" w:sz="4" w:space="0" w:color="auto"/>
            </w:tcBorders>
            <w:shd w:val="clear" w:color="auto" w:fill="auto"/>
            <w:vAlign w:val="center"/>
            <w:hideMark/>
          </w:tcPr>
          <w:p w14:paraId="4B2E3FF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39DEDDC9"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EF1B5B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0.8365</w:t>
            </w:r>
          </w:p>
        </w:tc>
        <w:tc>
          <w:tcPr>
            <w:tcW w:w="1393" w:type="dxa"/>
            <w:tcBorders>
              <w:top w:val="nil"/>
              <w:left w:val="nil"/>
              <w:bottom w:val="single" w:sz="4" w:space="0" w:color="auto"/>
              <w:right w:val="single" w:sz="4" w:space="0" w:color="auto"/>
            </w:tcBorders>
            <w:shd w:val="clear" w:color="auto" w:fill="auto"/>
            <w:vAlign w:val="center"/>
            <w:hideMark/>
          </w:tcPr>
          <w:p w14:paraId="19D5C66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39289CC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22.9876</w:t>
            </w:r>
          </w:p>
        </w:tc>
        <w:tc>
          <w:tcPr>
            <w:tcW w:w="1132" w:type="dxa"/>
            <w:tcBorders>
              <w:top w:val="nil"/>
              <w:left w:val="nil"/>
              <w:bottom w:val="single" w:sz="4" w:space="0" w:color="auto"/>
              <w:right w:val="single" w:sz="4" w:space="0" w:color="auto"/>
            </w:tcBorders>
            <w:shd w:val="clear" w:color="auto" w:fill="auto"/>
            <w:vAlign w:val="center"/>
            <w:hideMark/>
          </w:tcPr>
          <w:p w14:paraId="66127B5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-3.9214</w:t>
            </w:r>
          </w:p>
        </w:tc>
        <w:tc>
          <w:tcPr>
            <w:tcW w:w="1120" w:type="dxa"/>
            <w:tcBorders>
              <w:top w:val="nil"/>
              <w:left w:val="nil"/>
              <w:bottom w:val="single" w:sz="4" w:space="0" w:color="auto"/>
              <w:right w:val="single" w:sz="4" w:space="0" w:color="auto"/>
            </w:tcBorders>
            <w:shd w:val="clear" w:color="auto" w:fill="auto"/>
            <w:vAlign w:val="center"/>
            <w:hideMark/>
          </w:tcPr>
          <w:p w14:paraId="6E11BF2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4FC7096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5EF3ED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0.849</w:t>
            </w:r>
          </w:p>
        </w:tc>
        <w:tc>
          <w:tcPr>
            <w:tcW w:w="1393" w:type="dxa"/>
            <w:tcBorders>
              <w:top w:val="nil"/>
              <w:left w:val="nil"/>
              <w:bottom w:val="single" w:sz="4" w:space="0" w:color="auto"/>
              <w:right w:val="single" w:sz="4" w:space="0" w:color="auto"/>
            </w:tcBorders>
            <w:shd w:val="clear" w:color="auto" w:fill="auto"/>
            <w:vAlign w:val="center"/>
            <w:hideMark/>
          </w:tcPr>
          <w:p w14:paraId="364B6BC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067222F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28.3102</w:t>
            </w:r>
          </w:p>
        </w:tc>
        <w:tc>
          <w:tcPr>
            <w:tcW w:w="1132" w:type="dxa"/>
            <w:tcBorders>
              <w:top w:val="nil"/>
              <w:left w:val="nil"/>
              <w:bottom w:val="single" w:sz="4" w:space="0" w:color="auto"/>
              <w:right w:val="single" w:sz="4" w:space="0" w:color="auto"/>
            </w:tcBorders>
            <w:shd w:val="clear" w:color="auto" w:fill="auto"/>
            <w:vAlign w:val="center"/>
            <w:hideMark/>
          </w:tcPr>
          <w:p w14:paraId="63B4DCC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-3.368</w:t>
            </w:r>
          </w:p>
        </w:tc>
        <w:tc>
          <w:tcPr>
            <w:tcW w:w="1120" w:type="dxa"/>
            <w:tcBorders>
              <w:top w:val="nil"/>
              <w:left w:val="nil"/>
              <w:bottom w:val="single" w:sz="4" w:space="0" w:color="auto"/>
              <w:right w:val="single" w:sz="4" w:space="0" w:color="auto"/>
            </w:tcBorders>
            <w:shd w:val="clear" w:color="auto" w:fill="auto"/>
            <w:vAlign w:val="center"/>
            <w:hideMark/>
          </w:tcPr>
          <w:p w14:paraId="2C86F08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0933F73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1C1308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0.8428</w:t>
            </w:r>
          </w:p>
        </w:tc>
        <w:tc>
          <w:tcPr>
            <w:tcW w:w="1393" w:type="dxa"/>
            <w:tcBorders>
              <w:top w:val="nil"/>
              <w:left w:val="nil"/>
              <w:bottom w:val="single" w:sz="4" w:space="0" w:color="auto"/>
              <w:right w:val="single" w:sz="4" w:space="0" w:color="auto"/>
            </w:tcBorders>
            <w:shd w:val="clear" w:color="auto" w:fill="auto"/>
            <w:vAlign w:val="center"/>
            <w:hideMark/>
          </w:tcPr>
          <w:p w14:paraId="0B70738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740CE7D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37.5254</w:t>
            </w:r>
          </w:p>
        </w:tc>
        <w:tc>
          <w:tcPr>
            <w:tcW w:w="1132" w:type="dxa"/>
            <w:tcBorders>
              <w:top w:val="nil"/>
              <w:left w:val="nil"/>
              <w:bottom w:val="single" w:sz="4" w:space="0" w:color="auto"/>
              <w:right w:val="single" w:sz="4" w:space="0" w:color="auto"/>
            </w:tcBorders>
            <w:shd w:val="clear" w:color="auto" w:fill="auto"/>
            <w:vAlign w:val="center"/>
            <w:hideMark/>
          </w:tcPr>
          <w:p w14:paraId="2E282A1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0.5916</w:t>
            </w:r>
          </w:p>
        </w:tc>
        <w:tc>
          <w:tcPr>
            <w:tcW w:w="1120" w:type="dxa"/>
            <w:tcBorders>
              <w:top w:val="nil"/>
              <w:left w:val="nil"/>
              <w:bottom w:val="single" w:sz="4" w:space="0" w:color="auto"/>
              <w:right w:val="single" w:sz="4" w:space="0" w:color="auto"/>
            </w:tcBorders>
            <w:shd w:val="clear" w:color="auto" w:fill="auto"/>
            <w:vAlign w:val="center"/>
            <w:hideMark/>
          </w:tcPr>
          <w:p w14:paraId="55E339F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28A90804"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99F2F0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0.5404</w:t>
            </w:r>
          </w:p>
        </w:tc>
        <w:tc>
          <w:tcPr>
            <w:tcW w:w="1393" w:type="dxa"/>
            <w:tcBorders>
              <w:top w:val="nil"/>
              <w:left w:val="nil"/>
              <w:bottom w:val="single" w:sz="4" w:space="0" w:color="auto"/>
              <w:right w:val="single" w:sz="4" w:space="0" w:color="auto"/>
            </w:tcBorders>
            <w:shd w:val="clear" w:color="auto" w:fill="auto"/>
            <w:vAlign w:val="center"/>
            <w:hideMark/>
          </w:tcPr>
          <w:p w14:paraId="5ADBEEA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425FE8C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49.617</w:t>
            </w:r>
          </w:p>
        </w:tc>
        <w:tc>
          <w:tcPr>
            <w:tcW w:w="1132" w:type="dxa"/>
            <w:tcBorders>
              <w:top w:val="nil"/>
              <w:left w:val="nil"/>
              <w:bottom w:val="single" w:sz="4" w:space="0" w:color="auto"/>
              <w:right w:val="single" w:sz="4" w:space="0" w:color="auto"/>
            </w:tcBorders>
            <w:shd w:val="clear" w:color="auto" w:fill="auto"/>
            <w:vAlign w:val="center"/>
            <w:hideMark/>
          </w:tcPr>
          <w:p w14:paraId="74718E7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2.8498</w:t>
            </w:r>
          </w:p>
        </w:tc>
        <w:tc>
          <w:tcPr>
            <w:tcW w:w="1120" w:type="dxa"/>
            <w:tcBorders>
              <w:top w:val="nil"/>
              <w:left w:val="nil"/>
              <w:bottom w:val="single" w:sz="4" w:space="0" w:color="auto"/>
              <w:right w:val="single" w:sz="4" w:space="0" w:color="auto"/>
            </w:tcBorders>
            <w:shd w:val="clear" w:color="auto" w:fill="auto"/>
            <w:vAlign w:val="center"/>
            <w:hideMark/>
          </w:tcPr>
          <w:p w14:paraId="4372DD8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77A54CFA" w14:textId="77777777" w:rsidR="00E007C4" w:rsidRPr="008335D5" w:rsidRDefault="00E007C4" w:rsidP="00E007C4">
      <w:pPr>
        <w:rPr>
          <w:rFonts w:eastAsiaTheme="majorEastAsia" w:cs="Arial"/>
          <w:b/>
          <w:bCs/>
          <w:sz w:val="28"/>
          <w:szCs w:val="28"/>
          <w:u w:val="single"/>
        </w:rPr>
      </w:pPr>
    </w:p>
    <w:p w14:paraId="1B87169F"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19.</w:t>
      </w:r>
      <w:r w:rsidRPr="008335D5">
        <w:rPr>
          <w:rFonts w:cs="Arial"/>
        </w:rPr>
        <w:t xml:space="preserve"> Comparison of Update 5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2776F283"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7B98B8"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89EA536"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34BE57"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71254711"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9425C71"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1E10E2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1E8C35C"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99B8E6A"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FB36B3A" w14:textId="77777777" w:rsidR="00E007C4" w:rsidRPr="008335D5" w:rsidRDefault="00E007C4" w:rsidP="00BD616C">
            <w:pPr>
              <w:spacing w:after="0" w:line="240" w:lineRule="auto"/>
              <w:rPr>
                <w:rFonts w:eastAsia="Times New Roman" w:cs="Arial"/>
                <w:b/>
                <w:bCs/>
                <w:color w:val="000000"/>
              </w:rPr>
            </w:pPr>
          </w:p>
        </w:tc>
      </w:tr>
      <w:tr w:rsidR="00E007C4" w:rsidRPr="008335D5" w14:paraId="46848D5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243D7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0.9606</w:t>
            </w:r>
          </w:p>
        </w:tc>
        <w:tc>
          <w:tcPr>
            <w:tcW w:w="1393" w:type="dxa"/>
            <w:tcBorders>
              <w:top w:val="nil"/>
              <w:left w:val="nil"/>
              <w:bottom w:val="single" w:sz="4" w:space="0" w:color="auto"/>
              <w:right w:val="single" w:sz="4" w:space="0" w:color="auto"/>
            </w:tcBorders>
            <w:shd w:val="clear" w:color="auto" w:fill="auto"/>
            <w:vAlign w:val="center"/>
            <w:hideMark/>
          </w:tcPr>
          <w:p w14:paraId="0F5662B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001686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22.106</w:t>
            </w:r>
          </w:p>
        </w:tc>
        <w:tc>
          <w:tcPr>
            <w:tcW w:w="1132" w:type="dxa"/>
            <w:tcBorders>
              <w:top w:val="nil"/>
              <w:left w:val="nil"/>
              <w:bottom w:val="single" w:sz="4" w:space="0" w:color="auto"/>
              <w:right w:val="single" w:sz="4" w:space="0" w:color="auto"/>
            </w:tcBorders>
            <w:shd w:val="clear" w:color="auto" w:fill="auto"/>
            <w:vAlign w:val="center"/>
            <w:hideMark/>
          </w:tcPr>
          <w:p w14:paraId="7B3BBC3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3.3633</w:t>
            </w:r>
          </w:p>
        </w:tc>
        <w:tc>
          <w:tcPr>
            <w:tcW w:w="1120" w:type="dxa"/>
            <w:tcBorders>
              <w:top w:val="nil"/>
              <w:left w:val="nil"/>
              <w:bottom w:val="single" w:sz="4" w:space="0" w:color="auto"/>
              <w:right w:val="single" w:sz="4" w:space="0" w:color="auto"/>
            </w:tcBorders>
            <w:shd w:val="clear" w:color="auto" w:fill="auto"/>
            <w:vAlign w:val="center"/>
            <w:hideMark/>
          </w:tcPr>
          <w:p w14:paraId="3DB0E66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69DAA50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2ED66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0.8279</w:t>
            </w:r>
          </w:p>
        </w:tc>
        <w:tc>
          <w:tcPr>
            <w:tcW w:w="1393" w:type="dxa"/>
            <w:tcBorders>
              <w:top w:val="nil"/>
              <w:left w:val="nil"/>
              <w:bottom w:val="single" w:sz="4" w:space="0" w:color="auto"/>
              <w:right w:val="single" w:sz="4" w:space="0" w:color="auto"/>
            </w:tcBorders>
            <w:shd w:val="clear" w:color="auto" w:fill="auto"/>
            <w:vAlign w:val="center"/>
            <w:hideMark/>
          </w:tcPr>
          <w:p w14:paraId="2DE36C0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08B34C9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22.8902</w:t>
            </w:r>
          </w:p>
        </w:tc>
        <w:tc>
          <w:tcPr>
            <w:tcW w:w="1132" w:type="dxa"/>
            <w:tcBorders>
              <w:top w:val="nil"/>
              <w:left w:val="nil"/>
              <w:bottom w:val="single" w:sz="4" w:space="0" w:color="auto"/>
              <w:right w:val="single" w:sz="4" w:space="0" w:color="auto"/>
            </w:tcBorders>
            <w:shd w:val="clear" w:color="auto" w:fill="auto"/>
            <w:vAlign w:val="center"/>
            <w:hideMark/>
          </w:tcPr>
          <w:p w14:paraId="618EEC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-4.3283</w:t>
            </w:r>
          </w:p>
        </w:tc>
        <w:tc>
          <w:tcPr>
            <w:tcW w:w="1120" w:type="dxa"/>
            <w:tcBorders>
              <w:top w:val="nil"/>
              <w:left w:val="nil"/>
              <w:bottom w:val="single" w:sz="4" w:space="0" w:color="auto"/>
              <w:right w:val="single" w:sz="4" w:space="0" w:color="auto"/>
            </w:tcBorders>
            <w:shd w:val="clear" w:color="auto" w:fill="auto"/>
            <w:vAlign w:val="center"/>
            <w:hideMark/>
          </w:tcPr>
          <w:p w14:paraId="4309CBC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7A5862E"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3F99EF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0.8628</w:t>
            </w:r>
          </w:p>
        </w:tc>
        <w:tc>
          <w:tcPr>
            <w:tcW w:w="1393" w:type="dxa"/>
            <w:tcBorders>
              <w:top w:val="nil"/>
              <w:left w:val="nil"/>
              <w:bottom w:val="single" w:sz="4" w:space="0" w:color="auto"/>
              <w:right w:val="single" w:sz="4" w:space="0" w:color="auto"/>
            </w:tcBorders>
            <w:shd w:val="clear" w:color="auto" w:fill="auto"/>
            <w:vAlign w:val="center"/>
            <w:hideMark/>
          </w:tcPr>
          <w:p w14:paraId="1A541DA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28028B2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28.4447</w:t>
            </w:r>
          </w:p>
        </w:tc>
        <w:tc>
          <w:tcPr>
            <w:tcW w:w="1132" w:type="dxa"/>
            <w:tcBorders>
              <w:top w:val="nil"/>
              <w:left w:val="nil"/>
              <w:bottom w:val="single" w:sz="4" w:space="0" w:color="auto"/>
              <w:right w:val="single" w:sz="4" w:space="0" w:color="auto"/>
            </w:tcBorders>
            <w:shd w:val="clear" w:color="auto" w:fill="auto"/>
            <w:vAlign w:val="center"/>
            <w:hideMark/>
          </w:tcPr>
          <w:p w14:paraId="04A117D6"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-2.9088</w:t>
            </w:r>
          </w:p>
        </w:tc>
        <w:tc>
          <w:tcPr>
            <w:tcW w:w="1120" w:type="dxa"/>
            <w:tcBorders>
              <w:top w:val="nil"/>
              <w:left w:val="nil"/>
              <w:bottom w:val="single" w:sz="4" w:space="0" w:color="auto"/>
              <w:right w:val="single" w:sz="4" w:space="0" w:color="auto"/>
            </w:tcBorders>
            <w:shd w:val="clear" w:color="auto" w:fill="auto"/>
            <w:vAlign w:val="center"/>
            <w:hideMark/>
          </w:tcPr>
          <w:p w14:paraId="331C16D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2688AA9D"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4197C8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0.8548</w:t>
            </w:r>
          </w:p>
        </w:tc>
        <w:tc>
          <w:tcPr>
            <w:tcW w:w="1393" w:type="dxa"/>
            <w:tcBorders>
              <w:top w:val="nil"/>
              <w:left w:val="nil"/>
              <w:bottom w:val="single" w:sz="4" w:space="0" w:color="auto"/>
              <w:right w:val="single" w:sz="4" w:space="0" w:color="auto"/>
            </w:tcBorders>
            <w:shd w:val="clear" w:color="auto" w:fill="auto"/>
            <w:vAlign w:val="center"/>
            <w:hideMark/>
          </w:tcPr>
          <w:p w14:paraId="60CA7359"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51B7FB4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37.5894</w:t>
            </w:r>
          </w:p>
        </w:tc>
        <w:tc>
          <w:tcPr>
            <w:tcW w:w="1132" w:type="dxa"/>
            <w:tcBorders>
              <w:top w:val="nil"/>
              <w:left w:val="nil"/>
              <w:bottom w:val="single" w:sz="4" w:space="0" w:color="auto"/>
              <w:right w:val="single" w:sz="4" w:space="0" w:color="auto"/>
            </w:tcBorders>
            <w:shd w:val="clear" w:color="auto" w:fill="auto"/>
            <w:vAlign w:val="center"/>
            <w:hideMark/>
          </w:tcPr>
          <w:p w14:paraId="1A303D8C"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0.7631</w:t>
            </w:r>
          </w:p>
        </w:tc>
        <w:tc>
          <w:tcPr>
            <w:tcW w:w="1120" w:type="dxa"/>
            <w:tcBorders>
              <w:top w:val="nil"/>
              <w:left w:val="nil"/>
              <w:bottom w:val="single" w:sz="4" w:space="0" w:color="auto"/>
              <w:right w:val="single" w:sz="4" w:space="0" w:color="auto"/>
            </w:tcBorders>
            <w:shd w:val="clear" w:color="auto" w:fill="auto"/>
            <w:vAlign w:val="center"/>
            <w:hideMark/>
          </w:tcPr>
          <w:p w14:paraId="47B5DA6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4FD1134F"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40612E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0.5564</w:t>
            </w:r>
          </w:p>
        </w:tc>
        <w:tc>
          <w:tcPr>
            <w:tcW w:w="1393" w:type="dxa"/>
            <w:tcBorders>
              <w:top w:val="nil"/>
              <w:left w:val="nil"/>
              <w:bottom w:val="single" w:sz="4" w:space="0" w:color="auto"/>
              <w:right w:val="single" w:sz="4" w:space="0" w:color="auto"/>
            </w:tcBorders>
            <w:shd w:val="clear" w:color="auto" w:fill="auto"/>
            <w:vAlign w:val="center"/>
            <w:hideMark/>
          </w:tcPr>
          <w:p w14:paraId="5810789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0AEF340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49.4113</w:t>
            </w:r>
          </w:p>
        </w:tc>
        <w:tc>
          <w:tcPr>
            <w:tcW w:w="1132" w:type="dxa"/>
            <w:tcBorders>
              <w:top w:val="nil"/>
              <w:left w:val="nil"/>
              <w:bottom w:val="single" w:sz="4" w:space="0" w:color="auto"/>
              <w:right w:val="single" w:sz="4" w:space="0" w:color="auto"/>
            </w:tcBorders>
            <w:shd w:val="clear" w:color="auto" w:fill="auto"/>
            <w:vAlign w:val="center"/>
            <w:hideMark/>
          </w:tcPr>
          <w:p w14:paraId="15AC2EC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2.4234</w:t>
            </w:r>
          </w:p>
        </w:tc>
        <w:tc>
          <w:tcPr>
            <w:tcW w:w="1120" w:type="dxa"/>
            <w:tcBorders>
              <w:top w:val="nil"/>
              <w:left w:val="nil"/>
              <w:bottom w:val="single" w:sz="4" w:space="0" w:color="auto"/>
              <w:right w:val="single" w:sz="4" w:space="0" w:color="auto"/>
            </w:tcBorders>
            <w:shd w:val="clear" w:color="auto" w:fill="auto"/>
            <w:vAlign w:val="center"/>
            <w:hideMark/>
          </w:tcPr>
          <w:p w14:paraId="098BB5F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22DE8F39" w14:textId="77777777" w:rsidR="00E007C4" w:rsidRPr="008335D5" w:rsidRDefault="00E007C4" w:rsidP="00E007C4">
      <w:pPr>
        <w:rPr>
          <w:rFonts w:eastAsiaTheme="majorEastAsia" w:cs="Arial"/>
          <w:b/>
          <w:bCs/>
          <w:sz w:val="28"/>
          <w:szCs w:val="28"/>
          <w:u w:val="single"/>
        </w:rPr>
      </w:pPr>
    </w:p>
    <w:p w14:paraId="4F294929" w14:textId="77777777" w:rsidR="00E007C4" w:rsidRPr="008335D5" w:rsidRDefault="00E007C4" w:rsidP="00E007C4">
      <w:pPr>
        <w:pStyle w:val="Caption"/>
        <w:keepNext/>
        <w:jc w:val="center"/>
        <w:rPr>
          <w:rFonts w:cs="Arial"/>
        </w:rPr>
      </w:pPr>
      <w:r w:rsidRPr="008335D5">
        <w:rPr>
          <w:rFonts w:cs="Arial"/>
        </w:rPr>
        <w:t xml:space="preserve">Table </w:t>
      </w:r>
      <w:r>
        <w:rPr>
          <w:rFonts w:cs="Arial"/>
        </w:rPr>
        <w:t>20.</w:t>
      </w:r>
      <w:r w:rsidRPr="008335D5">
        <w:rPr>
          <w:rFonts w:cs="Arial"/>
        </w:rPr>
        <w:t xml:space="preserve"> Comparison of Update 6 and Experimental Modal Frequencies for Span 2</w:t>
      </w:r>
    </w:p>
    <w:tbl>
      <w:tblPr>
        <w:tblW w:w="5573" w:type="dxa"/>
        <w:jc w:val="center"/>
        <w:tblLook w:val="04A0" w:firstRow="1" w:lastRow="0" w:firstColumn="1" w:lastColumn="0" w:noHBand="0" w:noVBand="1"/>
      </w:tblPr>
      <w:tblGrid>
        <w:gridCol w:w="830"/>
        <w:gridCol w:w="1393"/>
        <w:gridCol w:w="1098"/>
        <w:gridCol w:w="1132"/>
        <w:gridCol w:w="1120"/>
      </w:tblGrid>
      <w:tr w:rsidR="00E007C4" w:rsidRPr="008335D5" w14:paraId="422F7505" w14:textId="77777777" w:rsidTr="00BD616C">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E8805C"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B913AC9"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892A7A" w14:textId="77777777" w:rsidR="00E007C4" w:rsidRPr="008335D5" w:rsidRDefault="00E007C4" w:rsidP="00BD616C">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E007C4" w:rsidRPr="008335D5" w14:paraId="065F0315" w14:textId="77777777" w:rsidTr="00BD616C">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31A90D78" w14:textId="77777777" w:rsidR="00E007C4" w:rsidRPr="008335D5" w:rsidRDefault="00E007C4" w:rsidP="00BD616C">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D76877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737B607"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7F4EDD31" w14:textId="77777777" w:rsidR="00E007C4" w:rsidRPr="008335D5" w:rsidRDefault="00E007C4" w:rsidP="00BD616C">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F8898EA" w14:textId="77777777" w:rsidR="00E007C4" w:rsidRPr="008335D5" w:rsidRDefault="00E007C4" w:rsidP="00BD616C">
            <w:pPr>
              <w:spacing w:after="0" w:line="240" w:lineRule="auto"/>
              <w:rPr>
                <w:rFonts w:eastAsia="Times New Roman" w:cs="Arial"/>
                <w:b/>
                <w:bCs/>
                <w:color w:val="000000"/>
              </w:rPr>
            </w:pPr>
          </w:p>
        </w:tc>
      </w:tr>
      <w:tr w:rsidR="00E007C4" w:rsidRPr="008335D5" w14:paraId="43CC7DF2"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05E758"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0.9591</w:t>
            </w:r>
          </w:p>
        </w:tc>
        <w:tc>
          <w:tcPr>
            <w:tcW w:w="1393" w:type="dxa"/>
            <w:tcBorders>
              <w:top w:val="nil"/>
              <w:left w:val="nil"/>
              <w:bottom w:val="single" w:sz="4" w:space="0" w:color="auto"/>
              <w:right w:val="single" w:sz="4" w:space="0" w:color="auto"/>
            </w:tcBorders>
            <w:shd w:val="clear" w:color="auto" w:fill="auto"/>
            <w:vAlign w:val="center"/>
            <w:hideMark/>
          </w:tcPr>
          <w:p w14:paraId="2B88BC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21.3867</w:t>
            </w:r>
          </w:p>
        </w:tc>
        <w:tc>
          <w:tcPr>
            <w:tcW w:w="1098" w:type="dxa"/>
            <w:tcBorders>
              <w:top w:val="nil"/>
              <w:left w:val="nil"/>
              <w:bottom w:val="single" w:sz="4" w:space="0" w:color="auto"/>
              <w:right w:val="single" w:sz="4" w:space="0" w:color="auto"/>
            </w:tcBorders>
            <w:shd w:val="clear" w:color="auto" w:fill="auto"/>
            <w:vAlign w:val="center"/>
            <w:hideMark/>
          </w:tcPr>
          <w:p w14:paraId="37B89BD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22.0786</w:t>
            </w:r>
          </w:p>
        </w:tc>
        <w:tc>
          <w:tcPr>
            <w:tcW w:w="1132" w:type="dxa"/>
            <w:tcBorders>
              <w:top w:val="nil"/>
              <w:left w:val="nil"/>
              <w:bottom w:val="single" w:sz="4" w:space="0" w:color="auto"/>
              <w:right w:val="single" w:sz="4" w:space="0" w:color="auto"/>
            </w:tcBorders>
            <w:shd w:val="clear" w:color="auto" w:fill="auto"/>
            <w:vAlign w:val="center"/>
            <w:hideMark/>
          </w:tcPr>
          <w:p w14:paraId="40405C6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3.235</w:t>
            </w:r>
          </w:p>
        </w:tc>
        <w:tc>
          <w:tcPr>
            <w:tcW w:w="1120" w:type="dxa"/>
            <w:tcBorders>
              <w:top w:val="nil"/>
              <w:left w:val="nil"/>
              <w:bottom w:val="single" w:sz="4" w:space="0" w:color="auto"/>
              <w:right w:val="single" w:sz="4" w:space="0" w:color="auto"/>
            </w:tcBorders>
            <w:shd w:val="clear" w:color="auto" w:fill="auto"/>
            <w:vAlign w:val="center"/>
            <w:hideMark/>
          </w:tcPr>
          <w:p w14:paraId="0025C393"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1</w:t>
            </w:r>
          </w:p>
        </w:tc>
      </w:tr>
      <w:tr w:rsidR="00E007C4" w:rsidRPr="008335D5" w14:paraId="2C4AF4FB"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70898D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0.8369</w:t>
            </w:r>
          </w:p>
        </w:tc>
        <w:tc>
          <w:tcPr>
            <w:tcW w:w="1393" w:type="dxa"/>
            <w:tcBorders>
              <w:top w:val="nil"/>
              <w:left w:val="nil"/>
              <w:bottom w:val="single" w:sz="4" w:space="0" w:color="auto"/>
              <w:right w:val="single" w:sz="4" w:space="0" w:color="auto"/>
            </w:tcBorders>
            <w:shd w:val="clear" w:color="auto" w:fill="auto"/>
            <w:vAlign w:val="center"/>
            <w:hideMark/>
          </w:tcPr>
          <w:p w14:paraId="3FDB3B01"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23.9258</w:t>
            </w:r>
          </w:p>
        </w:tc>
        <w:tc>
          <w:tcPr>
            <w:tcW w:w="1098" w:type="dxa"/>
            <w:tcBorders>
              <w:top w:val="nil"/>
              <w:left w:val="nil"/>
              <w:bottom w:val="single" w:sz="4" w:space="0" w:color="auto"/>
              <w:right w:val="single" w:sz="4" w:space="0" w:color="auto"/>
            </w:tcBorders>
            <w:shd w:val="clear" w:color="auto" w:fill="auto"/>
            <w:vAlign w:val="center"/>
            <w:hideMark/>
          </w:tcPr>
          <w:p w14:paraId="58736E3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22.8976</w:t>
            </w:r>
          </w:p>
        </w:tc>
        <w:tc>
          <w:tcPr>
            <w:tcW w:w="1132" w:type="dxa"/>
            <w:tcBorders>
              <w:top w:val="nil"/>
              <w:left w:val="nil"/>
              <w:bottom w:val="single" w:sz="4" w:space="0" w:color="auto"/>
              <w:right w:val="single" w:sz="4" w:space="0" w:color="auto"/>
            </w:tcBorders>
            <w:shd w:val="clear" w:color="auto" w:fill="auto"/>
            <w:vAlign w:val="center"/>
            <w:hideMark/>
          </w:tcPr>
          <w:p w14:paraId="5F58913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-4.2975</w:t>
            </w:r>
          </w:p>
        </w:tc>
        <w:tc>
          <w:tcPr>
            <w:tcW w:w="1120" w:type="dxa"/>
            <w:tcBorders>
              <w:top w:val="nil"/>
              <w:left w:val="nil"/>
              <w:bottom w:val="single" w:sz="4" w:space="0" w:color="auto"/>
              <w:right w:val="single" w:sz="4" w:space="0" w:color="auto"/>
            </w:tcBorders>
            <w:shd w:val="clear" w:color="auto" w:fill="auto"/>
            <w:vAlign w:val="center"/>
            <w:hideMark/>
          </w:tcPr>
          <w:p w14:paraId="63C8E01F"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w:t>
            </w:r>
          </w:p>
        </w:tc>
      </w:tr>
      <w:tr w:rsidR="00E007C4" w:rsidRPr="008335D5" w14:paraId="58951EE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A5145A"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0.8591</w:t>
            </w:r>
          </w:p>
        </w:tc>
        <w:tc>
          <w:tcPr>
            <w:tcW w:w="1393" w:type="dxa"/>
            <w:tcBorders>
              <w:top w:val="nil"/>
              <w:left w:val="nil"/>
              <w:bottom w:val="single" w:sz="4" w:space="0" w:color="auto"/>
              <w:right w:val="single" w:sz="4" w:space="0" w:color="auto"/>
            </w:tcBorders>
            <w:shd w:val="clear" w:color="auto" w:fill="auto"/>
            <w:vAlign w:val="center"/>
            <w:hideMark/>
          </w:tcPr>
          <w:p w14:paraId="220AB25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29.2969</w:t>
            </w:r>
          </w:p>
        </w:tc>
        <w:tc>
          <w:tcPr>
            <w:tcW w:w="1098" w:type="dxa"/>
            <w:tcBorders>
              <w:top w:val="nil"/>
              <w:left w:val="nil"/>
              <w:bottom w:val="single" w:sz="4" w:space="0" w:color="auto"/>
              <w:right w:val="single" w:sz="4" w:space="0" w:color="auto"/>
            </w:tcBorders>
            <w:shd w:val="clear" w:color="auto" w:fill="auto"/>
            <w:vAlign w:val="center"/>
            <w:hideMark/>
          </w:tcPr>
          <w:p w14:paraId="0F69625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28.4262</w:t>
            </w:r>
          </w:p>
        </w:tc>
        <w:tc>
          <w:tcPr>
            <w:tcW w:w="1132" w:type="dxa"/>
            <w:tcBorders>
              <w:top w:val="nil"/>
              <w:left w:val="nil"/>
              <w:bottom w:val="single" w:sz="4" w:space="0" w:color="auto"/>
              <w:right w:val="single" w:sz="4" w:space="0" w:color="auto"/>
            </w:tcBorders>
            <w:shd w:val="clear" w:color="auto" w:fill="auto"/>
            <w:vAlign w:val="center"/>
            <w:hideMark/>
          </w:tcPr>
          <w:p w14:paraId="58ED90AB"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-2.972</w:t>
            </w:r>
          </w:p>
        </w:tc>
        <w:tc>
          <w:tcPr>
            <w:tcW w:w="1120" w:type="dxa"/>
            <w:tcBorders>
              <w:top w:val="nil"/>
              <w:left w:val="nil"/>
              <w:bottom w:val="single" w:sz="4" w:space="0" w:color="auto"/>
              <w:right w:val="single" w:sz="4" w:space="0" w:color="auto"/>
            </w:tcBorders>
            <w:shd w:val="clear" w:color="auto" w:fill="auto"/>
            <w:vAlign w:val="center"/>
            <w:hideMark/>
          </w:tcPr>
          <w:p w14:paraId="2CD3E8C2"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w:t>
            </w:r>
          </w:p>
        </w:tc>
      </w:tr>
      <w:tr w:rsidR="00E007C4" w:rsidRPr="008335D5" w14:paraId="37600213"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BCEBE1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0.8466</w:t>
            </w:r>
          </w:p>
        </w:tc>
        <w:tc>
          <w:tcPr>
            <w:tcW w:w="1393" w:type="dxa"/>
            <w:tcBorders>
              <w:top w:val="nil"/>
              <w:left w:val="nil"/>
              <w:bottom w:val="single" w:sz="4" w:space="0" w:color="auto"/>
              <w:right w:val="single" w:sz="4" w:space="0" w:color="auto"/>
            </w:tcBorders>
            <w:shd w:val="clear" w:color="auto" w:fill="auto"/>
            <w:vAlign w:val="center"/>
            <w:hideMark/>
          </w:tcPr>
          <w:p w14:paraId="755F20B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37.3047</w:t>
            </w:r>
          </w:p>
        </w:tc>
        <w:tc>
          <w:tcPr>
            <w:tcW w:w="1098" w:type="dxa"/>
            <w:tcBorders>
              <w:top w:val="nil"/>
              <w:left w:val="nil"/>
              <w:bottom w:val="single" w:sz="4" w:space="0" w:color="auto"/>
              <w:right w:val="single" w:sz="4" w:space="0" w:color="auto"/>
            </w:tcBorders>
            <w:shd w:val="clear" w:color="auto" w:fill="auto"/>
            <w:vAlign w:val="center"/>
            <w:hideMark/>
          </w:tcPr>
          <w:p w14:paraId="5D77EF4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37.609</w:t>
            </w:r>
          </w:p>
        </w:tc>
        <w:tc>
          <w:tcPr>
            <w:tcW w:w="1132" w:type="dxa"/>
            <w:tcBorders>
              <w:top w:val="nil"/>
              <w:left w:val="nil"/>
              <w:bottom w:val="single" w:sz="4" w:space="0" w:color="auto"/>
              <w:right w:val="single" w:sz="4" w:space="0" w:color="auto"/>
            </w:tcBorders>
            <w:shd w:val="clear" w:color="auto" w:fill="auto"/>
            <w:vAlign w:val="center"/>
            <w:hideMark/>
          </w:tcPr>
          <w:p w14:paraId="5D22E03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0.8156</w:t>
            </w:r>
          </w:p>
        </w:tc>
        <w:tc>
          <w:tcPr>
            <w:tcW w:w="1120" w:type="dxa"/>
            <w:tcBorders>
              <w:top w:val="nil"/>
              <w:left w:val="nil"/>
              <w:bottom w:val="single" w:sz="4" w:space="0" w:color="auto"/>
              <w:right w:val="single" w:sz="4" w:space="0" w:color="auto"/>
            </w:tcBorders>
            <w:shd w:val="clear" w:color="auto" w:fill="auto"/>
            <w:vAlign w:val="center"/>
            <w:hideMark/>
          </w:tcPr>
          <w:p w14:paraId="1E016A84"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w:t>
            </w:r>
          </w:p>
        </w:tc>
      </w:tr>
      <w:tr w:rsidR="00E007C4" w:rsidRPr="008335D5" w14:paraId="369501C5" w14:textId="77777777" w:rsidTr="00BD616C">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93C6E9D"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0.5409</w:t>
            </w:r>
          </w:p>
        </w:tc>
        <w:tc>
          <w:tcPr>
            <w:tcW w:w="1393" w:type="dxa"/>
            <w:tcBorders>
              <w:top w:val="nil"/>
              <w:left w:val="nil"/>
              <w:bottom w:val="single" w:sz="4" w:space="0" w:color="auto"/>
              <w:right w:val="single" w:sz="4" w:space="0" w:color="auto"/>
            </w:tcBorders>
            <w:shd w:val="clear" w:color="auto" w:fill="auto"/>
            <w:vAlign w:val="center"/>
            <w:hideMark/>
          </w:tcPr>
          <w:p w14:paraId="1E6C6377"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48.2422</w:t>
            </w:r>
          </w:p>
        </w:tc>
        <w:tc>
          <w:tcPr>
            <w:tcW w:w="1098" w:type="dxa"/>
            <w:tcBorders>
              <w:top w:val="nil"/>
              <w:left w:val="nil"/>
              <w:bottom w:val="single" w:sz="4" w:space="0" w:color="auto"/>
              <w:right w:val="single" w:sz="4" w:space="0" w:color="auto"/>
            </w:tcBorders>
            <w:shd w:val="clear" w:color="auto" w:fill="auto"/>
            <w:vAlign w:val="center"/>
            <w:hideMark/>
          </w:tcPr>
          <w:p w14:paraId="3F308B65"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49.48</w:t>
            </w:r>
          </w:p>
        </w:tc>
        <w:tc>
          <w:tcPr>
            <w:tcW w:w="1132" w:type="dxa"/>
            <w:tcBorders>
              <w:top w:val="nil"/>
              <w:left w:val="nil"/>
              <w:bottom w:val="single" w:sz="4" w:space="0" w:color="auto"/>
              <w:right w:val="single" w:sz="4" w:space="0" w:color="auto"/>
            </w:tcBorders>
            <w:shd w:val="clear" w:color="auto" w:fill="auto"/>
            <w:vAlign w:val="center"/>
            <w:hideMark/>
          </w:tcPr>
          <w:p w14:paraId="44608040"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2.5658</w:t>
            </w:r>
          </w:p>
        </w:tc>
        <w:tc>
          <w:tcPr>
            <w:tcW w:w="1120" w:type="dxa"/>
            <w:tcBorders>
              <w:top w:val="nil"/>
              <w:left w:val="nil"/>
              <w:bottom w:val="single" w:sz="4" w:space="0" w:color="auto"/>
              <w:right w:val="single" w:sz="4" w:space="0" w:color="auto"/>
            </w:tcBorders>
            <w:shd w:val="clear" w:color="auto" w:fill="auto"/>
            <w:vAlign w:val="center"/>
            <w:hideMark/>
          </w:tcPr>
          <w:p w14:paraId="4524F9EE" w14:textId="77777777" w:rsidR="00E007C4" w:rsidRPr="008335D5" w:rsidRDefault="00E007C4" w:rsidP="00BD616C">
            <w:pPr>
              <w:spacing w:after="0" w:line="240" w:lineRule="auto"/>
              <w:jc w:val="right"/>
              <w:rPr>
                <w:rFonts w:eastAsia="Times New Roman" w:cs="Arial"/>
                <w:color w:val="000000"/>
              </w:rPr>
            </w:pPr>
            <w:r w:rsidRPr="008335D5">
              <w:rPr>
                <w:rFonts w:eastAsia="Times New Roman" w:cs="Arial"/>
                <w:color w:val="000000"/>
              </w:rPr>
              <w:t>5</w:t>
            </w:r>
          </w:p>
        </w:tc>
      </w:tr>
    </w:tbl>
    <w:p w14:paraId="0D71A209" w14:textId="77777777" w:rsidR="00E007C4" w:rsidRPr="008335D5" w:rsidRDefault="00E007C4" w:rsidP="00E007C4">
      <w:pPr>
        <w:rPr>
          <w:rFonts w:eastAsiaTheme="majorEastAsia" w:cs="Arial"/>
          <w:b/>
          <w:bCs/>
          <w:sz w:val="28"/>
          <w:szCs w:val="28"/>
          <w:u w:val="single"/>
        </w:rPr>
      </w:pPr>
    </w:p>
    <w:p w14:paraId="29891432" w14:textId="3B49BD6B" w:rsidR="00C67A61" w:rsidRDefault="00C67A61">
      <w:pPr>
        <w:rPr>
          <w:rFonts w:cs="Arial"/>
        </w:rPr>
      </w:pPr>
      <w:r>
        <w:rPr>
          <w:rFonts w:cs="Arial"/>
        </w:rPr>
        <w:br w:type="page"/>
      </w:r>
    </w:p>
    <w:p w14:paraId="3C83CEF4" w14:textId="4356745A" w:rsidR="004A0448" w:rsidRDefault="004A0448" w:rsidP="004A0448">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A-4</w:t>
      </w:r>
      <w:r w:rsidRPr="008335D5">
        <w:rPr>
          <w:rFonts w:asciiTheme="minorHAnsi" w:hAnsiTheme="minorHAnsi" w:cs="Arial"/>
        </w:rPr>
        <w:t xml:space="preserve"> – </w:t>
      </w:r>
      <w:r>
        <w:rPr>
          <w:rFonts w:asciiTheme="minorHAnsi" w:hAnsiTheme="minorHAnsi" w:cs="Arial"/>
        </w:rPr>
        <w:t>Bridge Geometry and Material Properties</w:t>
      </w:r>
    </w:p>
    <w:p w14:paraId="300C6750" w14:textId="77777777" w:rsidR="001D09B7" w:rsidRPr="001D09B7" w:rsidRDefault="001D09B7" w:rsidP="001D09B7"/>
    <w:p w14:paraId="238DA8F7" w14:textId="52C99818" w:rsidR="001D09B7" w:rsidRDefault="001D09B7" w:rsidP="001D09B7">
      <w:pPr>
        <w:pStyle w:val="Caption"/>
        <w:keepNext/>
      </w:pPr>
      <w:r>
        <w:t>Table 21. Bridge Parameters Used in FE Model Construction and Rating</w:t>
      </w:r>
    </w:p>
    <w:tbl>
      <w:tblPr>
        <w:tblW w:w="91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1567"/>
        <w:gridCol w:w="2431"/>
        <w:gridCol w:w="1050"/>
      </w:tblGrid>
      <w:tr w:rsidR="004A0448" w:rsidRPr="004A0448" w14:paraId="23871175" w14:textId="77777777" w:rsidTr="001D09B7">
        <w:trPr>
          <w:trHeight w:val="300"/>
        </w:trPr>
        <w:tc>
          <w:tcPr>
            <w:tcW w:w="4120" w:type="dxa"/>
            <w:shd w:val="clear" w:color="auto" w:fill="auto"/>
            <w:noWrap/>
            <w:vAlign w:val="bottom"/>
            <w:hideMark/>
          </w:tcPr>
          <w:p w14:paraId="5012064D" w14:textId="77777777" w:rsidR="004A0448" w:rsidRPr="004A0448" w:rsidRDefault="004A0448" w:rsidP="004A0448">
            <w:pPr>
              <w:spacing w:after="0" w:line="240" w:lineRule="auto"/>
              <w:rPr>
                <w:rFonts w:ascii="Calibri" w:eastAsia="Times New Roman" w:hAnsi="Calibri" w:cs="Times New Roman"/>
                <w:color w:val="000000"/>
              </w:rPr>
            </w:pPr>
          </w:p>
        </w:tc>
        <w:tc>
          <w:tcPr>
            <w:tcW w:w="1567" w:type="dxa"/>
            <w:shd w:val="clear" w:color="auto" w:fill="auto"/>
            <w:noWrap/>
            <w:vAlign w:val="bottom"/>
            <w:hideMark/>
          </w:tcPr>
          <w:p w14:paraId="5E889C73" w14:textId="77777777" w:rsidR="004A0448" w:rsidRPr="004A0448" w:rsidRDefault="004A0448" w:rsidP="004A0448">
            <w:pPr>
              <w:spacing w:after="0" w:line="240" w:lineRule="auto"/>
              <w:jc w:val="right"/>
              <w:rPr>
                <w:rFonts w:ascii="Calibri" w:eastAsia="Times New Roman" w:hAnsi="Calibri" w:cs="Times New Roman"/>
                <w:color w:val="000000"/>
              </w:rPr>
            </w:pPr>
            <w:proofErr w:type="spellStart"/>
            <w:r w:rsidRPr="004A0448">
              <w:rPr>
                <w:rFonts w:ascii="Calibri" w:eastAsia="Times New Roman" w:hAnsi="Calibri" w:cs="Times New Roman"/>
                <w:color w:val="000000"/>
              </w:rPr>
              <w:t>Int</w:t>
            </w:r>
            <w:proofErr w:type="spellEnd"/>
            <w:r w:rsidRPr="004A0448">
              <w:rPr>
                <w:rFonts w:ascii="Calibri" w:eastAsia="Times New Roman" w:hAnsi="Calibri" w:cs="Times New Roman"/>
                <w:color w:val="000000"/>
              </w:rPr>
              <w:t>/Ext</w:t>
            </w:r>
          </w:p>
        </w:tc>
        <w:tc>
          <w:tcPr>
            <w:tcW w:w="2431" w:type="dxa"/>
            <w:shd w:val="clear" w:color="auto" w:fill="auto"/>
            <w:noWrap/>
            <w:vAlign w:val="bottom"/>
            <w:hideMark/>
          </w:tcPr>
          <w:p w14:paraId="39E6D7DF" w14:textId="47C125BA" w:rsidR="004A0448" w:rsidRPr="004A0448" w:rsidRDefault="00336648" w:rsidP="0033664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c>
          <w:tcPr>
            <w:tcW w:w="1050" w:type="dxa"/>
            <w:shd w:val="clear" w:color="auto" w:fill="auto"/>
            <w:noWrap/>
            <w:vAlign w:val="bottom"/>
            <w:hideMark/>
          </w:tcPr>
          <w:p w14:paraId="67F455A9" w14:textId="77777777" w:rsidR="004A0448" w:rsidRPr="004A0448" w:rsidRDefault="004A0448" w:rsidP="004A0448">
            <w:pPr>
              <w:spacing w:after="0" w:line="240" w:lineRule="auto"/>
              <w:rPr>
                <w:rFonts w:ascii="Calibri" w:eastAsia="Times New Roman" w:hAnsi="Calibri" w:cs="Times New Roman"/>
                <w:color w:val="000000"/>
              </w:rPr>
            </w:pPr>
          </w:p>
        </w:tc>
      </w:tr>
      <w:tr w:rsidR="004A0448" w:rsidRPr="004A0448" w14:paraId="1AD53E8D" w14:textId="77777777" w:rsidTr="001D09B7">
        <w:trPr>
          <w:trHeight w:val="300"/>
        </w:trPr>
        <w:tc>
          <w:tcPr>
            <w:tcW w:w="5687" w:type="dxa"/>
            <w:gridSpan w:val="2"/>
            <w:shd w:val="clear" w:color="auto" w:fill="auto"/>
            <w:noWrap/>
            <w:vAlign w:val="bottom"/>
            <w:hideMark/>
          </w:tcPr>
          <w:p w14:paraId="0FB57FE9" w14:textId="77777777" w:rsidR="004A0448" w:rsidRPr="004A0448" w:rsidRDefault="004A0448" w:rsidP="004A0448">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Material Properties</w:t>
            </w:r>
          </w:p>
        </w:tc>
        <w:tc>
          <w:tcPr>
            <w:tcW w:w="2431" w:type="dxa"/>
            <w:shd w:val="clear" w:color="auto" w:fill="auto"/>
            <w:noWrap/>
            <w:vAlign w:val="bottom"/>
            <w:hideMark/>
          </w:tcPr>
          <w:p w14:paraId="40F8CF48" w14:textId="77777777" w:rsidR="004A0448" w:rsidRPr="004A0448" w:rsidRDefault="004A04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2434DB7E" w14:textId="77777777" w:rsidR="004A0448" w:rsidRPr="004A0448" w:rsidRDefault="004A0448" w:rsidP="004A0448">
            <w:pPr>
              <w:spacing w:after="0" w:line="240" w:lineRule="auto"/>
              <w:rPr>
                <w:rFonts w:ascii="Calibri" w:eastAsia="Times New Roman" w:hAnsi="Calibri" w:cs="Times New Roman"/>
                <w:color w:val="000000"/>
              </w:rPr>
            </w:pPr>
          </w:p>
        </w:tc>
      </w:tr>
      <w:tr w:rsidR="004A0448" w:rsidRPr="004A0448" w14:paraId="6675B8B6" w14:textId="77777777" w:rsidTr="001D09B7">
        <w:trPr>
          <w:trHeight w:val="300"/>
        </w:trPr>
        <w:tc>
          <w:tcPr>
            <w:tcW w:w="4120" w:type="dxa"/>
            <w:shd w:val="clear" w:color="auto" w:fill="auto"/>
            <w:noWrap/>
            <w:vAlign w:val="bottom"/>
            <w:hideMark/>
          </w:tcPr>
          <w:p w14:paraId="01CD6F88" w14:textId="77777777" w:rsidR="004A0448" w:rsidRPr="004A0448" w:rsidRDefault="004A04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 xml:space="preserve">Steel </w:t>
            </w:r>
            <w:proofErr w:type="spellStart"/>
            <w:r w:rsidRPr="004A0448">
              <w:rPr>
                <w:rFonts w:ascii="Calibri" w:eastAsia="Times New Roman" w:hAnsi="Calibri" w:cs="Times New Roman"/>
                <w:color w:val="000000"/>
              </w:rPr>
              <w:t>Fy</w:t>
            </w:r>
            <w:proofErr w:type="spellEnd"/>
            <w:r w:rsidRPr="004A0448">
              <w:rPr>
                <w:rFonts w:ascii="Calibri" w:eastAsia="Times New Roman" w:hAnsi="Calibri" w:cs="Times New Roman"/>
                <w:color w:val="000000"/>
              </w:rPr>
              <w:t xml:space="preserve"> (psi)</w:t>
            </w:r>
          </w:p>
        </w:tc>
        <w:tc>
          <w:tcPr>
            <w:tcW w:w="1567" w:type="dxa"/>
            <w:shd w:val="clear" w:color="auto" w:fill="auto"/>
            <w:noWrap/>
            <w:vAlign w:val="bottom"/>
            <w:hideMark/>
          </w:tcPr>
          <w:p w14:paraId="413C72BF" w14:textId="77777777" w:rsidR="004A0448" w:rsidRPr="004A0448" w:rsidRDefault="004A04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30000</w:t>
            </w:r>
          </w:p>
        </w:tc>
        <w:tc>
          <w:tcPr>
            <w:tcW w:w="2431" w:type="dxa"/>
            <w:shd w:val="clear" w:color="auto" w:fill="auto"/>
            <w:noWrap/>
            <w:vAlign w:val="bottom"/>
            <w:hideMark/>
          </w:tcPr>
          <w:p w14:paraId="470AE806" w14:textId="5F949871" w:rsidR="004A0448" w:rsidRPr="004A0448" w:rsidRDefault="00336648" w:rsidP="00336648">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Per AASHTO suggestion</w:t>
            </w:r>
          </w:p>
        </w:tc>
        <w:tc>
          <w:tcPr>
            <w:tcW w:w="1050" w:type="dxa"/>
            <w:shd w:val="clear" w:color="auto" w:fill="auto"/>
            <w:noWrap/>
            <w:vAlign w:val="bottom"/>
            <w:hideMark/>
          </w:tcPr>
          <w:p w14:paraId="08740879" w14:textId="77777777" w:rsidR="004A0448" w:rsidRPr="004A0448" w:rsidRDefault="004A0448" w:rsidP="004A0448">
            <w:pPr>
              <w:spacing w:after="0" w:line="240" w:lineRule="auto"/>
              <w:rPr>
                <w:rFonts w:ascii="Calibri" w:eastAsia="Times New Roman" w:hAnsi="Calibri" w:cs="Times New Roman"/>
                <w:color w:val="000000"/>
              </w:rPr>
            </w:pPr>
          </w:p>
        </w:tc>
      </w:tr>
      <w:tr w:rsidR="00336648" w:rsidRPr="004A0448" w14:paraId="4EC161A9" w14:textId="77777777" w:rsidTr="001D09B7">
        <w:trPr>
          <w:trHeight w:val="300"/>
        </w:trPr>
        <w:tc>
          <w:tcPr>
            <w:tcW w:w="4120" w:type="dxa"/>
            <w:shd w:val="clear" w:color="auto" w:fill="auto"/>
            <w:noWrap/>
            <w:vAlign w:val="bottom"/>
            <w:hideMark/>
          </w:tcPr>
          <w:p w14:paraId="4D3C0525"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 xml:space="preserve">Concrete </w:t>
            </w:r>
            <w:proofErr w:type="spellStart"/>
            <w:r w:rsidRPr="004A0448">
              <w:rPr>
                <w:rFonts w:ascii="Calibri" w:eastAsia="Times New Roman" w:hAnsi="Calibri" w:cs="Times New Roman"/>
                <w:color w:val="000000"/>
              </w:rPr>
              <w:t>f'c</w:t>
            </w:r>
            <w:proofErr w:type="spellEnd"/>
            <w:r w:rsidRPr="004A0448">
              <w:rPr>
                <w:rFonts w:ascii="Calibri" w:eastAsia="Times New Roman" w:hAnsi="Calibri" w:cs="Times New Roman"/>
                <w:color w:val="000000"/>
              </w:rPr>
              <w:t xml:space="preserve"> (psi)</w:t>
            </w:r>
          </w:p>
        </w:tc>
        <w:tc>
          <w:tcPr>
            <w:tcW w:w="1567" w:type="dxa"/>
            <w:shd w:val="clear" w:color="auto" w:fill="auto"/>
            <w:noWrap/>
            <w:vAlign w:val="bottom"/>
            <w:hideMark/>
          </w:tcPr>
          <w:p w14:paraId="129E2CEB"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2500</w:t>
            </w:r>
          </w:p>
        </w:tc>
        <w:tc>
          <w:tcPr>
            <w:tcW w:w="2431" w:type="dxa"/>
            <w:shd w:val="clear" w:color="auto" w:fill="auto"/>
            <w:noWrap/>
            <w:vAlign w:val="bottom"/>
            <w:hideMark/>
          </w:tcPr>
          <w:p w14:paraId="592DE9FE" w14:textId="4DCA1E31" w:rsidR="00336648" w:rsidRPr="004A0448" w:rsidRDefault="00336648"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Per AASHTO suggestion</w:t>
            </w:r>
          </w:p>
        </w:tc>
        <w:tc>
          <w:tcPr>
            <w:tcW w:w="1050" w:type="dxa"/>
            <w:shd w:val="clear" w:color="auto" w:fill="auto"/>
            <w:noWrap/>
            <w:vAlign w:val="bottom"/>
            <w:hideMark/>
          </w:tcPr>
          <w:p w14:paraId="51769F12"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4149DCDE" w14:textId="77777777" w:rsidTr="001D09B7">
        <w:trPr>
          <w:trHeight w:val="300"/>
        </w:trPr>
        <w:tc>
          <w:tcPr>
            <w:tcW w:w="4120" w:type="dxa"/>
            <w:shd w:val="clear" w:color="auto" w:fill="auto"/>
            <w:noWrap/>
            <w:vAlign w:val="bottom"/>
            <w:hideMark/>
          </w:tcPr>
          <w:p w14:paraId="6BCC6E5A"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Concrete Modulus (psi)</w:t>
            </w:r>
          </w:p>
        </w:tc>
        <w:tc>
          <w:tcPr>
            <w:tcW w:w="1567" w:type="dxa"/>
            <w:shd w:val="clear" w:color="auto" w:fill="auto"/>
            <w:noWrap/>
            <w:vAlign w:val="bottom"/>
            <w:hideMark/>
          </w:tcPr>
          <w:p w14:paraId="1CB26A5C"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2850000</w:t>
            </w:r>
          </w:p>
        </w:tc>
        <w:tc>
          <w:tcPr>
            <w:tcW w:w="2431" w:type="dxa"/>
            <w:shd w:val="clear" w:color="auto" w:fill="auto"/>
            <w:noWrap/>
            <w:vAlign w:val="bottom"/>
            <w:hideMark/>
          </w:tcPr>
          <w:p w14:paraId="03A7020C"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390649CC"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48DE6F0B" w14:textId="77777777" w:rsidTr="001D09B7">
        <w:trPr>
          <w:trHeight w:val="345"/>
        </w:trPr>
        <w:tc>
          <w:tcPr>
            <w:tcW w:w="4120" w:type="dxa"/>
            <w:shd w:val="clear" w:color="auto" w:fill="auto"/>
            <w:noWrap/>
            <w:vAlign w:val="bottom"/>
            <w:hideMark/>
          </w:tcPr>
          <w:p w14:paraId="49AB0E9C" w14:textId="628745D5"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Weight of Concrete (</w:t>
            </w:r>
            <w:proofErr w:type="spellStart"/>
            <w:r w:rsidRPr="004A0448">
              <w:rPr>
                <w:rFonts w:ascii="Calibri" w:eastAsia="Times New Roman" w:hAnsi="Calibri" w:cs="Times New Roman"/>
                <w:color w:val="000000"/>
              </w:rPr>
              <w:t>lb</w:t>
            </w:r>
            <w:proofErr w:type="spellEnd"/>
            <w:r w:rsidRPr="004A0448">
              <w:rPr>
                <w:rFonts w:ascii="Calibri" w:eastAsia="Times New Roman" w:hAnsi="Calibri" w:cs="Times New Roman"/>
                <w:color w:val="000000"/>
              </w:rPr>
              <w:t>/ ft</w:t>
            </w:r>
            <w:r w:rsidRPr="004A0448">
              <w:rPr>
                <w:rFonts w:ascii="Calibri" w:eastAsia="Times New Roman" w:hAnsi="Calibri" w:cs="Times New Roman"/>
                <w:color w:val="000000"/>
                <w:vertAlign w:val="superscript"/>
              </w:rPr>
              <w:t>3</w:t>
            </w:r>
            <w:r w:rsidRPr="004A0448">
              <w:rPr>
                <w:rFonts w:ascii="Calibri" w:eastAsia="Times New Roman" w:hAnsi="Calibri" w:cs="Times New Roman"/>
                <w:color w:val="000000"/>
              </w:rPr>
              <w:t>)</w:t>
            </w:r>
          </w:p>
        </w:tc>
        <w:tc>
          <w:tcPr>
            <w:tcW w:w="1567" w:type="dxa"/>
            <w:shd w:val="clear" w:color="auto" w:fill="auto"/>
            <w:noWrap/>
            <w:vAlign w:val="bottom"/>
            <w:hideMark/>
          </w:tcPr>
          <w:p w14:paraId="425C47F8" w14:textId="67AF9EB1" w:rsidR="00336648" w:rsidRPr="004A0448" w:rsidRDefault="00336648" w:rsidP="0033664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w:t>
            </w:r>
          </w:p>
        </w:tc>
        <w:tc>
          <w:tcPr>
            <w:tcW w:w="2431" w:type="dxa"/>
            <w:shd w:val="clear" w:color="auto" w:fill="auto"/>
            <w:noWrap/>
            <w:vAlign w:val="bottom"/>
            <w:hideMark/>
          </w:tcPr>
          <w:p w14:paraId="6941D201"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1D225332"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0F3499DD" w14:textId="77777777" w:rsidTr="001D09B7">
        <w:trPr>
          <w:trHeight w:val="345"/>
        </w:trPr>
        <w:tc>
          <w:tcPr>
            <w:tcW w:w="4120" w:type="dxa"/>
            <w:shd w:val="clear" w:color="auto" w:fill="auto"/>
            <w:noWrap/>
            <w:vAlign w:val="bottom"/>
            <w:hideMark/>
          </w:tcPr>
          <w:p w14:paraId="1856D696"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Weight of Steel (</w:t>
            </w:r>
            <w:proofErr w:type="spellStart"/>
            <w:r w:rsidRPr="004A0448">
              <w:rPr>
                <w:rFonts w:ascii="Calibri" w:eastAsia="Times New Roman" w:hAnsi="Calibri" w:cs="Times New Roman"/>
                <w:color w:val="000000"/>
              </w:rPr>
              <w:t>lb</w:t>
            </w:r>
            <w:proofErr w:type="spellEnd"/>
            <w:r w:rsidRPr="004A0448">
              <w:rPr>
                <w:rFonts w:ascii="Calibri" w:eastAsia="Times New Roman" w:hAnsi="Calibri" w:cs="Times New Roman"/>
                <w:color w:val="000000"/>
              </w:rPr>
              <w:t>/ft</w:t>
            </w:r>
            <w:r w:rsidRPr="004A0448">
              <w:rPr>
                <w:rFonts w:ascii="Calibri" w:eastAsia="Times New Roman" w:hAnsi="Calibri" w:cs="Times New Roman"/>
                <w:color w:val="000000"/>
                <w:vertAlign w:val="superscript"/>
              </w:rPr>
              <w:t>3</w:t>
            </w:r>
            <w:r w:rsidRPr="004A0448">
              <w:rPr>
                <w:rFonts w:ascii="Calibri" w:eastAsia="Times New Roman" w:hAnsi="Calibri" w:cs="Times New Roman"/>
                <w:color w:val="000000"/>
              </w:rPr>
              <w:t>)</w:t>
            </w:r>
          </w:p>
        </w:tc>
        <w:tc>
          <w:tcPr>
            <w:tcW w:w="1567" w:type="dxa"/>
            <w:shd w:val="clear" w:color="auto" w:fill="auto"/>
            <w:noWrap/>
            <w:vAlign w:val="bottom"/>
            <w:hideMark/>
          </w:tcPr>
          <w:p w14:paraId="5672E6F2"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490</w:t>
            </w:r>
          </w:p>
        </w:tc>
        <w:tc>
          <w:tcPr>
            <w:tcW w:w="2431" w:type="dxa"/>
            <w:shd w:val="clear" w:color="auto" w:fill="auto"/>
            <w:noWrap/>
            <w:vAlign w:val="bottom"/>
            <w:hideMark/>
          </w:tcPr>
          <w:p w14:paraId="1112C36F"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17E033EC"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7717AEC5" w14:textId="77777777" w:rsidTr="001D09B7">
        <w:trPr>
          <w:trHeight w:val="300"/>
        </w:trPr>
        <w:tc>
          <w:tcPr>
            <w:tcW w:w="5687" w:type="dxa"/>
            <w:gridSpan w:val="2"/>
            <w:shd w:val="clear" w:color="auto" w:fill="auto"/>
            <w:noWrap/>
            <w:vAlign w:val="bottom"/>
            <w:hideMark/>
          </w:tcPr>
          <w:p w14:paraId="6FFF5E71" w14:textId="77777777" w:rsidR="00336648" w:rsidRPr="004A0448" w:rsidRDefault="00336648" w:rsidP="004A0448">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Beam Cross Section</w:t>
            </w:r>
          </w:p>
        </w:tc>
        <w:tc>
          <w:tcPr>
            <w:tcW w:w="2431" w:type="dxa"/>
            <w:shd w:val="clear" w:color="auto" w:fill="auto"/>
            <w:noWrap/>
            <w:vAlign w:val="bottom"/>
            <w:hideMark/>
          </w:tcPr>
          <w:p w14:paraId="32D706DE"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7E2F4930"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214359DD" w14:textId="77777777" w:rsidTr="001D09B7">
        <w:trPr>
          <w:trHeight w:val="300"/>
        </w:trPr>
        <w:tc>
          <w:tcPr>
            <w:tcW w:w="4120" w:type="dxa"/>
            <w:shd w:val="clear" w:color="auto" w:fill="auto"/>
            <w:noWrap/>
            <w:vAlign w:val="bottom"/>
            <w:hideMark/>
          </w:tcPr>
          <w:p w14:paraId="6298B0D4"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Deck Offset* (in.)</w:t>
            </w:r>
          </w:p>
        </w:tc>
        <w:tc>
          <w:tcPr>
            <w:tcW w:w="1567" w:type="dxa"/>
            <w:shd w:val="clear" w:color="auto" w:fill="auto"/>
            <w:noWrap/>
            <w:vAlign w:val="bottom"/>
            <w:hideMark/>
          </w:tcPr>
          <w:p w14:paraId="16C49933"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-7.75</w:t>
            </w:r>
          </w:p>
        </w:tc>
        <w:tc>
          <w:tcPr>
            <w:tcW w:w="2431" w:type="dxa"/>
            <w:shd w:val="clear" w:color="auto" w:fill="auto"/>
            <w:noWrap/>
            <w:vAlign w:val="bottom"/>
            <w:hideMark/>
          </w:tcPr>
          <w:p w14:paraId="0F35E763"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21FA7ABD"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69684441" w14:textId="77777777" w:rsidTr="001D09B7">
        <w:trPr>
          <w:trHeight w:val="300"/>
        </w:trPr>
        <w:tc>
          <w:tcPr>
            <w:tcW w:w="4120" w:type="dxa"/>
            <w:shd w:val="clear" w:color="auto" w:fill="auto"/>
            <w:noWrap/>
            <w:vAlign w:val="bottom"/>
            <w:hideMark/>
          </w:tcPr>
          <w:p w14:paraId="2FDB256A"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Deck thickness (in.)</w:t>
            </w:r>
          </w:p>
        </w:tc>
        <w:tc>
          <w:tcPr>
            <w:tcW w:w="1567" w:type="dxa"/>
            <w:shd w:val="clear" w:color="auto" w:fill="auto"/>
            <w:noWrap/>
            <w:vAlign w:val="bottom"/>
            <w:hideMark/>
          </w:tcPr>
          <w:p w14:paraId="05371AD8"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13.25</w:t>
            </w:r>
          </w:p>
        </w:tc>
        <w:tc>
          <w:tcPr>
            <w:tcW w:w="2431" w:type="dxa"/>
            <w:shd w:val="clear" w:color="auto" w:fill="auto"/>
            <w:noWrap/>
            <w:vAlign w:val="bottom"/>
            <w:hideMark/>
          </w:tcPr>
          <w:p w14:paraId="2E0D80F3"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5718B1C2"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4D50A955" w14:textId="77777777" w:rsidTr="001D09B7">
        <w:trPr>
          <w:trHeight w:val="300"/>
        </w:trPr>
        <w:tc>
          <w:tcPr>
            <w:tcW w:w="4120" w:type="dxa"/>
            <w:shd w:val="clear" w:color="auto" w:fill="auto"/>
            <w:noWrap/>
            <w:vAlign w:val="bottom"/>
            <w:hideMark/>
          </w:tcPr>
          <w:p w14:paraId="600F5737"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Effective width (in.)</w:t>
            </w:r>
          </w:p>
        </w:tc>
        <w:tc>
          <w:tcPr>
            <w:tcW w:w="1567" w:type="dxa"/>
            <w:shd w:val="clear" w:color="auto" w:fill="auto"/>
            <w:noWrap/>
            <w:vAlign w:val="bottom"/>
            <w:hideMark/>
          </w:tcPr>
          <w:p w14:paraId="4791BE82"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40.2/29.4</w:t>
            </w:r>
          </w:p>
        </w:tc>
        <w:tc>
          <w:tcPr>
            <w:tcW w:w="2431" w:type="dxa"/>
            <w:shd w:val="clear" w:color="auto" w:fill="auto"/>
            <w:noWrap/>
            <w:vAlign w:val="bottom"/>
            <w:hideMark/>
          </w:tcPr>
          <w:p w14:paraId="3D465FC9"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4FD584B3"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512B72F5" w14:textId="77777777" w:rsidTr="001D09B7">
        <w:trPr>
          <w:trHeight w:val="300"/>
        </w:trPr>
        <w:tc>
          <w:tcPr>
            <w:tcW w:w="4120" w:type="dxa"/>
            <w:shd w:val="clear" w:color="auto" w:fill="auto"/>
            <w:noWrap/>
            <w:vAlign w:val="bottom"/>
            <w:hideMark/>
          </w:tcPr>
          <w:p w14:paraId="2A7D07B5"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Flange thickness (in.)</w:t>
            </w:r>
          </w:p>
        </w:tc>
        <w:tc>
          <w:tcPr>
            <w:tcW w:w="1567" w:type="dxa"/>
            <w:shd w:val="clear" w:color="auto" w:fill="auto"/>
            <w:noWrap/>
            <w:vAlign w:val="bottom"/>
            <w:hideMark/>
          </w:tcPr>
          <w:p w14:paraId="199D7ED3"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0.7075</w:t>
            </w:r>
          </w:p>
        </w:tc>
        <w:tc>
          <w:tcPr>
            <w:tcW w:w="2431" w:type="dxa"/>
            <w:shd w:val="clear" w:color="auto" w:fill="auto"/>
            <w:noWrap/>
            <w:vAlign w:val="bottom"/>
            <w:hideMark/>
          </w:tcPr>
          <w:p w14:paraId="4A1736D9"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77A006A2"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258320F5" w14:textId="77777777" w:rsidTr="001D09B7">
        <w:trPr>
          <w:trHeight w:val="300"/>
        </w:trPr>
        <w:tc>
          <w:tcPr>
            <w:tcW w:w="4120" w:type="dxa"/>
            <w:shd w:val="clear" w:color="auto" w:fill="auto"/>
            <w:noWrap/>
            <w:vAlign w:val="bottom"/>
            <w:hideMark/>
          </w:tcPr>
          <w:p w14:paraId="0AE5EF75"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Flange width (in.)</w:t>
            </w:r>
          </w:p>
        </w:tc>
        <w:tc>
          <w:tcPr>
            <w:tcW w:w="1567" w:type="dxa"/>
            <w:shd w:val="clear" w:color="auto" w:fill="auto"/>
            <w:noWrap/>
            <w:vAlign w:val="bottom"/>
            <w:hideMark/>
          </w:tcPr>
          <w:p w14:paraId="322015CD"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9</w:t>
            </w:r>
          </w:p>
        </w:tc>
        <w:tc>
          <w:tcPr>
            <w:tcW w:w="2431" w:type="dxa"/>
            <w:shd w:val="clear" w:color="auto" w:fill="auto"/>
            <w:noWrap/>
            <w:vAlign w:val="bottom"/>
            <w:hideMark/>
          </w:tcPr>
          <w:p w14:paraId="13F11917"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235C4300"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4420A7E2" w14:textId="77777777" w:rsidTr="001D09B7">
        <w:trPr>
          <w:trHeight w:val="300"/>
        </w:trPr>
        <w:tc>
          <w:tcPr>
            <w:tcW w:w="4120" w:type="dxa"/>
            <w:shd w:val="clear" w:color="auto" w:fill="auto"/>
            <w:noWrap/>
            <w:vAlign w:val="bottom"/>
            <w:hideMark/>
          </w:tcPr>
          <w:p w14:paraId="32941532"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Web thickness (in.)</w:t>
            </w:r>
          </w:p>
        </w:tc>
        <w:tc>
          <w:tcPr>
            <w:tcW w:w="1567" w:type="dxa"/>
            <w:shd w:val="clear" w:color="auto" w:fill="auto"/>
            <w:noWrap/>
            <w:vAlign w:val="bottom"/>
            <w:hideMark/>
          </w:tcPr>
          <w:p w14:paraId="75FDEFDC"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0.5204</w:t>
            </w:r>
          </w:p>
        </w:tc>
        <w:tc>
          <w:tcPr>
            <w:tcW w:w="2431" w:type="dxa"/>
            <w:shd w:val="clear" w:color="auto" w:fill="auto"/>
            <w:noWrap/>
            <w:vAlign w:val="bottom"/>
            <w:hideMark/>
          </w:tcPr>
          <w:p w14:paraId="29E7BCD1"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3A435500"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00F0B2B9" w14:textId="77777777" w:rsidTr="001D09B7">
        <w:trPr>
          <w:trHeight w:val="300"/>
        </w:trPr>
        <w:tc>
          <w:tcPr>
            <w:tcW w:w="4120" w:type="dxa"/>
            <w:shd w:val="clear" w:color="auto" w:fill="auto"/>
            <w:noWrap/>
            <w:vAlign w:val="bottom"/>
            <w:hideMark/>
          </w:tcPr>
          <w:p w14:paraId="33D55C7F"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Web depth (in.)</w:t>
            </w:r>
          </w:p>
        </w:tc>
        <w:tc>
          <w:tcPr>
            <w:tcW w:w="1567" w:type="dxa"/>
            <w:shd w:val="clear" w:color="auto" w:fill="auto"/>
            <w:noWrap/>
            <w:vAlign w:val="bottom"/>
            <w:hideMark/>
          </w:tcPr>
          <w:p w14:paraId="1B4A5459"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25.585</w:t>
            </w:r>
          </w:p>
        </w:tc>
        <w:tc>
          <w:tcPr>
            <w:tcW w:w="2431" w:type="dxa"/>
            <w:shd w:val="clear" w:color="auto" w:fill="auto"/>
            <w:noWrap/>
            <w:vAlign w:val="bottom"/>
            <w:hideMark/>
          </w:tcPr>
          <w:p w14:paraId="0D929681"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4BA480DE"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618CF99E" w14:textId="77777777" w:rsidTr="001D09B7">
        <w:trPr>
          <w:trHeight w:val="300"/>
        </w:trPr>
        <w:tc>
          <w:tcPr>
            <w:tcW w:w="4120" w:type="dxa"/>
            <w:shd w:val="clear" w:color="auto" w:fill="auto"/>
            <w:noWrap/>
            <w:vAlign w:val="bottom"/>
            <w:hideMark/>
          </w:tcPr>
          <w:p w14:paraId="2D05102A"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Encasement width (in.)</w:t>
            </w:r>
          </w:p>
        </w:tc>
        <w:tc>
          <w:tcPr>
            <w:tcW w:w="1567" w:type="dxa"/>
            <w:shd w:val="clear" w:color="auto" w:fill="auto"/>
            <w:noWrap/>
            <w:vAlign w:val="bottom"/>
            <w:hideMark/>
          </w:tcPr>
          <w:p w14:paraId="3649F480"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15</w:t>
            </w:r>
          </w:p>
        </w:tc>
        <w:tc>
          <w:tcPr>
            <w:tcW w:w="2431" w:type="dxa"/>
            <w:shd w:val="clear" w:color="auto" w:fill="auto"/>
            <w:noWrap/>
            <w:vAlign w:val="bottom"/>
            <w:hideMark/>
          </w:tcPr>
          <w:p w14:paraId="4E359E4A"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7A065F8F"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72956289" w14:textId="77777777" w:rsidTr="001D09B7">
        <w:trPr>
          <w:trHeight w:val="300"/>
        </w:trPr>
        <w:tc>
          <w:tcPr>
            <w:tcW w:w="4120" w:type="dxa"/>
            <w:shd w:val="clear" w:color="auto" w:fill="auto"/>
            <w:noWrap/>
            <w:vAlign w:val="bottom"/>
            <w:hideMark/>
          </w:tcPr>
          <w:p w14:paraId="78510839"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Encasement depth (in.)</w:t>
            </w:r>
          </w:p>
        </w:tc>
        <w:tc>
          <w:tcPr>
            <w:tcW w:w="1567" w:type="dxa"/>
            <w:shd w:val="clear" w:color="auto" w:fill="auto"/>
            <w:noWrap/>
            <w:vAlign w:val="bottom"/>
            <w:hideMark/>
          </w:tcPr>
          <w:p w14:paraId="57B56D24"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22</w:t>
            </w:r>
          </w:p>
        </w:tc>
        <w:tc>
          <w:tcPr>
            <w:tcW w:w="2431" w:type="dxa"/>
            <w:shd w:val="clear" w:color="auto" w:fill="auto"/>
            <w:noWrap/>
            <w:vAlign w:val="bottom"/>
            <w:hideMark/>
          </w:tcPr>
          <w:p w14:paraId="6628D046"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46CAF13C"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062C8288" w14:textId="77777777" w:rsidTr="001D09B7">
        <w:trPr>
          <w:trHeight w:val="300"/>
        </w:trPr>
        <w:tc>
          <w:tcPr>
            <w:tcW w:w="4120" w:type="dxa"/>
            <w:shd w:val="clear" w:color="auto" w:fill="auto"/>
            <w:noWrap/>
            <w:vAlign w:val="bottom"/>
            <w:hideMark/>
          </w:tcPr>
          <w:p w14:paraId="67F21681"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Distance from Top of Slab to PNA (in.)</w:t>
            </w:r>
          </w:p>
        </w:tc>
        <w:tc>
          <w:tcPr>
            <w:tcW w:w="1567" w:type="dxa"/>
            <w:shd w:val="clear" w:color="auto" w:fill="auto"/>
            <w:noWrap/>
            <w:vAlign w:val="bottom"/>
            <w:hideMark/>
          </w:tcPr>
          <w:p w14:paraId="4D5652EA" w14:textId="1339DF2C"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5.998</w:t>
            </w:r>
            <w:r w:rsidR="00305767">
              <w:rPr>
                <w:rFonts w:ascii="Calibri" w:eastAsia="Times New Roman" w:hAnsi="Calibri" w:cs="Times New Roman"/>
                <w:color w:val="000000"/>
              </w:rPr>
              <w:t>3</w:t>
            </w:r>
          </w:p>
        </w:tc>
        <w:tc>
          <w:tcPr>
            <w:tcW w:w="2431" w:type="dxa"/>
            <w:shd w:val="clear" w:color="auto" w:fill="auto"/>
            <w:noWrap/>
            <w:vAlign w:val="bottom"/>
            <w:hideMark/>
          </w:tcPr>
          <w:p w14:paraId="03B7C51C"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3C117E71"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269A8E86" w14:textId="77777777" w:rsidTr="001D09B7">
        <w:trPr>
          <w:trHeight w:val="345"/>
        </w:trPr>
        <w:tc>
          <w:tcPr>
            <w:tcW w:w="4120" w:type="dxa"/>
            <w:shd w:val="clear" w:color="auto" w:fill="auto"/>
            <w:noWrap/>
            <w:vAlign w:val="bottom"/>
            <w:hideMark/>
          </w:tcPr>
          <w:p w14:paraId="749847D6" w14:textId="0CE7825F" w:rsidR="00336648" w:rsidRPr="004A0448" w:rsidRDefault="00336648"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4A0448">
              <w:rPr>
                <w:rFonts w:ascii="Calibri" w:eastAsia="Times New Roman" w:hAnsi="Calibri" w:cs="Times New Roman"/>
                <w:color w:val="000000"/>
              </w:rPr>
              <w:t>Moment of Inertia (in</w:t>
            </w:r>
            <w:r w:rsidRPr="004A0448">
              <w:rPr>
                <w:rFonts w:ascii="Calibri" w:eastAsia="Times New Roman" w:hAnsi="Calibri" w:cs="Times New Roman"/>
                <w:color w:val="000000"/>
                <w:vertAlign w:val="superscript"/>
              </w:rPr>
              <w:t>4</w:t>
            </w:r>
            <w:r w:rsidRPr="004A0448">
              <w:rPr>
                <w:rFonts w:ascii="Calibri" w:eastAsia="Times New Roman" w:hAnsi="Calibri" w:cs="Times New Roman"/>
                <w:color w:val="000000"/>
              </w:rPr>
              <w:t>)</w:t>
            </w:r>
          </w:p>
        </w:tc>
        <w:tc>
          <w:tcPr>
            <w:tcW w:w="1567" w:type="dxa"/>
            <w:shd w:val="clear" w:color="auto" w:fill="auto"/>
            <w:noWrap/>
            <w:vAlign w:val="bottom"/>
            <w:hideMark/>
          </w:tcPr>
          <w:p w14:paraId="1108D1EF" w14:textId="479E109F" w:rsidR="00336648" w:rsidRPr="004A0448" w:rsidRDefault="00305767" w:rsidP="004A044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2927.7</w:t>
            </w:r>
          </w:p>
        </w:tc>
        <w:tc>
          <w:tcPr>
            <w:tcW w:w="2431" w:type="dxa"/>
            <w:shd w:val="clear" w:color="auto" w:fill="auto"/>
            <w:noWrap/>
            <w:vAlign w:val="bottom"/>
            <w:hideMark/>
          </w:tcPr>
          <w:p w14:paraId="1A6A7499"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0107E2F5"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7A160B6C" w14:textId="77777777" w:rsidTr="001D09B7">
        <w:trPr>
          <w:trHeight w:val="300"/>
        </w:trPr>
        <w:tc>
          <w:tcPr>
            <w:tcW w:w="4120" w:type="dxa"/>
            <w:shd w:val="clear" w:color="auto" w:fill="auto"/>
            <w:noWrap/>
            <w:vAlign w:val="bottom"/>
            <w:hideMark/>
          </w:tcPr>
          <w:p w14:paraId="125A6308" w14:textId="2881269E" w:rsidR="00336648" w:rsidRPr="004A0448" w:rsidRDefault="00336648"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4A0448">
              <w:rPr>
                <w:rFonts w:ascii="Calibri" w:eastAsia="Times New Roman" w:hAnsi="Calibri" w:cs="Times New Roman"/>
                <w:color w:val="000000"/>
              </w:rPr>
              <w:t>Yield Moment</w:t>
            </w:r>
          </w:p>
        </w:tc>
        <w:tc>
          <w:tcPr>
            <w:tcW w:w="1567" w:type="dxa"/>
            <w:shd w:val="clear" w:color="auto" w:fill="auto"/>
            <w:noWrap/>
            <w:vAlign w:val="bottom"/>
            <w:hideMark/>
          </w:tcPr>
          <w:p w14:paraId="3095D94D" w14:textId="7FC10FA6" w:rsidR="00336648" w:rsidRPr="004A0448" w:rsidRDefault="00305767" w:rsidP="00305767">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7597300</w:t>
            </w:r>
          </w:p>
        </w:tc>
        <w:tc>
          <w:tcPr>
            <w:tcW w:w="2431" w:type="dxa"/>
            <w:shd w:val="clear" w:color="auto" w:fill="auto"/>
            <w:noWrap/>
            <w:vAlign w:val="bottom"/>
            <w:hideMark/>
          </w:tcPr>
          <w:p w14:paraId="7FBE2151" w14:textId="68B16072" w:rsidR="00336648" w:rsidRPr="004A0448" w:rsidRDefault="00336648" w:rsidP="0033664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4A0448">
              <w:rPr>
                <w:rFonts w:ascii="Calibri" w:eastAsia="Times New Roman" w:hAnsi="Calibri" w:cs="Times New Roman"/>
                <w:color w:val="000000"/>
              </w:rPr>
              <w:t>7431806.512</w:t>
            </w:r>
          </w:p>
        </w:tc>
        <w:tc>
          <w:tcPr>
            <w:tcW w:w="1050" w:type="dxa"/>
            <w:shd w:val="clear" w:color="auto" w:fill="auto"/>
            <w:noWrap/>
            <w:vAlign w:val="bottom"/>
            <w:hideMark/>
          </w:tcPr>
          <w:p w14:paraId="3C112DC7"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702DA19F" w14:textId="77777777" w:rsidTr="001D09B7">
        <w:trPr>
          <w:trHeight w:val="300"/>
        </w:trPr>
        <w:tc>
          <w:tcPr>
            <w:tcW w:w="4120" w:type="dxa"/>
            <w:shd w:val="clear" w:color="auto" w:fill="auto"/>
            <w:noWrap/>
            <w:vAlign w:val="bottom"/>
            <w:hideMark/>
          </w:tcPr>
          <w:p w14:paraId="3AC13029" w14:textId="5A3F2C7D" w:rsidR="00336648" w:rsidRPr="004A0448" w:rsidRDefault="00336648"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4A0448">
              <w:rPr>
                <w:rFonts w:ascii="Calibri" w:eastAsia="Times New Roman" w:hAnsi="Calibri" w:cs="Times New Roman"/>
                <w:color w:val="000000"/>
              </w:rPr>
              <w:t>Plastic Moment Capacity</w:t>
            </w:r>
          </w:p>
        </w:tc>
        <w:tc>
          <w:tcPr>
            <w:tcW w:w="1567" w:type="dxa"/>
            <w:shd w:val="clear" w:color="auto" w:fill="auto"/>
            <w:noWrap/>
            <w:vAlign w:val="bottom"/>
            <w:hideMark/>
          </w:tcPr>
          <w:p w14:paraId="20616D63"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11764428.35</w:t>
            </w:r>
          </w:p>
        </w:tc>
        <w:tc>
          <w:tcPr>
            <w:tcW w:w="2431" w:type="dxa"/>
            <w:shd w:val="clear" w:color="auto" w:fill="auto"/>
            <w:noWrap/>
            <w:vAlign w:val="bottom"/>
            <w:hideMark/>
          </w:tcPr>
          <w:p w14:paraId="54AE364C" w14:textId="67E30FF1" w:rsidR="00336648" w:rsidRPr="004A0448" w:rsidRDefault="00336648" w:rsidP="0033664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4A0448">
              <w:rPr>
                <w:rFonts w:ascii="Calibri" w:eastAsia="Times New Roman" w:hAnsi="Calibri" w:cs="Times New Roman"/>
                <w:color w:val="000000"/>
              </w:rPr>
              <w:t>11335227.61</w:t>
            </w:r>
          </w:p>
        </w:tc>
        <w:tc>
          <w:tcPr>
            <w:tcW w:w="1050" w:type="dxa"/>
            <w:shd w:val="clear" w:color="auto" w:fill="auto"/>
            <w:noWrap/>
            <w:vAlign w:val="bottom"/>
            <w:hideMark/>
          </w:tcPr>
          <w:p w14:paraId="3A65D874"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10E03081" w14:textId="77777777" w:rsidTr="001D09B7">
        <w:trPr>
          <w:trHeight w:val="300"/>
        </w:trPr>
        <w:tc>
          <w:tcPr>
            <w:tcW w:w="4120" w:type="dxa"/>
            <w:shd w:val="clear" w:color="auto" w:fill="auto"/>
            <w:noWrap/>
            <w:vAlign w:val="bottom"/>
            <w:hideMark/>
          </w:tcPr>
          <w:p w14:paraId="219E358B" w14:textId="77777777" w:rsidR="00336648" w:rsidRPr="004A0448" w:rsidRDefault="00336648" w:rsidP="004A0448">
            <w:pPr>
              <w:spacing w:after="0" w:line="240" w:lineRule="auto"/>
              <w:rPr>
                <w:rFonts w:ascii="Calibri" w:eastAsia="Times New Roman" w:hAnsi="Calibri" w:cs="Times New Roman"/>
                <w:color w:val="000000"/>
              </w:rPr>
            </w:pPr>
          </w:p>
        </w:tc>
        <w:tc>
          <w:tcPr>
            <w:tcW w:w="1567" w:type="dxa"/>
            <w:shd w:val="clear" w:color="auto" w:fill="auto"/>
            <w:noWrap/>
            <w:vAlign w:val="bottom"/>
            <w:hideMark/>
          </w:tcPr>
          <w:p w14:paraId="4D78D4CF" w14:textId="77777777" w:rsidR="00336648" w:rsidRPr="004A0448" w:rsidRDefault="00336648" w:rsidP="004A0448">
            <w:pPr>
              <w:spacing w:after="0" w:line="240" w:lineRule="auto"/>
              <w:jc w:val="right"/>
              <w:rPr>
                <w:rFonts w:ascii="Calibri" w:eastAsia="Times New Roman" w:hAnsi="Calibri" w:cs="Times New Roman"/>
                <w:color w:val="000000"/>
              </w:rPr>
            </w:pPr>
          </w:p>
        </w:tc>
        <w:tc>
          <w:tcPr>
            <w:tcW w:w="2431" w:type="dxa"/>
            <w:shd w:val="clear" w:color="auto" w:fill="auto"/>
            <w:noWrap/>
            <w:vAlign w:val="bottom"/>
            <w:hideMark/>
          </w:tcPr>
          <w:p w14:paraId="2F88F5B2"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3446881B"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2C0A3AAF" w14:textId="77777777" w:rsidTr="001D09B7">
        <w:trPr>
          <w:trHeight w:val="300"/>
        </w:trPr>
        <w:tc>
          <w:tcPr>
            <w:tcW w:w="5687" w:type="dxa"/>
            <w:gridSpan w:val="2"/>
            <w:shd w:val="clear" w:color="auto" w:fill="auto"/>
            <w:noWrap/>
            <w:vAlign w:val="bottom"/>
            <w:hideMark/>
          </w:tcPr>
          <w:p w14:paraId="03B17D4A" w14:textId="77777777" w:rsidR="00336648" w:rsidRPr="004A0448" w:rsidRDefault="00336648" w:rsidP="004A0448">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Bridge Cross Section</w:t>
            </w:r>
          </w:p>
        </w:tc>
        <w:tc>
          <w:tcPr>
            <w:tcW w:w="2431" w:type="dxa"/>
            <w:shd w:val="clear" w:color="auto" w:fill="auto"/>
            <w:noWrap/>
            <w:vAlign w:val="bottom"/>
            <w:hideMark/>
          </w:tcPr>
          <w:p w14:paraId="4B202ABE"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2C1490F8"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256319CC" w14:textId="77777777" w:rsidTr="001D09B7">
        <w:trPr>
          <w:trHeight w:val="300"/>
        </w:trPr>
        <w:tc>
          <w:tcPr>
            <w:tcW w:w="4120" w:type="dxa"/>
            <w:shd w:val="clear" w:color="auto" w:fill="auto"/>
            <w:noWrap/>
            <w:vAlign w:val="bottom"/>
            <w:hideMark/>
          </w:tcPr>
          <w:p w14:paraId="1F7A1515"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Wearing Surface</w:t>
            </w:r>
          </w:p>
        </w:tc>
        <w:tc>
          <w:tcPr>
            <w:tcW w:w="1567" w:type="dxa"/>
            <w:shd w:val="clear" w:color="auto" w:fill="auto"/>
            <w:noWrap/>
            <w:vAlign w:val="bottom"/>
            <w:hideMark/>
          </w:tcPr>
          <w:p w14:paraId="29878160"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2.75</w:t>
            </w:r>
          </w:p>
        </w:tc>
        <w:tc>
          <w:tcPr>
            <w:tcW w:w="2431" w:type="dxa"/>
            <w:shd w:val="clear" w:color="auto" w:fill="auto"/>
            <w:noWrap/>
            <w:vAlign w:val="bottom"/>
            <w:hideMark/>
          </w:tcPr>
          <w:p w14:paraId="4E7B02EF"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602C7A77"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4EDB69CB" w14:textId="77777777" w:rsidTr="001D09B7">
        <w:trPr>
          <w:trHeight w:val="300"/>
        </w:trPr>
        <w:tc>
          <w:tcPr>
            <w:tcW w:w="4120" w:type="dxa"/>
            <w:shd w:val="clear" w:color="auto" w:fill="auto"/>
            <w:noWrap/>
            <w:vAlign w:val="bottom"/>
            <w:hideMark/>
          </w:tcPr>
          <w:p w14:paraId="65E17688"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Out-to-Out Width (in.)</w:t>
            </w:r>
          </w:p>
        </w:tc>
        <w:tc>
          <w:tcPr>
            <w:tcW w:w="1567" w:type="dxa"/>
            <w:shd w:val="clear" w:color="auto" w:fill="auto"/>
            <w:noWrap/>
            <w:vAlign w:val="bottom"/>
            <w:hideMark/>
          </w:tcPr>
          <w:p w14:paraId="158D2DEE"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300</w:t>
            </w:r>
          </w:p>
        </w:tc>
        <w:tc>
          <w:tcPr>
            <w:tcW w:w="2431" w:type="dxa"/>
            <w:shd w:val="clear" w:color="auto" w:fill="auto"/>
            <w:noWrap/>
            <w:vAlign w:val="bottom"/>
            <w:hideMark/>
          </w:tcPr>
          <w:p w14:paraId="6427B3DD"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622C0C29"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35238D3F" w14:textId="77777777" w:rsidTr="001D09B7">
        <w:trPr>
          <w:trHeight w:val="300"/>
        </w:trPr>
        <w:tc>
          <w:tcPr>
            <w:tcW w:w="4120" w:type="dxa"/>
            <w:shd w:val="clear" w:color="auto" w:fill="auto"/>
            <w:noWrap/>
            <w:vAlign w:val="bottom"/>
            <w:hideMark/>
          </w:tcPr>
          <w:p w14:paraId="527675F9"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Road Width (in.)</w:t>
            </w:r>
          </w:p>
        </w:tc>
        <w:tc>
          <w:tcPr>
            <w:tcW w:w="1567" w:type="dxa"/>
            <w:shd w:val="clear" w:color="auto" w:fill="auto"/>
            <w:noWrap/>
            <w:vAlign w:val="bottom"/>
            <w:hideMark/>
          </w:tcPr>
          <w:p w14:paraId="2598BA82"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270</w:t>
            </w:r>
          </w:p>
        </w:tc>
        <w:tc>
          <w:tcPr>
            <w:tcW w:w="2431" w:type="dxa"/>
            <w:shd w:val="clear" w:color="auto" w:fill="auto"/>
            <w:noWrap/>
            <w:vAlign w:val="bottom"/>
            <w:hideMark/>
          </w:tcPr>
          <w:p w14:paraId="6F37DA07"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4CB41F5A"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76ACD82D" w14:textId="77777777" w:rsidTr="001D09B7">
        <w:trPr>
          <w:trHeight w:val="300"/>
        </w:trPr>
        <w:tc>
          <w:tcPr>
            <w:tcW w:w="4120" w:type="dxa"/>
            <w:shd w:val="clear" w:color="auto" w:fill="auto"/>
            <w:noWrap/>
            <w:vAlign w:val="bottom"/>
            <w:hideMark/>
          </w:tcPr>
          <w:p w14:paraId="2FEE83A7"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Barrier Height (in.)</w:t>
            </w:r>
          </w:p>
        </w:tc>
        <w:tc>
          <w:tcPr>
            <w:tcW w:w="1567" w:type="dxa"/>
            <w:shd w:val="clear" w:color="auto" w:fill="auto"/>
            <w:noWrap/>
            <w:vAlign w:val="bottom"/>
            <w:hideMark/>
          </w:tcPr>
          <w:p w14:paraId="6C3D685E"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w:t>
            </w:r>
          </w:p>
        </w:tc>
        <w:tc>
          <w:tcPr>
            <w:tcW w:w="2431" w:type="dxa"/>
            <w:shd w:val="clear" w:color="auto" w:fill="auto"/>
            <w:noWrap/>
            <w:vAlign w:val="bottom"/>
            <w:hideMark/>
          </w:tcPr>
          <w:p w14:paraId="0AD9E207"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63C0CE07"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71B99A39" w14:textId="77777777" w:rsidTr="001D09B7">
        <w:trPr>
          <w:trHeight w:val="300"/>
        </w:trPr>
        <w:tc>
          <w:tcPr>
            <w:tcW w:w="4120" w:type="dxa"/>
            <w:shd w:val="clear" w:color="auto" w:fill="auto"/>
            <w:noWrap/>
            <w:vAlign w:val="bottom"/>
            <w:hideMark/>
          </w:tcPr>
          <w:p w14:paraId="5FEE3D4B"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Barrier width(in.)</w:t>
            </w:r>
          </w:p>
        </w:tc>
        <w:tc>
          <w:tcPr>
            <w:tcW w:w="1567" w:type="dxa"/>
            <w:shd w:val="clear" w:color="auto" w:fill="auto"/>
            <w:noWrap/>
            <w:vAlign w:val="bottom"/>
            <w:hideMark/>
          </w:tcPr>
          <w:p w14:paraId="51B24554"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w:t>
            </w:r>
          </w:p>
        </w:tc>
        <w:tc>
          <w:tcPr>
            <w:tcW w:w="2431" w:type="dxa"/>
            <w:shd w:val="clear" w:color="auto" w:fill="auto"/>
            <w:noWrap/>
            <w:vAlign w:val="bottom"/>
            <w:hideMark/>
          </w:tcPr>
          <w:p w14:paraId="3F1A949D"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79C4107E"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41D73234" w14:textId="77777777" w:rsidTr="001D09B7">
        <w:trPr>
          <w:trHeight w:val="300"/>
        </w:trPr>
        <w:tc>
          <w:tcPr>
            <w:tcW w:w="4120" w:type="dxa"/>
            <w:shd w:val="clear" w:color="auto" w:fill="auto"/>
            <w:noWrap/>
            <w:vAlign w:val="bottom"/>
            <w:hideMark/>
          </w:tcPr>
          <w:p w14:paraId="785E5E7C"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Curb Height (in.)</w:t>
            </w:r>
          </w:p>
        </w:tc>
        <w:tc>
          <w:tcPr>
            <w:tcW w:w="1567" w:type="dxa"/>
            <w:shd w:val="clear" w:color="auto" w:fill="auto"/>
            <w:noWrap/>
            <w:vAlign w:val="bottom"/>
            <w:hideMark/>
          </w:tcPr>
          <w:p w14:paraId="575BBCE6"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7</w:t>
            </w:r>
          </w:p>
        </w:tc>
        <w:tc>
          <w:tcPr>
            <w:tcW w:w="2431" w:type="dxa"/>
            <w:shd w:val="clear" w:color="auto" w:fill="auto"/>
            <w:noWrap/>
            <w:vAlign w:val="bottom"/>
            <w:hideMark/>
          </w:tcPr>
          <w:p w14:paraId="756A9526"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14E8CB98"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6F4B5E0A" w14:textId="77777777" w:rsidTr="001D09B7">
        <w:trPr>
          <w:trHeight w:val="300"/>
        </w:trPr>
        <w:tc>
          <w:tcPr>
            <w:tcW w:w="4120" w:type="dxa"/>
            <w:shd w:val="clear" w:color="auto" w:fill="auto"/>
            <w:noWrap/>
            <w:vAlign w:val="bottom"/>
            <w:hideMark/>
          </w:tcPr>
          <w:p w14:paraId="77ADC044"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Girder Spacing (in.)</w:t>
            </w:r>
          </w:p>
        </w:tc>
        <w:tc>
          <w:tcPr>
            <w:tcW w:w="1567" w:type="dxa"/>
            <w:shd w:val="clear" w:color="auto" w:fill="auto"/>
            <w:noWrap/>
            <w:vAlign w:val="bottom"/>
            <w:hideMark/>
          </w:tcPr>
          <w:p w14:paraId="5FB5E690"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40.2</w:t>
            </w:r>
          </w:p>
        </w:tc>
        <w:tc>
          <w:tcPr>
            <w:tcW w:w="2431" w:type="dxa"/>
            <w:shd w:val="clear" w:color="auto" w:fill="auto"/>
            <w:noWrap/>
            <w:vAlign w:val="bottom"/>
            <w:hideMark/>
          </w:tcPr>
          <w:p w14:paraId="605B17E0"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21AFC5FE"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245ED328" w14:textId="77777777" w:rsidTr="001D09B7">
        <w:trPr>
          <w:trHeight w:val="300"/>
        </w:trPr>
        <w:tc>
          <w:tcPr>
            <w:tcW w:w="4120" w:type="dxa"/>
            <w:shd w:val="clear" w:color="auto" w:fill="auto"/>
            <w:noWrap/>
            <w:vAlign w:val="bottom"/>
            <w:hideMark/>
          </w:tcPr>
          <w:p w14:paraId="39638B63"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Number of Girders</w:t>
            </w:r>
          </w:p>
        </w:tc>
        <w:tc>
          <w:tcPr>
            <w:tcW w:w="1567" w:type="dxa"/>
            <w:shd w:val="clear" w:color="auto" w:fill="auto"/>
            <w:noWrap/>
            <w:vAlign w:val="bottom"/>
            <w:hideMark/>
          </w:tcPr>
          <w:p w14:paraId="3AE72211"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8</w:t>
            </w:r>
          </w:p>
        </w:tc>
        <w:tc>
          <w:tcPr>
            <w:tcW w:w="2431" w:type="dxa"/>
            <w:shd w:val="clear" w:color="auto" w:fill="auto"/>
            <w:noWrap/>
            <w:vAlign w:val="bottom"/>
            <w:hideMark/>
          </w:tcPr>
          <w:p w14:paraId="5012BC7E"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79D61133"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12DA6A5A" w14:textId="77777777" w:rsidTr="001D09B7">
        <w:trPr>
          <w:trHeight w:val="300"/>
        </w:trPr>
        <w:tc>
          <w:tcPr>
            <w:tcW w:w="4120" w:type="dxa"/>
            <w:shd w:val="clear" w:color="auto" w:fill="auto"/>
            <w:noWrap/>
            <w:vAlign w:val="bottom"/>
            <w:hideMark/>
          </w:tcPr>
          <w:p w14:paraId="64D76225"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Number of Lanes</w:t>
            </w:r>
          </w:p>
        </w:tc>
        <w:tc>
          <w:tcPr>
            <w:tcW w:w="1567" w:type="dxa"/>
            <w:shd w:val="clear" w:color="auto" w:fill="auto"/>
            <w:noWrap/>
            <w:vAlign w:val="bottom"/>
            <w:hideMark/>
          </w:tcPr>
          <w:p w14:paraId="35DD239F" w14:textId="77777777" w:rsidR="00336648" w:rsidRPr="004A0448" w:rsidRDefault="00336648" w:rsidP="004A0448">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2</w:t>
            </w:r>
          </w:p>
        </w:tc>
        <w:tc>
          <w:tcPr>
            <w:tcW w:w="2431" w:type="dxa"/>
            <w:shd w:val="clear" w:color="auto" w:fill="auto"/>
            <w:noWrap/>
            <w:vAlign w:val="bottom"/>
            <w:hideMark/>
          </w:tcPr>
          <w:p w14:paraId="7FAC601A"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12EFC161"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65736CA7" w14:textId="77777777" w:rsidTr="001D09B7">
        <w:trPr>
          <w:trHeight w:val="300"/>
        </w:trPr>
        <w:tc>
          <w:tcPr>
            <w:tcW w:w="4120" w:type="dxa"/>
            <w:shd w:val="clear" w:color="auto" w:fill="auto"/>
            <w:noWrap/>
            <w:vAlign w:val="bottom"/>
            <w:hideMark/>
          </w:tcPr>
          <w:p w14:paraId="602EB671" w14:textId="77777777" w:rsidR="00336648" w:rsidRPr="004A0448" w:rsidRDefault="00336648" w:rsidP="004A0448">
            <w:pPr>
              <w:spacing w:after="0" w:line="240" w:lineRule="auto"/>
              <w:rPr>
                <w:rFonts w:ascii="Calibri" w:eastAsia="Times New Roman" w:hAnsi="Calibri" w:cs="Times New Roman"/>
                <w:color w:val="000000"/>
              </w:rPr>
            </w:pPr>
          </w:p>
        </w:tc>
        <w:tc>
          <w:tcPr>
            <w:tcW w:w="1567" w:type="dxa"/>
            <w:shd w:val="clear" w:color="auto" w:fill="auto"/>
            <w:noWrap/>
            <w:vAlign w:val="bottom"/>
            <w:hideMark/>
          </w:tcPr>
          <w:p w14:paraId="7B19EC48" w14:textId="77777777" w:rsidR="00336648" w:rsidRPr="004A0448" w:rsidRDefault="00336648" w:rsidP="004A0448">
            <w:pPr>
              <w:spacing w:after="0" w:line="240" w:lineRule="auto"/>
              <w:jc w:val="right"/>
              <w:rPr>
                <w:rFonts w:ascii="Calibri" w:eastAsia="Times New Roman" w:hAnsi="Calibri" w:cs="Times New Roman"/>
                <w:color w:val="000000"/>
              </w:rPr>
            </w:pPr>
          </w:p>
        </w:tc>
        <w:tc>
          <w:tcPr>
            <w:tcW w:w="2431" w:type="dxa"/>
            <w:shd w:val="clear" w:color="auto" w:fill="auto"/>
            <w:noWrap/>
            <w:vAlign w:val="bottom"/>
            <w:hideMark/>
          </w:tcPr>
          <w:p w14:paraId="2C8A8131" w14:textId="77777777" w:rsidR="00336648" w:rsidRPr="004A0448" w:rsidRDefault="00336648" w:rsidP="004A0448">
            <w:pPr>
              <w:spacing w:after="0" w:line="240" w:lineRule="auto"/>
              <w:rPr>
                <w:rFonts w:ascii="Calibri" w:eastAsia="Times New Roman" w:hAnsi="Calibri" w:cs="Times New Roman"/>
                <w:color w:val="000000"/>
              </w:rPr>
            </w:pPr>
          </w:p>
        </w:tc>
        <w:tc>
          <w:tcPr>
            <w:tcW w:w="1050" w:type="dxa"/>
            <w:shd w:val="clear" w:color="auto" w:fill="auto"/>
            <w:noWrap/>
            <w:vAlign w:val="bottom"/>
            <w:hideMark/>
          </w:tcPr>
          <w:p w14:paraId="588AF204" w14:textId="77777777" w:rsidR="00336648" w:rsidRPr="004A0448" w:rsidRDefault="00336648" w:rsidP="004A0448">
            <w:pPr>
              <w:spacing w:after="0" w:line="240" w:lineRule="auto"/>
              <w:rPr>
                <w:rFonts w:ascii="Calibri" w:eastAsia="Times New Roman" w:hAnsi="Calibri" w:cs="Times New Roman"/>
                <w:color w:val="000000"/>
              </w:rPr>
            </w:pPr>
          </w:p>
        </w:tc>
      </w:tr>
      <w:tr w:rsidR="00336648" w:rsidRPr="004A0448" w14:paraId="09A0F75A" w14:textId="77777777" w:rsidTr="001D09B7">
        <w:trPr>
          <w:trHeight w:val="300"/>
        </w:trPr>
        <w:tc>
          <w:tcPr>
            <w:tcW w:w="9168" w:type="dxa"/>
            <w:gridSpan w:val="4"/>
            <w:shd w:val="clear" w:color="auto" w:fill="auto"/>
            <w:noWrap/>
            <w:hideMark/>
          </w:tcPr>
          <w:p w14:paraId="181C1D69" w14:textId="77777777" w:rsidR="00336648" w:rsidRPr="004A0448" w:rsidRDefault="00336648" w:rsidP="004A0448">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 Distance from top of flange to bottom of deck (values&lt;0 indicate flange embedded in deck)</w:t>
            </w:r>
          </w:p>
        </w:tc>
      </w:tr>
    </w:tbl>
    <w:p w14:paraId="66BA7AC2" w14:textId="77777777" w:rsidR="004A0448" w:rsidRPr="004A0448" w:rsidRDefault="004A0448" w:rsidP="004A0448"/>
    <w:p w14:paraId="4078FB02" w14:textId="77777777" w:rsidR="004A0448" w:rsidRDefault="004A0448">
      <w:pPr>
        <w:rPr>
          <w:rFonts w:eastAsiaTheme="majorEastAsia" w:cs="Arial"/>
          <w:b/>
          <w:bCs/>
          <w:sz w:val="26"/>
          <w:szCs w:val="26"/>
        </w:rPr>
      </w:pPr>
      <w:r>
        <w:rPr>
          <w:rFonts w:cs="Arial"/>
        </w:rPr>
        <w:br w:type="page"/>
      </w:r>
    </w:p>
    <w:p w14:paraId="03A08089" w14:textId="73647266" w:rsidR="00C67A61" w:rsidRDefault="00C67A61" w:rsidP="00236934">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A-</w:t>
      </w:r>
      <w:r w:rsidR="004A0448">
        <w:rPr>
          <w:rFonts w:asciiTheme="minorHAnsi" w:hAnsiTheme="minorHAnsi" w:cs="Arial"/>
        </w:rPr>
        <w:t>5</w:t>
      </w:r>
      <w:r w:rsidRPr="008335D5">
        <w:rPr>
          <w:rFonts w:asciiTheme="minorHAnsi" w:hAnsiTheme="minorHAnsi" w:cs="Arial"/>
        </w:rPr>
        <w:t xml:space="preserve"> – </w:t>
      </w:r>
      <w:r w:rsidR="001719B5">
        <w:rPr>
          <w:rFonts w:asciiTheme="minorHAnsi" w:hAnsiTheme="minorHAnsi" w:cs="Arial"/>
        </w:rPr>
        <w:t xml:space="preserve">LRFR </w:t>
      </w:r>
      <w:r w:rsidR="00236934">
        <w:rPr>
          <w:rFonts w:asciiTheme="minorHAnsi" w:hAnsiTheme="minorHAnsi" w:cs="Arial"/>
        </w:rPr>
        <w:t>Rating Details</w:t>
      </w:r>
    </w:p>
    <w:p w14:paraId="6F85B893" w14:textId="77777777" w:rsidR="00236934" w:rsidRPr="00236934" w:rsidRDefault="00236934" w:rsidP="00236934"/>
    <w:p w14:paraId="07EF460D" w14:textId="77777777" w:rsidR="00225F73" w:rsidRDefault="00225F73" w:rsidP="00225F73">
      <w:r>
        <w:t>The dead load demands are computed with the FE model by running a static solver with self-weight turned on. The first dead load case includes the weight of the deck and the structure beneath the deck, but with the stiffness of the deck turned off, as it has no capacity when poured. The superimposed dead load case is run with the stiffness of the deck turned back on and the weight of the deck and structure excluded. The demands from the wearing surface are computed in a separate load case without altering the stiffness of any of the elements. The load from the wearing surface is modelled as point masses equivalent to the uniform load caused by the wearing surface.</w:t>
      </w:r>
    </w:p>
    <w:p w14:paraId="015F1ED8" w14:textId="77777777" w:rsidR="00225F73" w:rsidRDefault="00225F73" w:rsidP="00225F73">
      <w:r>
        <w:t xml:space="preserve">Point loads corresponding to AASHTO HL-93 design truck (including tandem) along with lane load are positioned on the model to produce maximum response. Several locations and different lanes are loaded. The resulting forces in all girders from each load case are recorded at </w:t>
      </w:r>
      <w:proofErr w:type="spellStart"/>
      <w:r>
        <w:t>midspan</w:t>
      </w:r>
      <w:proofErr w:type="spellEnd"/>
      <w:r>
        <w:t xml:space="preserve"> as this location is where maximum response is achieved. </w:t>
      </w:r>
    </w:p>
    <w:p w14:paraId="392EE7D6" w14:textId="77777777" w:rsidR="00225F73" w:rsidRDefault="00225F73" w:rsidP="00225F73">
      <w:r>
        <w:t>The total composite bending moment is computed using the following equation:</w:t>
      </w:r>
    </w:p>
    <w:p w14:paraId="5780CC64" w14:textId="77777777" w:rsidR="00225F73" w:rsidRDefault="00225F73" w:rsidP="00225F73">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*D</m:t>
          </m:r>
        </m:oMath>
      </m:oMathPara>
    </w:p>
    <w:p w14:paraId="032E00DB" w14:textId="77777777" w:rsidR="00225F73" w:rsidRDefault="00225F73" w:rsidP="00225F73">
      <w:pPr>
        <w:rPr>
          <w:rFonts w:eastAsiaTheme="minorEastAsia"/>
        </w:rPr>
      </w:pPr>
      <w:r>
        <w:rPr>
          <w:rFonts w:eastAsiaTheme="minorEastAsia"/>
        </w:rPr>
        <w:t>Where “M” is the bending moment about the girders’ principle axes, “F</w:t>
      </w:r>
      <w:r>
        <w:rPr>
          <w:rFonts w:eastAsiaTheme="minorEastAsia"/>
          <w:vertAlign w:val="subscript"/>
        </w:rPr>
        <w:t>A</w:t>
      </w:r>
      <w:r>
        <w:rPr>
          <w:rFonts w:eastAsiaTheme="minorEastAsia"/>
        </w:rPr>
        <w:t>” is the axial force in the beam element and “D” is the distance from the centroid of the girder to the centroid of the deck. The axial force in the beam element is recorded in lieu of axial force in the deck for ease of response retrieval and is permitted since any axial force in the beam element is due to the transfer from the deck via the rigid links.</w:t>
      </w:r>
    </w:p>
    <w:p w14:paraId="16E393F3" w14:textId="77777777" w:rsidR="00225F73" w:rsidRDefault="00225F73" w:rsidP="00225F73">
      <w:pPr>
        <w:rPr>
          <w:rFonts w:eastAsiaTheme="minorEastAsia"/>
        </w:rPr>
      </w:pPr>
      <w:r>
        <w:rPr>
          <w:rFonts w:eastAsiaTheme="minorEastAsia"/>
        </w:rPr>
        <w:t>The forces in the beam elements are also used to compute stress in the bottom flange using the principle of mechanics of materials and the girder section properties.</w:t>
      </w:r>
    </w:p>
    <w:p w14:paraId="33AF8235" w14:textId="77777777" w:rsidR="00225F73" w:rsidRDefault="00225F73" w:rsidP="00225F73">
      <w:pPr>
        <w:rPr>
          <w:rFonts w:eastAsiaTheme="minorEastAsia"/>
        </w:rPr>
      </w:pPr>
      <w:r>
        <w:rPr>
          <w:rFonts w:eastAsiaTheme="minorEastAsia"/>
        </w:rPr>
        <w:t xml:space="preserve">The responses are combined, multi presence and impact factors applied, and results compared, creating an envelope of the highest possible demands. </w:t>
      </w:r>
    </w:p>
    <w:p w14:paraId="6F230D2F" w14:textId="77777777" w:rsidR="00225F73" w:rsidRDefault="00225F73" w:rsidP="00225F73">
      <w:pPr>
        <w:rPr>
          <w:rFonts w:eastAsiaTheme="minorEastAsia"/>
        </w:rPr>
      </w:pPr>
      <w:r>
        <w:rPr>
          <w:rFonts w:eastAsiaTheme="minorEastAsia"/>
        </w:rPr>
        <w:t>The capacity of the girder is computed following the procedures and requirements set forth in the AASHTO Manual for Bridge Evaluation. In cases where the bridge is being rated under the non-composite condition, the capacity may be the plastic moment capacity of the girder, in which case there are no plastic forces contributed by the deck in the calculation.</w:t>
      </w:r>
    </w:p>
    <w:p w14:paraId="2EBDAD6D" w14:textId="77777777" w:rsidR="00225F73" w:rsidRDefault="00225F73" w:rsidP="00225F73">
      <w:pPr>
        <w:rPr>
          <w:rFonts w:eastAsiaTheme="minorEastAsia"/>
        </w:rPr>
      </w:pPr>
      <w:r>
        <w:rPr>
          <w:rFonts w:eastAsiaTheme="minorEastAsia"/>
        </w:rPr>
        <w:t>The rating factors are computed using the following equation:</w:t>
      </w:r>
    </w:p>
    <w:p w14:paraId="3DB2F0E9" w14:textId="77777777" w:rsidR="00225F73" w:rsidRDefault="00225F73" w:rsidP="00225F73">
      <w:pPr>
        <w:rPr>
          <w:rFonts w:eastAsiaTheme="minorEastAsia"/>
        </w:rPr>
      </w:pPr>
      <m:oMathPara>
        <m:oMath>
          <m:r>
            <w:rPr>
              <w:rFonts w:ascii="Cambria Math" w:eastAsiaTheme="minorEastAsia" w:hAnsi="Cambria Math"/>
            </w:rPr>
            <m:t>RF=</m:t>
          </m:r>
          <m:f>
            <m:fPr>
              <m:ctrlPr>
                <w:rPr>
                  <w:rFonts w:ascii="Cambria Math" w:eastAsiaTheme="minorEastAsia" w:hAnsi="Cambria Math"/>
                  <w:i/>
                </w:rPr>
              </m:ctrlPr>
            </m:fPr>
            <m:num>
              <m:r>
                <w:rPr>
                  <w:rFonts w:ascii="Cambria Math" w:eastAsiaTheme="minorEastAsia" w:hAnsi="Cambria Math"/>
                </w:rPr>
                <m:t>∅*R-∅*DL-∅*DLW</m:t>
              </m:r>
            </m:num>
            <m:den>
              <m:r>
                <w:rPr>
                  <w:rFonts w:ascii="Cambria Math" w:eastAsiaTheme="minorEastAsia" w:hAnsi="Cambria Math"/>
                </w:rPr>
                <m:t>∅*LL</m:t>
              </m:r>
            </m:den>
          </m:f>
        </m:oMath>
      </m:oMathPara>
    </w:p>
    <w:p w14:paraId="14D0EAF8" w14:textId="77777777" w:rsidR="00225F73" w:rsidRDefault="00225F73" w:rsidP="00225F73">
      <w:pPr>
        <w:rPr>
          <w:rFonts w:eastAsiaTheme="minorEastAsia"/>
        </w:rPr>
      </w:pPr>
      <w:r>
        <w:rPr>
          <w:rFonts w:eastAsiaTheme="minorEastAsia"/>
        </w:rPr>
        <w:t>Where “R” is the capacity of the girder section, “DL” is the dead load demands, “DLW” is the demands from the wearing surface, and “LL” is the live load demands. The load and resistance factors (</w:t>
      </w:r>
      <m:oMath>
        <m:r>
          <w:rPr>
            <w:rFonts w:ascii="Cambria Math" w:eastAsiaTheme="minorEastAsia" w:hAnsi="Cambria Math"/>
          </w:rPr>
          <m:t>∅</m:t>
        </m:r>
      </m:oMath>
      <w:r>
        <w:rPr>
          <w:rFonts w:eastAsiaTheme="minorEastAsia"/>
        </w:rPr>
        <w:t>) are set as prescribed by the AASHTO Manual for Bridge Evaluation.</w:t>
      </w:r>
    </w:p>
    <w:p w14:paraId="2DD2FB25" w14:textId="77777777" w:rsidR="00225F73" w:rsidRDefault="00225F73" w:rsidP="00225F73">
      <w:pPr>
        <w:rPr>
          <w:rFonts w:eastAsiaTheme="minorEastAsia"/>
        </w:rPr>
      </w:pPr>
      <w:r>
        <w:rPr>
          <w:rFonts w:eastAsiaTheme="minorEastAsia"/>
        </w:rPr>
        <w:lastRenderedPageBreak/>
        <w:t>The following tables present the rating factors, demands and capacities for every girder for the updated models that had the lowest ratings and with composite action present.</w:t>
      </w:r>
    </w:p>
    <w:p w14:paraId="71FC9518" w14:textId="77777777" w:rsidR="00225F73" w:rsidRPr="00C67A61" w:rsidRDefault="00225F73" w:rsidP="00C67A61"/>
    <w:p w14:paraId="6279BCC2" w14:textId="6097BE49" w:rsidR="00C67A61" w:rsidRDefault="00C67A61" w:rsidP="00C67A61">
      <w:pPr>
        <w:pStyle w:val="Caption"/>
        <w:keepNext/>
        <w:jc w:val="center"/>
      </w:pPr>
      <w:r>
        <w:t xml:space="preserve">Table </w:t>
      </w:r>
      <w:r w:rsidR="001D09B7">
        <w:t>22</w:t>
      </w:r>
      <w:r>
        <w:t xml:space="preserve">: Span </w:t>
      </w:r>
      <w:r w:rsidR="008770C2">
        <w:t>1</w:t>
      </w:r>
      <w:r>
        <w:t xml:space="preserve"> Updated </w:t>
      </w:r>
      <w:r w:rsidR="008770C2">
        <w:t xml:space="preserve">Composite LRFR </w:t>
      </w:r>
      <w:r>
        <w:t>Rating Factors</w:t>
      </w:r>
    </w:p>
    <w:tbl>
      <w:tblPr>
        <w:tblW w:w="678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gridCol w:w="716"/>
        <w:gridCol w:w="716"/>
      </w:tblGrid>
      <w:tr w:rsidR="008770C2" w:rsidRPr="00C67A61" w14:paraId="205C4A58" w14:textId="26DC0FB5" w:rsidTr="008770C2">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6A3DB6D0"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5C9B4112"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4B1C44E0"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168B3073"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74CE74E8"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right w:val="single" w:sz="8" w:space="0" w:color="auto"/>
            </w:tcBorders>
            <w:shd w:val="clear" w:color="auto" w:fill="auto"/>
            <w:noWrap/>
            <w:vAlign w:val="bottom"/>
            <w:hideMark/>
          </w:tcPr>
          <w:p w14:paraId="2F67CCE9"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left w:val="single" w:sz="8" w:space="0" w:color="auto"/>
              <w:right w:val="single" w:sz="8" w:space="0" w:color="auto"/>
            </w:tcBorders>
            <w:shd w:val="clear" w:color="auto" w:fill="auto"/>
            <w:noWrap/>
            <w:vAlign w:val="center"/>
            <w:hideMark/>
          </w:tcPr>
          <w:p w14:paraId="3C2CDE63" w14:textId="77777777" w:rsidR="008770C2" w:rsidRPr="00C67A61" w:rsidRDefault="008770C2" w:rsidP="008770C2">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c>
          <w:tcPr>
            <w:tcW w:w="716" w:type="dxa"/>
            <w:tcBorders>
              <w:top w:val="single" w:sz="12" w:space="0" w:color="auto"/>
              <w:left w:val="single" w:sz="8" w:space="0" w:color="auto"/>
              <w:right w:val="single" w:sz="8" w:space="0" w:color="auto"/>
            </w:tcBorders>
            <w:vAlign w:val="center"/>
          </w:tcPr>
          <w:p w14:paraId="1FA81412" w14:textId="77B90FAD"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716" w:type="dxa"/>
            <w:tcBorders>
              <w:top w:val="single" w:sz="12" w:space="0" w:color="auto"/>
              <w:left w:val="single" w:sz="8" w:space="0" w:color="auto"/>
              <w:right w:val="single" w:sz="12" w:space="0" w:color="auto"/>
            </w:tcBorders>
            <w:vAlign w:val="center"/>
          </w:tcPr>
          <w:p w14:paraId="635359A2" w14:textId="119B59E9"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8770C2" w:rsidRPr="00C67A61" w14:paraId="0C49B859" w14:textId="0FA2959D"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B5261E1" w14:textId="3075B5F4"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8770C2" w:rsidRPr="00C67A61" w14:paraId="04C36AE1" w14:textId="5281D745"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331E99B" w14:textId="4CCCE633"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2CDB866C" w14:textId="6CB9F07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3.74</w:t>
            </w:r>
          </w:p>
        </w:tc>
        <w:tc>
          <w:tcPr>
            <w:tcW w:w="716" w:type="dxa"/>
            <w:shd w:val="clear" w:color="auto" w:fill="auto"/>
            <w:noWrap/>
            <w:vAlign w:val="bottom"/>
            <w:hideMark/>
          </w:tcPr>
          <w:p w14:paraId="7CC0B007" w14:textId="27C3DAD9"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3.81</w:t>
            </w:r>
          </w:p>
        </w:tc>
        <w:tc>
          <w:tcPr>
            <w:tcW w:w="716" w:type="dxa"/>
            <w:shd w:val="clear" w:color="auto" w:fill="auto"/>
            <w:noWrap/>
            <w:vAlign w:val="bottom"/>
            <w:hideMark/>
          </w:tcPr>
          <w:p w14:paraId="072E08BD" w14:textId="28B07D5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4.89</w:t>
            </w:r>
          </w:p>
        </w:tc>
        <w:tc>
          <w:tcPr>
            <w:tcW w:w="716" w:type="dxa"/>
            <w:shd w:val="clear" w:color="auto" w:fill="auto"/>
            <w:noWrap/>
            <w:vAlign w:val="bottom"/>
            <w:hideMark/>
          </w:tcPr>
          <w:p w14:paraId="0C11E872" w14:textId="1FE0ABA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5.48</w:t>
            </w:r>
          </w:p>
        </w:tc>
        <w:tc>
          <w:tcPr>
            <w:tcW w:w="716" w:type="dxa"/>
            <w:tcBorders>
              <w:right w:val="single" w:sz="8" w:space="0" w:color="auto"/>
            </w:tcBorders>
            <w:shd w:val="clear" w:color="auto" w:fill="auto"/>
            <w:noWrap/>
            <w:vAlign w:val="bottom"/>
            <w:hideMark/>
          </w:tcPr>
          <w:p w14:paraId="260F1038" w14:textId="65DDC9B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4.99</w:t>
            </w:r>
          </w:p>
        </w:tc>
        <w:tc>
          <w:tcPr>
            <w:tcW w:w="716" w:type="dxa"/>
            <w:tcBorders>
              <w:left w:val="single" w:sz="8" w:space="0" w:color="auto"/>
              <w:right w:val="single" w:sz="8" w:space="0" w:color="auto"/>
            </w:tcBorders>
            <w:shd w:val="clear" w:color="auto" w:fill="auto"/>
            <w:noWrap/>
            <w:vAlign w:val="bottom"/>
            <w:hideMark/>
          </w:tcPr>
          <w:p w14:paraId="2AEDEDAA" w14:textId="00D1802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4.95</w:t>
            </w:r>
          </w:p>
        </w:tc>
        <w:tc>
          <w:tcPr>
            <w:tcW w:w="716" w:type="dxa"/>
            <w:tcBorders>
              <w:left w:val="single" w:sz="8" w:space="0" w:color="auto"/>
              <w:right w:val="single" w:sz="8" w:space="0" w:color="auto"/>
            </w:tcBorders>
            <w:vAlign w:val="bottom"/>
          </w:tcPr>
          <w:p w14:paraId="208694A1" w14:textId="002CF1B1" w:rsidR="008770C2" w:rsidRDefault="008770C2" w:rsidP="00C67A61">
            <w:pPr>
              <w:spacing w:after="0" w:line="240" w:lineRule="auto"/>
              <w:jc w:val="right"/>
              <w:rPr>
                <w:rFonts w:ascii="Calibri" w:hAnsi="Calibri"/>
                <w:color w:val="000000"/>
              </w:rPr>
            </w:pPr>
            <w:r>
              <w:rPr>
                <w:rFonts w:ascii="Calibri" w:hAnsi="Calibri"/>
                <w:color w:val="000000"/>
              </w:rPr>
              <w:t>3.57</w:t>
            </w:r>
          </w:p>
        </w:tc>
        <w:tc>
          <w:tcPr>
            <w:tcW w:w="716" w:type="dxa"/>
            <w:tcBorders>
              <w:left w:val="single" w:sz="8" w:space="0" w:color="auto"/>
              <w:right w:val="single" w:sz="12" w:space="0" w:color="auto"/>
            </w:tcBorders>
            <w:vAlign w:val="bottom"/>
          </w:tcPr>
          <w:p w14:paraId="5A2C4682" w14:textId="5740D144" w:rsidR="008770C2" w:rsidRDefault="008770C2" w:rsidP="00C67A61">
            <w:pPr>
              <w:spacing w:after="0" w:line="240" w:lineRule="auto"/>
              <w:jc w:val="right"/>
              <w:rPr>
                <w:rFonts w:ascii="Calibri" w:hAnsi="Calibri"/>
                <w:color w:val="000000"/>
              </w:rPr>
            </w:pPr>
            <w:r>
              <w:rPr>
                <w:rFonts w:ascii="Calibri" w:hAnsi="Calibri"/>
                <w:color w:val="000000"/>
              </w:rPr>
              <w:t>3.28</w:t>
            </w:r>
          </w:p>
        </w:tc>
      </w:tr>
      <w:tr w:rsidR="008770C2" w:rsidRPr="00C67A61" w14:paraId="7258AADE" w14:textId="6F99DE43"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7E7DE3A" w14:textId="6BA81E6C"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75454284" w14:textId="2C259AD8"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4.85</w:t>
            </w:r>
          </w:p>
        </w:tc>
        <w:tc>
          <w:tcPr>
            <w:tcW w:w="716" w:type="dxa"/>
            <w:shd w:val="clear" w:color="auto" w:fill="auto"/>
            <w:noWrap/>
            <w:vAlign w:val="bottom"/>
            <w:hideMark/>
          </w:tcPr>
          <w:p w14:paraId="7D15ADEC" w14:textId="01EE774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4.94</w:t>
            </w:r>
          </w:p>
        </w:tc>
        <w:tc>
          <w:tcPr>
            <w:tcW w:w="716" w:type="dxa"/>
            <w:shd w:val="clear" w:color="auto" w:fill="auto"/>
            <w:noWrap/>
            <w:vAlign w:val="bottom"/>
            <w:hideMark/>
          </w:tcPr>
          <w:p w14:paraId="43BE2D32" w14:textId="710372D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6.34</w:t>
            </w:r>
          </w:p>
        </w:tc>
        <w:tc>
          <w:tcPr>
            <w:tcW w:w="716" w:type="dxa"/>
            <w:shd w:val="clear" w:color="auto" w:fill="auto"/>
            <w:noWrap/>
            <w:vAlign w:val="bottom"/>
            <w:hideMark/>
          </w:tcPr>
          <w:p w14:paraId="71D8B7BE" w14:textId="2A9179C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7.10</w:t>
            </w:r>
          </w:p>
        </w:tc>
        <w:tc>
          <w:tcPr>
            <w:tcW w:w="716" w:type="dxa"/>
            <w:tcBorders>
              <w:right w:val="single" w:sz="8" w:space="0" w:color="auto"/>
            </w:tcBorders>
            <w:shd w:val="clear" w:color="auto" w:fill="auto"/>
            <w:noWrap/>
            <w:vAlign w:val="bottom"/>
            <w:hideMark/>
          </w:tcPr>
          <w:p w14:paraId="220DF966" w14:textId="0180A8D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6.47</w:t>
            </w:r>
          </w:p>
        </w:tc>
        <w:tc>
          <w:tcPr>
            <w:tcW w:w="716" w:type="dxa"/>
            <w:tcBorders>
              <w:left w:val="single" w:sz="8" w:space="0" w:color="auto"/>
              <w:right w:val="single" w:sz="8" w:space="0" w:color="auto"/>
            </w:tcBorders>
            <w:shd w:val="clear" w:color="auto" w:fill="auto"/>
            <w:noWrap/>
            <w:vAlign w:val="bottom"/>
            <w:hideMark/>
          </w:tcPr>
          <w:p w14:paraId="0D257DD2" w14:textId="17A741F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6.41</w:t>
            </w:r>
          </w:p>
        </w:tc>
        <w:tc>
          <w:tcPr>
            <w:tcW w:w="716" w:type="dxa"/>
            <w:tcBorders>
              <w:left w:val="single" w:sz="8" w:space="0" w:color="auto"/>
              <w:right w:val="single" w:sz="8" w:space="0" w:color="auto"/>
            </w:tcBorders>
            <w:vAlign w:val="bottom"/>
          </w:tcPr>
          <w:p w14:paraId="442B1E5A" w14:textId="069B5883" w:rsidR="008770C2" w:rsidRDefault="008770C2" w:rsidP="00C67A61">
            <w:pPr>
              <w:spacing w:after="0" w:line="240" w:lineRule="auto"/>
              <w:jc w:val="right"/>
              <w:rPr>
                <w:rFonts w:ascii="Calibri" w:hAnsi="Calibri"/>
                <w:color w:val="000000"/>
              </w:rPr>
            </w:pPr>
            <w:r>
              <w:rPr>
                <w:rFonts w:ascii="Calibri" w:hAnsi="Calibri"/>
                <w:color w:val="000000"/>
              </w:rPr>
              <w:t>4.63</w:t>
            </w:r>
          </w:p>
        </w:tc>
        <w:tc>
          <w:tcPr>
            <w:tcW w:w="716" w:type="dxa"/>
            <w:tcBorders>
              <w:left w:val="single" w:sz="8" w:space="0" w:color="auto"/>
              <w:right w:val="single" w:sz="12" w:space="0" w:color="auto"/>
            </w:tcBorders>
            <w:vAlign w:val="bottom"/>
          </w:tcPr>
          <w:p w14:paraId="7CF0A5E6" w14:textId="109F45A7" w:rsidR="008770C2" w:rsidRDefault="008770C2" w:rsidP="00C67A61">
            <w:pPr>
              <w:spacing w:after="0" w:line="240" w:lineRule="auto"/>
              <w:jc w:val="right"/>
              <w:rPr>
                <w:rFonts w:ascii="Calibri" w:hAnsi="Calibri"/>
                <w:color w:val="000000"/>
              </w:rPr>
            </w:pPr>
            <w:r>
              <w:rPr>
                <w:rFonts w:ascii="Calibri" w:hAnsi="Calibri"/>
                <w:color w:val="000000"/>
              </w:rPr>
              <w:t>4.25</w:t>
            </w:r>
          </w:p>
        </w:tc>
      </w:tr>
      <w:tr w:rsidR="008770C2" w:rsidRPr="00C67A61" w14:paraId="60A08F1D" w14:textId="3719689C"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4CEEC7B" w14:textId="74C0114B"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8770C2" w:rsidRPr="00C67A61" w14:paraId="3F7CE0C0" w14:textId="71531348"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A9F3676" w14:textId="2BA404A8"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18F90810" w14:textId="093C318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2.92</w:t>
            </w:r>
          </w:p>
        </w:tc>
        <w:tc>
          <w:tcPr>
            <w:tcW w:w="716" w:type="dxa"/>
            <w:shd w:val="clear" w:color="auto" w:fill="auto"/>
            <w:noWrap/>
            <w:vAlign w:val="bottom"/>
            <w:hideMark/>
          </w:tcPr>
          <w:p w14:paraId="24B71452" w14:textId="1400E6D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2.64</w:t>
            </w:r>
          </w:p>
        </w:tc>
        <w:tc>
          <w:tcPr>
            <w:tcW w:w="716" w:type="dxa"/>
            <w:shd w:val="clear" w:color="auto" w:fill="auto"/>
            <w:noWrap/>
            <w:vAlign w:val="bottom"/>
            <w:hideMark/>
          </w:tcPr>
          <w:p w14:paraId="1E9364B5" w14:textId="3CDC759A"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3.74</w:t>
            </w:r>
          </w:p>
        </w:tc>
        <w:tc>
          <w:tcPr>
            <w:tcW w:w="716" w:type="dxa"/>
            <w:shd w:val="clear" w:color="auto" w:fill="auto"/>
            <w:noWrap/>
            <w:vAlign w:val="bottom"/>
            <w:hideMark/>
          </w:tcPr>
          <w:p w14:paraId="178B4235" w14:textId="24885F0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4.15</w:t>
            </w:r>
          </w:p>
        </w:tc>
        <w:tc>
          <w:tcPr>
            <w:tcW w:w="716" w:type="dxa"/>
            <w:tcBorders>
              <w:right w:val="single" w:sz="8" w:space="0" w:color="auto"/>
            </w:tcBorders>
            <w:shd w:val="clear" w:color="auto" w:fill="auto"/>
            <w:noWrap/>
            <w:vAlign w:val="bottom"/>
            <w:hideMark/>
          </w:tcPr>
          <w:p w14:paraId="5477A58C" w14:textId="2B95F4A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3.85</w:t>
            </w:r>
          </w:p>
        </w:tc>
        <w:tc>
          <w:tcPr>
            <w:tcW w:w="716" w:type="dxa"/>
            <w:tcBorders>
              <w:left w:val="single" w:sz="8" w:space="0" w:color="auto"/>
              <w:right w:val="single" w:sz="8" w:space="0" w:color="auto"/>
            </w:tcBorders>
            <w:shd w:val="clear" w:color="auto" w:fill="auto"/>
            <w:noWrap/>
            <w:vAlign w:val="bottom"/>
            <w:hideMark/>
          </w:tcPr>
          <w:p w14:paraId="0D16D1D7" w14:textId="35FFD6E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3.80</w:t>
            </w:r>
          </w:p>
        </w:tc>
        <w:tc>
          <w:tcPr>
            <w:tcW w:w="716" w:type="dxa"/>
            <w:tcBorders>
              <w:left w:val="single" w:sz="8" w:space="0" w:color="auto"/>
              <w:right w:val="single" w:sz="8" w:space="0" w:color="auto"/>
            </w:tcBorders>
            <w:vAlign w:val="bottom"/>
          </w:tcPr>
          <w:p w14:paraId="2EFB2D77" w14:textId="32E414CA" w:rsidR="008770C2" w:rsidRDefault="008770C2" w:rsidP="00C67A61">
            <w:pPr>
              <w:spacing w:after="0" w:line="240" w:lineRule="auto"/>
              <w:jc w:val="right"/>
              <w:rPr>
                <w:rFonts w:ascii="Calibri" w:hAnsi="Calibri"/>
                <w:color w:val="000000"/>
              </w:rPr>
            </w:pPr>
            <w:r>
              <w:rPr>
                <w:rFonts w:ascii="Calibri" w:hAnsi="Calibri"/>
                <w:color w:val="000000"/>
              </w:rPr>
              <w:t>2.60</w:t>
            </w:r>
          </w:p>
        </w:tc>
        <w:tc>
          <w:tcPr>
            <w:tcW w:w="716" w:type="dxa"/>
            <w:tcBorders>
              <w:left w:val="single" w:sz="8" w:space="0" w:color="auto"/>
              <w:right w:val="single" w:sz="12" w:space="0" w:color="auto"/>
            </w:tcBorders>
            <w:vAlign w:val="bottom"/>
          </w:tcPr>
          <w:p w14:paraId="1B17A0E0" w14:textId="72FE5E0D" w:rsidR="008770C2" w:rsidRDefault="008770C2" w:rsidP="00C67A61">
            <w:pPr>
              <w:spacing w:after="0" w:line="240" w:lineRule="auto"/>
              <w:jc w:val="right"/>
              <w:rPr>
                <w:rFonts w:ascii="Calibri" w:hAnsi="Calibri"/>
                <w:color w:val="000000"/>
              </w:rPr>
            </w:pPr>
            <w:r>
              <w:rPr>
                <w:rFonts w:ascii="Calibri" w:hAnsi="Calibri"/>
                <w:color w:val="000000"/>
              </w:rPr>
              <w:t>2.65</w:t>
            </w:r>
          </w:p>
        </w:tc>
      </w:tr>
      <w:tr w:rsidR="008770C2" w:rsidRPr="00C67A61" w14:paraId="27188688" w14:textId="7483849E"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34C6EFB5" w14:textId="4E53586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4EE6B0F2" w14:textId="5A5DFF3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3.80</w:t>
            </w:r>
          </w:p>
        </w:tc>
        <w:tc>
          <w:tcPr>
            <w:tcW w:w="716" w:type="dxa"/>
            <w:tcBorders>
              <w:bottom w:val="single" w:sz="12" w:space="0" w:color="auto"/>
            </w:tcBorders>
            <w:shd w:val="clear" w:color="auto" w:fill="auto"/>
            <w:noWrap/>
            <w:vAlign w:val="bottom"/>
            <w:hideMark/>
          </w:tcPr>
          <w:p w14:paraId="031F049E" w14:textId="5C7B9CA9"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3.44</w:t>
            </w:r>
          </w:p>
        </w:tc>
        <w:tc>
          <w:tcPr>
            <w:tcW w:w="716" w:type="dxa"/>
            <w:tcBorders>
              <w:bottom w:val="single" w:sz="12" w:space="0" w:color="auto"/>
            </w:tcBorders>
            <w:shd w:val="clear" w:color="auto" w:fill="auto"/>
            <w:noWrap/>
            <w:vAlign w:val="bottom"/>
            <w:hideMark/>
          </w:tcPr>
          <w:p w14:paraId="5800C690" w14:textId="69EF158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4.86</w:t>
            </w:r>
          </w:p>
        </w:tc>
        <w:tc>
          <w:tcPr>
            <w:tcW w:w="716" w:type="dxa"/>
            <w:tcBorders>
              <w:bottom w:val="single" w:sz="12" w:space="0" w:color="auto"/>
            </w:tcBorders>
            <w:shd w:val="clear" w:color="auto" w:fill="auto"/>
            <w:noWrap/>
            <w:vAlign w:val="bottom"/>
            <w:hideMark/>
          </w:tcPr>
          <w:p w14:paraId="30CE5FC0" w14:textId="339B136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5.40</w:t>
            </w:r>
          </w:p>
        </w:tc>
        <w:tc>
          <w:tcPr>
            <w:tcW w:w="716" w:type="dxa"/>
            <w:tcBorders>
              <w:bottom w:val="single" w:sz="12" w:space="0" w:color="auto"/>
              <w:right w:val="single" w:sz="8" w:space="0" w:color="auto"/>
            </w:tcBorders>
            <w:shd w:val="clear" w:color="auto" w:fill="auto"/>
            <w:noWrap/>
            <w:vAlign w:val="bottom"/>
            <w:hideMark/>
          </w:tcPr>
          <w:p w14:paraId="783C26A2" w14:textId="2F870097"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5.01</w:t>
            </w:r>
          </w:p>
        </w:tc>
        <w:tc>
          <w:tcPr>
            <w:tcW w:w="716" w:type="dxa"/>
            <w:tcBorders>
              <w:left w:val="single" w:sz="8" w:space="0" w:color="auto"/>
              <w:bottom w:val="single" w:sz="12" w:space="0" w:color="auto"/>
              <w:right w:val="single" w:sz="8" w:space="0" w:color="auto"/>
            </w:tcBorders>
            <w:shd w:val="clear" w:color="auto" w:fill="auto"/>
            <w:noWrap/>
            <w:vAlign w:val="bottom"/>
            <w:hideMark/>
          </w:tcPr>
          <w:p w14:paraId="36A3058B" w14:textId="369EB66A"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4.95</w:t>
            </w:r>
          </w:p>
        </w:tc>
        <w:tc>
          <w:tcPr>
            <w:tcW w:w="716" w:type="dxa"/>
            <w:tcBorders>
              <w:left w:val="single" w:sz="8" w:space="0" w:color="auto"/>
              <w:bottom w:val="single" w:sz="12" w:space="0" w:color="auto"/>
              <w:right w:val="single" w:sz="8" w:space="0" w:color="auto"/>
            </w:tcBorders>
            <w:vAlign w:val="bottom"/>
          </w:tcPr>
          <w:p w14:paraId="6A1446E8" w14:textId="01C8DBC6" w:rsidR="008770C2" w:rsidRDefault="008770C2" w:rsidP="00C67A61">
            <w:pPr>
              <w:spacing w:after="0" w:line="240" w:lineRule="auto"/>
              <w:jc w:val="right"/>
              <w:rPr>
                <w:rFonts w:ascii="Calibri" w:hAnsi="Calibri"/>
                <w:color w:val="000000"/>
              </w:rPr>
            </w:pPr>
            <w:r>
              <w:rPr>
                <w:rFonts w:ascii="Calibri" w:hAnsi="Calibri"/>
                <w:color w:val="000000"/>
              </w:rPr>
              <w:t>3.38</w:t>
            </w:r>
          </w:p>
        </w:tc>
        <w:tc>
          <w:tcPr>
            <w:tcW w:w="716" w:type="dxa"/>
            <w:tcBorders>
              <w:left w:val="single" w:sz="8" w:space="0" w:color="auto"/>
              <w:bottom w:val="single" w:sz="12" w:space="0" w:color="auto"/>
              <w:right w:val="single" w:sz="12" w:space="0" w:color="auto"/>
            </w:tcBorders>
            <w:vAlign w:val="bottom"/>
          </w:tcPr>
          <w:p w14:paraId="74839A08" w14:textId="11A3F78D" w:rsidR="008770C2" w:rsidRDefault="008770C2" w:rsidP="00C67A61">
            <w:pPr>
              <w:spacing w:after="0" w:line="240" w:lineRule="auto"/>
              <w:jc w:val="right"/>
              <w:rPr>
                <w:rFonts w:ascii="Calibri" w:hAnsi="Calibri"/>
                <w:color w:val="000000"/>
              </w:rPr>
            </w:pPr>
            <w:r>
              <w:rPr>
                <w:rFonts w:ascii="Calibri" w:hAnsi="Calibri"/>
                <w:color w:val="000000"/>
              </w:rPr>
              <w:t>3.45</w:t>
            </w:r>
          </w:p>
        </w:tc>
      </w:tr>
    </w:tbl>
    <w:p w14:paraId="0AD89B7B" w14:textId="77777777" w:rsidR="00E007C4" w:rsidRPr="008335D5" w:rsidRDefault="00E007C4" w:rsidP="00E007C4">
      <w:pPr>
        <w:spacing w:line="240" w:lineRule="auto"/>
        <w:rPr>
          <w:rFonts w:cs="Arial"/>
        </w:rPr>
      </w:pPr>
    </w:p>
    <w:p w14:paraId="28A1C8AC" w14:textId="685149B6" w:rsidR="00C67A61" w:rsidRDefault="00C67A61" w:rsidP="00C67A61">
      <w:pPr>
        <w:pStyle w:val="Caption"/>
        <w:keepNext/>
        <w:jc w:val="center"/>
      </w:pPr>
      <w:r>
        <w:t xml:space="preserve">Table </w:t>
      </w:r>
      <w:r w:rsidR="001D09B7">
        <w:t>23</w:t>
      </w:r>
      <w:r>
        <w:t xml:space="preserve">: </w:t>
      </w:r>
      <w:r w:rsidR="008770C2">
        <w:t xml:space="preserve">Span 1 Updated Composite LRFR </w:t>
      </w:r>
      <w:r>
        <w:t>Demands</w:t>
      </w:r>
    </w:p>
    <w:tbl>
      <w:tblPr>
        <w:tblW w:w="9828"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91"/>
        <w:gridCol w:w="1053"/>
        <w:gridCol w:w="1132"/>
        <w:gridCol w:w="1132"/>
        <w:gridCol w:w="1132"/>
        <w:gridCol w:w="1053"/>
        <w:gridCol w:w="1053"/>
        <w:gridCol w:w="1053"/>
      </w:tblGrid>
      <w:tr w:rsidR="008770C2" w:rsidRPr="00C67A61" w14:paraId="0BBBC350" w14:textId="77777777" w:rsidTr="008770C2">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00438938"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91" w:type="dxa"/>
            <w:tcBorders>
              <w:left w:val="single" w:sz="12" w:space="0" w:color="auto"/>
            </w:tcBorders>
            <w:shd w:val="clear" w:color="auto" w:fill="auto"/>
            <w:noWrap/>
            <w:vAlign w:val="bottom"/>
            <w:hideMark/>
          </w:tcPr>
          <w:p w14:paraId="39F3DE9E"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shd w:val="clear" w:color="auto" w:fill="auto"/>
            <w:noWrap/>
            <w:vAlign w:val="bottom"/>
            <w:hideMark/>
          </w:tcPr>
          <w:p w14:paraId="5BB032DB"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132" w:type="dxa"/>
            <w:shd w:val="clear" w:color="auto" w:fill="auto"/>
            <w:noWrap/>
            <w:vAlign w:val="bottom"/>
            <w:hideMark/>
          </w:tcPr>
          <w:p w14:paraId="119BF386" w14:textId="77777777" w:rsidR="008770C2" w:rsidRPr="00C67A61" w:rsidRDefault="008770C2" w:rsidP="00C67A61">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132" w:type="dxa"/>
            <w:shd w:val="clear" w:color="auto" w:fill="auto"/>
            <w:noWrap/>
            <w:vAlign w:val="center"/>
            <w:hideMark/>
          </w:tcPr>
          <w:p w14:paraId="26DA07BD" w14:textId="77777777" w:rsidR="008770C2" w:rsidRPr="00C67A61" w:rsidRDefault="008770C2" w:rsidP="008770C2">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132" w:type="dxa"/>
            <w:shd w:val="clear" w:color="auto" w:fill="auto"/>
            <w:noWrap/>
            <w:vAlign w:val="center"/>
            <w:hideMark/>
          </w:tcPr>
          <w:p w14:paraId="1567B002" w14:textId="77777777" w:rsidR="008770C2" w:rsidRPr="00C67A61" w:rsidRDefault="008770C2" w:rsidP="008770C2">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941" w:type="dxa"/>
            <w:vAlign w:val="center"/>
          </w:tcPr>
          <w:p w14:paraId="1B68DD85" w14:textId="69D5D0F1"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c>
          <w:tcPr>
            <w:tcW w:w="941" w:type="dxa"/>
            <w:vAlign w:val="center"/>
          </w:tcPr>
          <w:p w14:paraId="29A6C40A" w14:textId="62918C9B"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1053" w:type="dxa"/>
            <w:shd w:val="clear" w:color="auto" w:fill="auto"/>
            <w:noWrap/>
            <w:vAlign w:val="center"/>
            <w:hideMark/>
          </w:tcPr>
          <w:p w14:paraId="45D8081B" w14:textId="22608A18" w:rsidR="008770C2" w:rsidRPr="00C67A61" w:rsidRDefault="008770C2" w:rsidP="008770C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8770C2" w:rsidRPr="00C67A61" w14:paraId="6E017D4C" w14:textId="77777777" w:rsidTr="008770C2">
        <w:trPr>
          <w:trHeight w:val="300"/>
        </w:trPr>
        <w:tc>
          <w:tcPr>
            <w:tcW w:w="9828" w:type="dxa"/>
            <w:gridSpan w:val="9"/>
            <w:tcBorders>
              <w:top w:val="single" w:sz="8" w:space="0" w:color="auto"/>
              <w:bottom w:val="single" w:sz="8" w:space="0" w:color="auto"/>
            </w:tcBorders>
          </w:tcPr>
          <w:p w14:paraId="3D407CD3" w14:textId="2106F835"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8770C2" w:rsidRPr="00C67A61" w14:paraId="13C13B14"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A30B3DC"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4970E44D" w14:textId="3D6E7F7D"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1302316</w:t>
            </w:r>
          </w:p>
        </w:tc>
        <w:tc>
          <w:tcPr>
            <w:tcW w:w="1053" w:type="dxa"/>
            <w:shd w:val="clear" w:color="auto" w:fill="auto"/>
            <w:noWrap/>
            <w:vAlign w:val="bottom"/>
            <w:hideMark/>
          </w:tcPr>
          <w:p w14:paraId="0AF32E99" w14:textId="336960F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1698940</w:t>
            </w:r>
          </w:p>
        </w:tc>
        <w:tc>
          <w:tcPr>
            <w:tcW w:w="1132" w:type="dxa"/>
            <w:shd w:val="clear" w:color="auto" w:fill="auto"/>
            <w:noWrap/>
            <w:vAlign w:val="bottom"/>
            <w:hideMark/>
          </w:tcPr>
          <w:p w14:paraId="2E4F6825" w14:textId="5886229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1700202</w:t>
            </w:r>
          </w:p>
        </w:tc>
        <w:tc>
          <w:tcPr>
            <w:tcW w:w="1132" w:type="dxa"/>
            <w:shd w:val="clear" w:color="auto" w:fill="auto"/>
            <w:noWrap/>
            <w:vAlign w:val="bottom"/>
            <w:hideMark/>
          </w:tcPr>
          <w:p w14:paraId="375B0EA3" w14:textId="7B9DB77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1698631</w:t>
            </w:r>
          </w:p>
        </w:tc>
        <w:tc>
          <w:tcPr>
            <w:tcW w:w="1132" w:type="dxa"/>
            <w:shd w:val="clear" w:color="auto" w:fill="auto"/>
            <w:noWrap/>
            <w:vAlign w:val="bottom"/>
            <w:hideMark/>
          </w:tcPr>
          <w:p w14:paraId="3B4D49B9" w14:textId="000C85C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1698373</w:t>
            </w:r>
          </w:p>
        </w:tc>
        <w:tc>
          <w:tcPr>
            <w:tcW w:w="941" w:type="dxa"/>
            <w:vAlign w:val="bottom"/>
          </w:tcPr>
          <w:p w14:paraId="3A6B7DDC" w14:textId="7B75E6C1" w:rsidR="008770C2" w:rsidRDefault="008770C2" w:rsidP="00C67A61">
            <w:pPr>
              <w:spacing w:after="0" w:line="240" w:lineRule="auto"/>
              <w:jc w:val="right"/>
              <w:rPr>
                <w:rFonts w:ascii="Calibri" w:hAnsi="Calibri"/>
                <w:color w:val="000000"/>
              </w:rPr>
            </w:pPr>
            <w:r>
              <w:rPr>
                <w:rFonts w:ascii="Calibri" w:hAnsi="Calibri"/>
                <w:color w:val="000000"/>
              </w:rPr>
              <w:t>1699733</w:t>
            </w:r>
          </w:p>
        </w:tc>
        <w:tc>
          <w:tcPr>
            <w:tcW w:w="941" w:type="dxa"/>
            <w:vAlign w:val="bottom"/>
          </w:tcPr>
          <w:p w14:paraId="68ABB44F" w14:textId="75227FC9" w:rsidR="008770C2" w:rsidRDefault="008770C2" w:rsidP="00C67A61">
            <w:pPr>
              <w:spacing w:after="0" w:line="240" w:lineRule="auto"/>
              <w:jc w:val="right"/>
              <w:rPr>
                <w:rFonts w:ascii="Calibri" w:hAnsi="Calibri"/>
                <w:color w:val="000000"/>
              </w:rPr>
            </w:pPr>
            <w:r>
              <w:rPr>
                <w:rFonts w:ascii="Calibri" w:hAnsi="Calibri"/>
                <w:color w:val="000000"/>
              </w:rPr>
              <w:t>1644469</w:t>
            </w:r>
          </w:p>
        </w:tc>
        <w:tc>
          <w:tcPr>
            <w:tcW w:w="1053" w:type="dxa"/>
            <w:shd w:val="clear" w:color="auto" w:fill="auto"/>
            <w:noWrap/>
            <w:vAlign w:val="bottom"/>
            <w:hideMark/>
          </w:tcPr>
          <w:p w14:paraId="1F121520" w14:textId="0DC2BE08"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1359322</w:t>
            </w:r>
          </w:p>
        </w:tc>
      </w:tr>
      <w:tr w:rsidR="008770C2" w:rsidRPr="00C67A61" w14:paraId="3196768C"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704288F"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7594DBEC" w14:textId="55B59A8E"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646991.7</w:t>
            </w:r>
          </w:p>
        </w:tc>
        <w:tc>
          <w:tcPr>
            <w:tcW w:w="1053" w:type="dxa"/>
            <w:shd w:val="clear" w:color="auto" w:fill="auto"/>
            <w:noWrap/>
            <w:vAlign w:val="bottom"/>
            <w:hideMark/>
          </w:tcPr>
          <w:p w14:paraId="6AC5F52D" w14:textId="4FE714C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534398.4</w:t>
            </w:r>
          </w:p>
        </w:tc>
        <w:tc>
          <w:tcPr>
            <w:tcW w:w="1132" w:type="dxa"/>
            <w:shd w:val="clear" w:color="auto" w:fill="auto"/>
            <w:noWrap/>
            <w:vAlign w:val="bottom"/>
            <w:hideMark/>
          </w:tcPr>
          <w:p w14:paraId="475BB6B5" w14:textId="0E3F3D3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379399.4</w:t>
            </w:r>
          </w:p>
        </w:tc>
        <w:tc>
          <w:tcPr>
            <w:tcW w:w="1132" w:type="dxa"/>
            <w:shd w:val="clear" w:color="auto" w:fill="auto"/>
            <w:noWrap/>
            <w:vAlign w:val="bottom"/>
            <w:hideMark/>
          </w:tcPr>
          <w:p w14:paraId="247D253B" w14:textId="6021451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349838.3</w:t>
            </w:r>
          </w:p>
        </w:tc>
        <w:tc>
          <w:tcPr>
            <w:tcW w:w="1132" w:type="dxa"/>
            <w:shd w:val="clear" w:color="auto" w:fill="auto"/>
            <w:noWrap/>
            <w:vAlign w:val="bottom"/>
            <w:hideMark/>
          </w:tcPr>
          <w:p w14:paraId="700A1C5A" w14:textId="008C25E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349110.2</w:t>
            </w:r>
          </w:p>
        </w:tc>
        <w:tc>
          <w:tcPr>
            <w:tcW w:w="941" w:type="dxa"/>
            <w:vAlign w:val="bottom"/>
          </w:tcPr>
          <w:p w14:paraId="45AB2F31" w14:textId="1B97F18E" w:rsidR="008770C2" w:rsidRDefault="008770C2" w:rsidP="00C67A61">
            <w:pPr>
              <w:spacing w:after="0" w:line="240" w:lineRule="auto"/>
              <w:jc w:val="right"/>
              <w:rPr>
                <w:rFonts w:ascii="Calibri" w:hAnsi="Calibri"/>
                <w:color w:val="000000"/>
              </w:rPr>
            </w:pPr>
            <w:r>
              <w:rPr>
                <w:rFonts w:ascii="Calibri" w:hAnsi="Calibri"/>
                <w:color w:val="000000"/>
              </w:rPr>
              <w:t>372727.8</w:t>
            </w:r>
          </w:p>
        </w:tc>
        <w:tc>
          <w:tcPr>
            <w:tcW w:w="941" w:type="dxa"/>
            <w:vAlign w:val="bottom"/>
          </w:tcPr>
          <w:p w14:paraId="5C60BEA1" w14:textId="2F1AA31D" w:rsidR="008770C2" w:rsidRDefault="008770C2" w:rsidP="00C67A61">
            <w:pPr>
              <w:spacing w:after="0" w:line="240" w:lineRule="auto"/>
              <w:jc w:val="right"/>
              <w:rPr>
                <w:rFonts w:ascii="Calibri" w:hAnsi="Calibri"/>
                <w:color w:val="000000"/>
              </w:rPr>
            </w:pPr>
            <w:r>
              <w:rPr>
                <w:rFonts w:ascii="Calibri" w:hAnsi="Calibri"/>
                <w:color w:val="000000"/>
              </w:rPr>
              <w:t>529651.3</w:t>
            </w:r>
          </w:p>
        </w:tc>
        <w:tc>
          <w:tcPr>
            <w:tcW w:w="1053" w:type="dxa"/>
            <w:shd w:val="clear" w:color="auto" w:fill="auto"/>
            <w:noWrap/>
            <w:vAlign w:val="bottom"/>
            <w:hideMark/>
          </w:tcPr>
          <w:p w14:paraId="4EEE9351" w14:textId="3F11C01D"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652887.8</w:t>
            </w:r>
          </w:p>
        </w:tc>
      </w:tr>
      <w:tr w:rsidR="008770C2" w:rsidRPr="00C67A61" w14:paraId="0914E6A9"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44EB6D1"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0AC86797" w14:textId="5ECD9F2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114262.4</w:t>
            </w:r>
          </w:p>
        </w:tc>
        <w:tc>
          <w:tcPr>
            <w:tcW w:w="1053" w:type="dxa"/>
            <w:shd w:val="clear" w:color="auto" w:fill="auto"/>
            <w:noWrap/>
            <w:vAlign w:val="bottom"/>
            <w:hideMark/>
          </w:tcPr>
          <w:p w14:paraId="453AC27A" w14:textId="74FE9CA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104687.3</w:t>
            </w:r>
          </w:p>
        </w:tc>
        <w:tc>
          <w:tcPr>
            <w:tcW w:w="1132" w:type="dxa"/>
            <w:shd w:val="clear" w:color="auto" w:fill="auto"/>
            <w:noWrap/>
            <w:vAlign w:val="bottom"/>
            <w:hideMark/>
          </w:tcPr>
          <w:p w14:paraId="7A43AC1E" w14:textId="4E4E7EF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90735.31</w:t>
            </w:r>
          </w:p>
        </w:tc>
        <w:tc>
          <w:tcPr>
            <w:tcW w:w="1132" w:type="dxa"/>
            <w:shd w:val="clear" w:color="auto" w:fill="auto"/>
            <w:noWrap/>
            <w:vAlign w:val="bottom"/>
            <w:hideMark/>
          </w:tcPr>
          <w:p w14:paraId="112EE706" w14:textId="4AB0B18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91223.83</w:t>
            </w:r>
          </w:p>
        </w:tc>
        <w:tc>
          <w:tcPr>
            <w:tcW w:w="1132" w:type="dxa"/>
            <w:shd w:val="clear" w:color="auto" w:fill="auto"/>
            <w:noWrap/>
            <w:vAlign w:val="bottom"/>
            <w:hideMark/>
          </w:tcPr>
          <w:p w14:paraId="4F6188DA" w14:textId="34FDEAA2"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91348.01</w:t>
            </w:r>
          </w:p>
        </w:tc>
        <w:tc>
          <w:tcPr>
            <w:tcW w:w="941" w:type="dxa"/>
            <w:vAlign w:val="bottom"/>
          </w:tcPr>
          <w:p w14:paraId="166BFE4C" w14:textId="0C1F09AB" w:rsidR="008770C2" w:rsidRDefault="008770C2" w:rsidP="00C67A61">
            <w:pPr>
              <w:spacing w:after="0" w:line="240" w:lineRule="auto"/>
              <w:jc w:val="right"/>
              <w:rPr>
                <w:rFonts w:ascii="Calibri" w:hAnsi="Calibri"/>
                <w:color w:val="000000"/>
              </w:rPr>
            </w:pPr>
            <w:r>
              <w:rPr>
                <w:rFonts w:ascii="Calibri" w:hAnsi="Calibri"/>
                <w:color w:val="000000"/>
              </w:rPr>
              <w:t>90483.43</w:t>
            </w:r>
          </w:p>
        </w:tc>
        <w:tc>
          <w:tcPr>
            <w:tcW w:w="941" w:type="dxa"/>
            <w:vAlign w:val="bottom"/>
          </w:tcPr>
          <w:p w14:paraId="2ED8FA68" w14:textId="1DC29D2B" w:rsidR="008770C2" w:rsidRDefault="008770C2" w:rsidP="00C67A61">
            <w:pPr>
              <w:spacing w:after="0" w:line="240" w:lineRule="auto"/>
              <w:jc w:val="right"/>
              <w:rPr>
                <w:rFonts w:ascii="Calibri" w:hAnsi="Calibri"/>
                <w:color w:val="000000"/>
              </w:rPr>
            </w:pPr>
            <w:r>
              <w:rPr>
                <w:rFonts w:ascii="Calibri" w:hAnsi="Calibri"/>
                <w:color w:val="000000"/>
              </w:rPr>
              <w:t>104878.3</w:t>
            </w:r>
          </w:p>
        </w:tc>
        <w:tc>
          <w:tcPr>
            <w:tcW w:w="1053" w:type="dxa"/>
            <w:shd w:val="clear" w:color="auto" w:fill="auto"/>
            <w:noWrap/>
            <w:vAlign w:val="bottom"/>
            <w:hideMark/>
          </w:tcPr>
          <w:p w14:paraId="6BCBEB75" w14:textId="7C358D5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116098.7</w:t>
            </w:r>
          </w:p>
        </w:tc>
      </w:tr>
      <w:tr w:rsidR="008770C2" w:rsidRPr="00C67A61" w14:paraId="297B974B"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1E19E51"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47833063" w14:textId="038BC432"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1217173</w:t>
            </w:r>
          </w:p>
        </w:tc>
        <w:tc>
          <w:tcPr>
            <w:tcW w:w="1053" w:type="dxa"/>
            <w:shd w:val="clear" w:color="auto" w:fill="auto"/>
            <w:noWrap/>
            <w:vAlign w:val="bottom"/>
            <w:hideMark/>
          </w:tcPr>
          <w:p w14:paraId="0EE43131" w14:textId="2585728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1218416</w:t>
            </w:r>
          </w:p>
        </w:tc>
        <w:tc>
          <w:tcPr>
            <w:tcW w:w="1132" w:type="dxa"/>
            <w:shd w:val="clear" w:color="auto" w:fill="auto"/>
            <w:noWrap/>
            <w:vAlign w:val="bottom"/>
            <w:hideMark/>
          </w:tcPr>
          <w:p w14:paraId="633FEC81" w14:textId="3F226DA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973828.8</w:t>
            </w:r>
          </w:p>
        </w:tc>
        <w:tc>
          <w:tcPr>
            <w:tcW w:w="1132" w:type="dxa"/>
            <w:shd w:val="clear" w:color="auto" w:fill="auto"/>
            <w:noWrap/>
            <w:vAlign w:val="bottom"/>
            <w:hideMark/>
          </w:tcPr>
          <w:p w14:paraId="26610A8C" w14:textId="1476121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872936.3</w:t>
            </w:r>
          </w:p>
        </w:tc>
        <w:tc>
          <w:tcPr>
            <w:tcW w:w="1132" w:type="dxa"/>
            <w:shd w:val="clear" w:color="auto" w:fill="auto"/>
            <w:noWrap/>
            <w:vAlign w:val="bottom"/>
            <w:hideMark/>
          </w:tcPr>
          <w:p w14:paraId="73DE7619" w14:textId="30F6B6A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958294.8</w:t>
            </w:r>
          </w:p>
        </w:tc>
        <w:tc>
          <w:tcPr>
            <w:tcW w:w="941" w:type="dxa"/>
            <w:vAlign w:val="bottom"/>
          </w:tcPr>
          <w:p w14:paraId="5E907AE5" w14:textId="03C918B5" w:rsidR="008770C2" w:rsidRDefault="008770C2" w:rsidP="00C67A61">
            <w:pPr>
              <w:spacing w:after="0" w:line="240" w:lineRule="auto"/>
              <w:jc w:val="right"/>
              <w:rPr>
                <w:rFonts w:ascii="Calibri" w:hAnsi="Calibri"/>
                <w:color w:val="000000"/>
              </w:rPr>
            </w:pPr>
            <w:r>
              <w:rPr>
                <w:rFonts w:ascii="Calibri" w:hAnsi="Calibri"/>
                <w:color w:val="000000"/>
              </w:rPr>
              <w:t>963325.3</w:t>
            </w:r>
          </w:p>
        </w:tc>
        <w:tc>
          <w:tcPr>
            <w:tcW w:w="941" w:type="dxa"/>
            <w:vAlign w:val="bottom"/>
          </w:tcPr>
          <w:p w14:paraId="2BA7C506" w14:textId="54C57F8A" w:rsidR="008770C2" w:rsidRDefault="008770C2" w:rsidP="00C67A61">
            <w:pPr>
              <w:spacing w:after="0" w:line="240" w:lineRule="auto"/>
              <w:jc w:val="right"/>
              <w:rPr>
                <w:rFonts w:ascii="Calibri" w:hAnsi="Calibri"/>
                <w:color w:val="000000"/>
              </w:rPr>
            </w:pPr>
            <w:r>
              <w:rPr>
                <w:rFonts w:ascii="Calibri" w:hAnsi="Calibri"/>
                <w:color w:val="000000"/>
              </w:rPr>
              <w:t>1312102</w:t>
            </w:r>
          </w:p>
        </w:tc>
        <w:tc>
          <w:tcPr>
            <w:tcW w:w="1053" w:type="dxa"/>
            <w:shd w:val="clear" w:color="auto" w:fill="auto"/>
            <w:noWrap/>
            <w:vAlign w:val="bottom"/>
            <w:hideMark/>
          </w:tcPr>
          <w:p w14:paraId="386583BC" w14:textId="11D5E642"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1374813</w:t>
            </w:r>
          </w:p>
        </w:tc>
      </w:tr>
      <w:tr w:rsidR="008770C2" w:rsidRPr="00C67A61" w14:paraId="7D8E80E1" w14:textId="77777777" w:rsidTr="008770C2">
        <w:trPr>
          <w:trHeight w:val="300"/>
        </w:trPr>
        <w:tc>
          <w:tcPr>
            <w:tcW w:w="9828" w:type="dxa"/>
            <w:gridSpan w:val="9"/>
            <w:tcBorders>
              <w:top w:val="single" w:sz="8" w:space="0" w:color="auto"/>
              <w:bottom w:val="single" w:sz="8" w:space="0" w:color="auto"/>
            </w:tcBorders>
          </w:tcPr>
          <w:p w14:paraId="0567E37A" w14:textId="67C78532" w:rsidR="008770C2" w:rsidRPr="00C67A61" w:rsidRDefault="008770C2"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8770C2" w:rsidRPr="00C67A61" w14:paraId="16A1D8B7"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5EF33577"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33570E7E" w14:textId="6320D84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6642.11</w:t>
            </w:r>
          </w:p>
        </w:tc>
        <w:tc>
          <w:tcPr>
            <w:tcW w:w="1053" w:type="dxa"/>
            <w:shd w:val="clear" w:color="auto" w:fill="auto"/>
            <w:noWrap/>
            <w:vAlign w:val="bottom"/>
            <w:hideMark/>
          </w:tcPr>
          <w:p w14:paraId="2DD3BFB5" w14:textId="1EB5ECB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8323.84</w:t>
            </w:r>
          </w:p>
        </w:tc>
        <w:tc>
          <w:tcPr>
            <w:tcW w:w="1132" w:type="dxa"/>
            <w:shd w:val="clear" w:color="auto" w:fill="auto"/>
            <w:noWrap/>
            <w:vAlign w:val="bottom"/>
            <w:hideMark/>
          </w:tcPr>
          <w:p w14:paraId="2F6E449E" w14:textId="57CB1104"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7881.48</w:t>
            </w:r>
          </w:p>
        </w:tc>
        <w:tc>
          <w:tcPr>
            <w:tcW w:w="1132" w:type="dxa"/>
            <w:shd w:val="clear" w:color="auto" w:fill="auto"/>
            <w:noWrap/>
            <w:vAlign w:val="bottom"/>
            <w:hideMark/>
          </w:tcPr>
          <w:p w14:paraId="344B2E47" w14:textId="7799E87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7836.91</w:t>
            </w:r>
          </w:p>
        </w:tc>
        <w:tc>
          <w:tcPr>
            <w:tcW w:w="1132" w:type="dxa"/>
            <w:shd w:val="clear" w:color="auto" w:fill="auto"/>
            <w:noWrap/>
            <w:vAlign w:val="bottom"/>
            <w:hideMark/>
          </w:tcPr>
          <w:p w14:paraId="433B1B35" w14:textId="0FDB9F48"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7843.58</w:t>
            </w:r>
          </w:p>
        </w:tc>
        <w:tc>
          <w:tcPr>
            <w:tcW w:w="941" w:type="dxa"/>
            <w:vAlign w:val="bottom"/>
          </w:tcPr>
          <w:p w14:paraId="0BD712DD" w14:textId="777A493F" w:rsidR="008770C2" w:rsidRDefault="008770C2" w:rsidP="00C67A61">
            <w:pPr>
              <w:spacing w:after="0" w:line="240" w:lineRule="auto"/>
              <w:jc w:val="right"/>
              <w:rPr>
                <w:rFonts w:ascii="Calibri" w:hAnsi="Calibri"/>
                <w:color w:val="000000"/>
              </w:rPr>
            </w:pPr>
            <w:r>
              <w:rPr>
                <w:rFonts w:ascii="Calibri" w:hAnsi="Calibri"/>
                <w:color w:val="000000"/>
              </w:rPr>
              <w:t>7902.95</w:t>
            </w:r>
          </w:p>
        </w:tc>
        <w:tc>
          <w:tcPr>
            <w:tcW w:w="941" w:type="dxa"/>
            <w:vAlign w:val="bottom"/>
          </w:tcPr>
          <w:p w14:paraId="2E0D3F14" w14:textId="2958E9A7" w:rsidR="008770C2" w:rsidRDefault="008770C2" w:rsidP="00C67A61">
            <w:pPr>
              <w:spacing w:after="0" w:line="240" w:lineRule="auto"/>
              <w:jc w:val="right"/>
              <w:rPr>
                <w:rFonts w:ascii="Calibri" w:hAnsi="Calibri"/>
                <w:color w:val="000000"/>
              </w:rPr>
            </w:pPr>
            <w:r>
              <w:rPr>
                <w:rFonts w:ascii="Calibri" w:hAnsi="Calibri"/>
                <w:color w:val="000000"/>
              </w:rPr>
              <w:t>7647.73</w:t>
            </w:r>
          </w:p>
        </w:tc>
        <w:tc>
          <w:tcPr>
            <w:tcW w:w="1053" w:type="dxa"/>
            <w:shd w:val="clear" w:color="auto" w:fill="auto"/>
            <w:noWrap/>
            <w:vAlign w:val="bottom"/>
            <w:hideMark/>
          </w:tcPr>
          <w:p w14:paraId="4D8F89AF" w14:textId="06DFF5F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6575.83</w:t>
            </w:r>
          </w:p>
        </w:tc>
      </w:tr>
      <w:tr w:rsidR="008770C2" w:rsidRPr="00C67A61" w14:paraId="2CBAE648"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5A03ABA9"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59DD61A9" w14:textId="5A59216C"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2617.28</w:t>
            </w:r>
          </w:p>
        </w:tc>
        <w:tc>
          <w:tcPr>
            <w:tcW w:w="1053" w:type="dxa"/>
            <w:shd w:val="clear" w:color="auto" w:fill="auto"/>
            <w:noWrap/>
            <w:vAlign w:val="bottom"/>
            <w:hideMark/>
          </w:tcPr>
          <w:p w14:paraId="1CF8867C" w14:textId="245A69C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2144.69</w:t>
            </w:r>
          </w:p>
        </w:tc>
        <w:tc>
          <w:tcPr>
            <w:tcW w:w="1132" w:type="dxa"/>
            <w:shd w:val="clear" w:color="auto" w:fill="auto"/>
            <w:noWrap/>
            <w:vAlign w:val="bottom"/>
            <w:hideMark/>
          </w:tcPr>
          <w:p w14:paraId="054C00B7" w14:textId="54729B5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1491.05</w:t>
            </w:r>
          </w:p>
        </w:tc>
        <w:tc>
          <w:tcPr>
            <w:tcW w:w="1132" w:type="dxa"/>
            <w:shd w:val="clear" w:color="auto" w:fill="auto"/>
            <w:noWrap/>
            <w:vAlign w:val="bottom"/>
            <w:hideMark/>
          </w:tcPr>
          <w:p w14:paraId="4FC432C3" w14:textId="0AF024BB"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1359.21</w:t>
            </w:r>
          </w:p>
        </w:tc>
        <w:tc>
          <w:tcPr>
            <w:tcW w:w="1132" w:type="dxa"/>
            <w:shd w:val="clear" w:color="auto" w:fill="auto"/>
            <w:noWrap/>
            <w:vAlign w:val="bottom"/>
            <w:hideMark/>
          </w:tcPr>
          <w:p w14:paraId="34DC4B37" w14:textId="40AF1021"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1355.35</w:t>
            </w:r>
          </w:p>
        </w:tc>
        <w:tc>
          <w:tcPr>
            <w:tcW w:w="941" w:type="dxa"/>
            <w:vAlign w:val="bottom"/>
          </w:tcPr>
          <w:p w14:paraId="47D9F215" w14:textId="170A9131" w:rsidR="008770C2" w:rsidRDefault="008770C2" w:rsidP="00C67A61">
            <w:pPr>
              <w:spacing w:after="0" w:line="240" w:lineRule="auto"/>
              <w:jc w:val="right"/>
              <w:rPr>
                <w:rFonts w:ascii="Calibri" w:hAnsi="Calibri"/>
                <w:color w:val="000000"/>
              </w:rPr>
            </w:pPr>
            <w:r>
              <w:rPr>
                <w:rFonts w:ascii="Calibri" w:hAnsi="Calibri"/>
                <w:color w:val="000000"/>
              </w:rPr>
              <w:t>1483.28</w:t>
            </w:r>
          </w:p>
        </w:tc>
        <w:tc>
          <w:tcPr>
            <w:tcW w:w="941" w:type="dxa"/>
            <w:vAlign w:val="bottom"/>
          </w:tcPr>
          <w:p w14:paraId="36631DFD" w14:textId="0B70B80E" w:rsidR="008770C2" w:rsidRDefault="008770C2" w:rsidP="00C67A61">
            <w:pPr>
              <w:spacing w:after="0" w:line="240" w:lineRule="auto"/>
              <w:jc w:val="right"/>
              <w:rPr>
                <w:rFonts w:ascii="Calibri" w:hAnsi="Calibri"/>
                <w:color w:val="000000"/>
              </w:rPr>
            </w:pPr>
            <w:r>
              <w:rPr>
                <w:rFonts w:ascii="Calibri" w:hAnsi="Calibri"/>
                <w:color w:val="000000"/>
              </w:rPr>
              <w:t>2146.08</w:t>
            </w:r>
          </w:p>
        </w:tc>
        <w:tc>
          <w:tcPr>
            <w:tcW w:w="1053" w:type="dxa"/>
            <w:shd w:val="clear" w:color="auto" w:fill="auto"/>
            <w:noWrap/>
            <w:vAlign w:val="bottom"/>
            <w:hideMark/>
          </w:tcPr>
          <w:p w14:paraId="023E57CC" w14:textId="1E8769F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2639.93</w:t>
            </w:r>
          </w:p>
        </w:tc>
      </w:tr>
      <w:tr w:rsidR="008770C2" w:rsidRPr="00C67A61" w14:paraId="3EF3A4B4" w14:textId="77777777" w:rsidTr="008770C2">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19212257"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272F2758" w14:textId="11FCCB8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462.08</w:t>
            </w:r>
          </w:p>
        </w:tc>
        <w:tc>
          <w:tcPr>
            <w:tcW w:w="1053" w:type="dxa"/>
            <w:shd w:val="clear" w:color="auto" w:fill="auto"/>
            <w:noWrap/>
            <w:vAlign w:val="bottom"/>
            <w:hideMark/>
          </w:tcPr>
          <w:p w14:paraId="5705163C" w14:textId="3F3376B7"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418.8</w:t>
            </w:r>
          </w:p>
        </w:tc>
        <w:tc>
          <w:tcPr>
            <w:tcW w:w="1132" w:type="dxa"/>
            <w:shd w:val="clear" w:color="auto" w:fill="auto"/>
            <w:noWrap/>
            <w:vAlign w:val="bottom"/>
            <w:hideMark/>
          </w:tcPr>
          <w:p w14:paraId="7932EFA2" w14:textId="1C02DFB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355.62</w:t>
            </w:r>
          </w:p>
        </w:tc>
        <w:tc>
          <w:tcPr>
            <w:tcW w:w="1132" w:type="dxa"/>
            <w:shd w:val="clear" w:color="auto" w:fill="auto"/>
            <w:noWrap/>
            <w:vAlign w:val="bottom"/>
            <w:hideMark/>
          </w:tcPr>
          <w:p w14:paraId="32201303" w14:textId="425839F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355.75</w:t>
            </w:r>
          </w:p>
        </w:tc>
        <w:tc>
          <w:tcPr>
            <w:tcW w:w="1132" w:type="dxa"/>
            <w:shd w:val="clear" w:color="auto" w:fill="auto"/>
            <w:noWrap/>
            <w:vAlign w:val="bottom"/>
            <w:hideMark/>
          </w:tcPr>
          <w:p w14:paraId="138628FE" w14:textId="7DA7AF8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356.41</w:t>
            </w:r>
          </w:p>
        </w:tc>
        <w:tc>
          <w:tcPr>
            <w:tcW w:w="941" w:type="dxa"/>
            <w:vAlign w:val="bottom"/>
          </w:tcPr>
          <w:p w14:paraId="31DBD7E2" w14:textId="2504C719" w:rsidR="008770C2" w:rsidRDefault="008770C2" w:rsidP="00C67A61">
            <w:pPr>
              <w:spacing w:after="0" w:line="240" w:lineRule="auto"/>
              <w:jc w:val="right"/>
              <w:rPr>
                <w:rFonts w:ascii="Calibri" w:hAnsi="Calibri"/>
                <w:color w:val="000000"/>
              </w:rPr>
            </w:pPr>
            <w:r>
              <w:rPr>
                <w:rFonts w:ascii="Calibri" w:hAnsi="Calibri"/>
                <w:color w:val="000000"/>
              </w:rPr>
              <w:t>358.08</w:t>
            </w:r>
          </w:p>
        </w:tc>
        <w:tc>
          <w:tcPr>
            <w:tcW w:w="941" w:type="dxa"/>
            <w:vAlign w:val="bottom"/>
          </w:tcPr>
          <w:p w14:paraId="067CCDCF" w14:textId="4356DED3" w:rsidR="008770C2" w:rsidRDefault="008770C2" w:rsidP="00C67A61">
            <w:pPr>
              <w:spacing w:after="0" w:line="240" w:lineRule="auto"/>
              <w:jc w:val="right"/>
              <w:rPr>
                <w:rFonts w:ascii="Calibri" w:hAnsi="Calibri"/>
                <w:color w:val="000000"/>
              </w:rPr>
            </w:pPr>
            <w:r>
              <w:rPr>
                <w:rFonts w:ascii="Calibri" w:hAnsi="Calibri"/>
                <w:color w:val="000000"/>
              </w:rPr>
              <w:t>422.89</w:t>
            </w:r>
          </w:p>
        </w:tc>
        <w:tc>
          <w:tcPr>
            <w:tcW w:w="1053" w:type="dxa"/>
            <w:shd w:val="clear" w:color="auto" w:fill="auto"/>
            <w:noWrap/>
            <w:vAlign w:val="bottom"/>
            <w:hideMark/>
          </w:tcPr>
          <w:p w14:paraId="1CDF5604" w14:textId="39B29C9B"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469.81</w:t>
            </w:r>
          </w:p>
        </w:tc>
      </w:tr>
      <w:tr w:rsidR="008770C2" w:rsidRPr="00C67A61" w14:paraId="614D0ED5" w14:textId="77777777" w:rsidTr="008770C2">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240271A6" w14:textId="77777777" w:rsidR="008770C2" w:rsidRPr="00C67A61" w:rsidRDefault="008770C2"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0CCEA222" w14:textId="60C20126"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4939</w:t>
            </w:r>
          </w:p>
        </w:tc>
        <w:tc>
          <w:tcPr>
            <w:tcW w:w="1053" w:type="dxa"/>
            <w:shd w:val="clear" w:color="auto" w:fill="auto"/>
            <w:noWrap/>
            <w:vAlign w:val="bottom"/>
            <w:hideMark/>
          </w:tcPr>
          <w:p w14:paraId="6E2EA7FF" w14:textId="23E44FFF"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5126.6</w:t>
            </w:r>
          </w:p>
        </w:tc>
        <w:tc>
          <w:tcPr>
            <w:tcW w:w="1132" w:type="dxa"/>
            <w:shd w:val="clear" w:color="auto" w:fill="auto"/>
            <w:noWrap/>
            <w:vAlign w:val="bottom"/>
            <w:hideMark/>
          </w:tcPr>
          <w:p w14:paraId="0EEFE3F1" w14:textId="38C47480"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3861.1</w:t>
            </w:r>
          </w:p>
        </w:tc>
        <w:tc>
          <w:tcPr>
            <w:tcW w:w="1132" w:type="dxa"/>
            <w:shd w:val="clear" w:color="auto" w:fill="auto"/>
            <w:noWrap/>
            <w:vAlign w:val="bottom"/>
            <w:hideMark/>
          </w:tcPr>
          <w:p w14:paraId="2408433C" w14:textId="5F2BD323"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3510.1</w:t>
            </w:r>
          </w:p>
        </w:tc>
        <w:tc>
          <w:tcPr>
            <w:tcW w:w="1132" w:type="dxa"/>
            <w:shd w:val="clear" w:color="auto" w:fill="auto"/>
            <w:noWrap/>
            <w:vAlign w:val="bottom"/>
            <w:hideMark/>
          </w:tcPr>
          <w:p w14:paraId="6C080E7D" w14:textId="249F17CA"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3784.5</w:t>
            </w:r>
          </w:p>
        </w:tc>
        <w:tc>
          <w:tcPr>
            <w:tcW w:w="941" w:type="dxa"/>
            <w:vAlign w:val="bottom"/>
          </w:tcPr>
          <w:p w14:paraId="4717744F" w14:textId="06606E89" w:rsidR="008770C2" w:rsidRDefault="008770C2" w:rsidP="00C67A61">
            <w:pPr>
              <w:spacing w:after="0" w:line="240" w:lineRule="auto"/>
              <w:jc w:val="right"/>
              <w:rPr>
                <w:rFonts w:ascii="Calibri" w:hAnsi="Calibri"/>
                <w:color w:val="000000"/>
              </w:rPr>
            </w:pPr>
            <w:r>
              <w:rPr>
                <w:rFonts w:ascii="Calibri" w:hAnsi="Calibri"/>
                <w:color w:val="000000"/>
              </w:rPr>
              <w:t>3792.6</w:t>
            </w:r>
          </w:p>
        </w:tc>
        <w:tc>
          <w:tcPr>
            <w:tcW w:w="941" w:type="dxa"/>
            <w:vAlign w:val="bottom"/>
          </w:tcPr>
          <w:p w14:paraId="251ED1FD" w14:textId="3C7D428E" w:rsidR="008770C2" w:rsidRDefault="008770C2" w:rsidP="00C67A61">
            <w:pPr>
              <w:spacing w:after="0" w:line="240" w:lineRule="auto"/>
              <w:jc w:val="right"/>
              <w:rPr>
                <w:rFonts w:ascii="Calibri" w:hAnsi="Calibri"/>
                <w:color w:val="000000"/>
              </w:rPr>
            </w:pPr>
            <w:r>
              <w:rPr>
                <w:rFonts w:ascii="Calibri" w:hAnsi="Calibri"/>
                <w:color w:val="000000"/>
              </w:rPr>
              <w:t>5415.7</w:t>
            </w:r>
          </w:p>
        </w:tc>
        <w:tc>
          <w:tcPr>
            <w:tcW w:w="1053" w:type="dxa"/>
            <w:shd w:val="clear" w:color="auto" w:fill="auto"/>
            <w:noWrap/>
            <w:vAlign w:val="bottom"/>
            <w:hideMark/>
          </w:tcPr>
          <w:p w14:paraId="0C20CC5F" w14:textId="3C064715" w:rsidR="008770C2" w:rsidRPr="00C67A61" w:rsidRDefault="008770C2" w:rsidP="00C67A61">
            <w:pPr>
              <w:spacing w:after="0" w:line="240" w:lineRule="auto"/>
              <w:jc w:val="right"/>
              <w:rPr>
                <w:rFonts w:ascii="Calibri" w:eastAsia="Times New Roman" w:hAnsi="Calibri" w:cs="Times New Roman"/>
                <w:color w:val="000000"/>
              </w:rPr>
            </w:pPr>
            <w:r>
              <w:rPr>
                <w:rFonts w:ascii="Calibri" w:hAnsi="Calibri"/>
                <w:color w:val="000000"/>
              </w:rPr>
              <w:t>5451.8</w:t>
            </w:r>
          </w:p>
        </w:tc>
      </w:tr>
    </w:tbl>
    <w:p w14:paraId="32D184F1" w14:textId="77777777" w:rsidR="00E007C4" w:rsidRPr="008335D5" w:rsidRDefault="00E007C4" w:rsidP="00E007C4">
      <w:pPr>
        <w:spacing w:line="240" w:lineRule="auto"/>
        <w:rPr>
          <w:rFonts w:cs="Arial"/>
        </w:rPr>
      </w:pPr>
    </w:p>
    <w:p w14:paraId="6270D9B2" w14:textId="59D745BC" w:rsidR="007324E8" w:rsidRDefault="007324E8" w:rsidP="007324E8">
      <w:pPr>
        <w:pStyle w:val="Caption"/>
        <w:keepNext/>
        <w:jc w:val="center"/>
      </w:pPr>
      <w:r>
        <w:t xml:space="preserve">Table </w:t>
      </w:r>
      <w:r w:rsidR="001D09B7">
        <w:t>24</w:t>
      </w:r>
      <w:r>
        <w:t xml:space="preserve">: </w:t>
      </w:r>
      <w:r w:rsidR="008770C2">
        <w:t>Span 1 Updated Composite LRFR</w:t>
      </w:r>
      <w:r>
        <w:t xml:space="preserve">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C67A61" w:rsidRPr="00C67A61" w14:paraId="074DE27A" w14:textId="77777777" w:rsidTr="007324E8">
        <w:trPr>
          <w:trHeight w:val="300"/>
          <w:jc w:val="center"/>
        </w:trPr>
        <w:tc>
          <w:tcPr>
            <w:tcW w:w="4790" w:type="dxa"/>
            <w:shd w:val="clear" w:color="auto" w:fill="auto"/>
            <w:noWrap/>
            <w:vAlign w:val="bottom"/>
            <w:hideMark/>
          </w:tcPr>
          <w:p w14:paraId="2E050696"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11DA85DB" w14:textId="77777777" w:rsidR="00C67A61" w:rsidRPr="00C67A61" w:rsidRDefault="00C67A61" w:rsidP="00C67A61">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C67A61" w:rsidRPr="00C67A61" w14:paraId="42D0736F" w14:textId="77777777" w:rsidTr="007324E8">
        <w:trPr>
          <w:trHeight w:val="300"/>
          <w:jc w:val="center"/>
        </w:trPr>
        <w:tc>
          <w:tcPr>
            <w:tcW w:w="5897" w:type="dxa"/>
            <w:gridSpan w:val="2"/>
            <w:shd w:val="clear" w:color="auto" w:fill="auto"/>
            <w:noWrap/>
            <w:vAlign w:val="bottom"/>
            <w:hideMark/>
          </w:tcPr>
          <w:p w14:paraId="6855E8CA" w14:textId="7496CEE8" w:rsidR="00C67A61" w:rsidRPr="00C67A61" w:rsidRDefault="00C67A61"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C67A61" w:rsidRPr="00C67A61" w14:paraId="4E75D8C4" w14:textId="77777777" w:rsidTr="007324E8">
        <w:trPr>
          <w:trHeight w:val="300"/>
          <w:jc w:val="center"/>
        </w:trPr>
        <w:tc>
          <w:tcPr>
            <w:tcW w:w="4790" w:type="dxa"/>
            <w:shd w:val="clear" w:color="auto" w:fill="auto"/>
            <w:noWrap/>
            <w:vAlign w:val="bottom"/>
            <w:hideMark/>
          </w:tcPr>
          <w:p w14:paraId="51E9524C"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7F0719CD" w14:textId="77777777" w:rsidR="00C67A61" w:rsidRPr="00C67A61" w:rsidRDefault="00C67A61" w:rsidP="00C67A61">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C67A61" w:rsidRPr="00C67A61" w14:paraId="5F252FE1" w14:textId="77777777" w:rsidTr="007324E8">
        <w:trPr>
          <w:trHeight w:val="300"/>
          <w:jc w:val="center"/>
        </w:trPr>
        <w:tc>
          <w:tcPr>
            <w:tcW w:w="4790" w:type="dxa"/>
            <w:shd w:val="clear" w:color="auto" w:fill="auto"/>
            <w:noWrap/>
            <w:vAlign w:val="bottom"/>
            <w:hideMark/>
          </w:tcPr>
          <w:p w14:paraId="1A09A475"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7EF6DA64" w14:textId="1FA230F8" w:rsidR="00C67A61" w:rsidRPr="00C67A61" w:rsidRDefault="008770C2" w:rsidP="00C67A61">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10582898</w:t>
            </w:r>
          </w:p>
        </w:tc>
      </w:tr>
      <w:tr w:rsidR="00C67A61" w:rsidRPr="00C67A61" w14:paraId="21FD71CD" w14:textId="77777777" w:rsidTr="007324E8">
        <w:trPr>
          <w:trHeight w:val="300"/>
          <w:jc w:val="center"/>
        </w:trPr>
        <w:tc>
          <w:tcPr>
            <w:tcW w:w="5897" w:type="dxa"/>
            <w:gridSpan w:val="2"/>
            <w:shd w:val="clear" w:color="auto" w:fill="auto"/>
            <w:noWrap/>
            <w:vAlign w:val="bottom"/>
            <w:hideMark/>
          </w:tcPr>
          <w:p w14:paraId="1DCECF8F" w14:textId="37734040" w:rsidR="00C67A61" w:rsidRPr="00C67A61" w:rsidRDefault="00C67A61" w:rsidP="00C67A61">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C67A61" w:rsidRPr="00C67A61" w14:paraId="28C6D937" w14:textId="77777777" w:rsidTr="007324E8">
        <w:trPr>
          <w:trHeight w:val="300"/>
          <w:jc w:val="center"/>
        </w:trPr>
        <w:tc>
          <w:tcPr>
            <w:tcW w:w="4790" w:type="dxa"/>
            <w:shd w:val="clear" w:color="auto" w:fill="auto"/>
            <w:noWrap/>
            <w:vAlign w:val="bottom"/>
            <w:hideMark/>
          </w:tcPr>
          <w:p w14:paraId="13037894"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07357499" w14:textId="77777777" w:rsidR="00C67A61" w:rsidRPr="00C67A61" w:rsidRDefault="00C67A61" w:rsidP="00C67A61">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C67A61" w:rsidRPr="00C67A61" w14:paraId="02901371" w14:textId="77777777" w:rsidTr="007324E8">
        <w:trPr>
          <w:trHeight w:val="300"/>
          <w:jc w:val="center"/>
        </w:trPr>
        <w:tc>
          <w:tcPr>
            <w:tcW w:w="4790" w:type="dxa"/>
            <w:shd w:val="clear" w:color="auto" w:fill="auto"/>
            <w:noWrap/>
            <w:vAlign w:val="bottom"/>
            <w:hideMark/>
          </w:tcPr>
          <w:p w14:paraId="6F87DF54" w14:textId="77777777" w:rsidR="00C67A61" w:rsidRPr="00C67A61" w:rsidRDefault="00C67A61" w:rsidP="00C67A61">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4A8F9D3D" w14:textId="19B6C9DF" w:rsidR="00C67A61" w:rsidRPr="00C67A61" w:rsidRDefault="008770C2" w:rsidP="00C67A61">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11068044</w:t>
            </w:r>
          </w:p>
        </w:tc>
      </w:tr>
    </w:tbl>
    <w:p w14:paraId="2AE5E16D" w14:textId="77777777" w:rsidR="00E007C4" w:rsidRDefault="00E007C4" w:rsidP="00E007C4">
      <w:pPr>
        <w:spacing w:line="240" w:lineRule="auto"/>
        <w:rPr>
          <w:rFonts w:cs="Arial"/>
        </w:rPr>
      </w:pPr>
    </w:p>
    <w:p w14:paraId="55753551" w14:textId="77777777" w:rsidR="005C4DEB" w:rsidRDefault="005C4DEB">
      <w:pPr>
        <w:rPr>
          <w:b/>
          <w:bCs/>
          <w:sz w:val="18"/>
          <w:szCs w:val="18"/>
        </w:rPr>
      </w:pPr>
      <w:r>
        <w:br w:type="page"/>
      </w:r>
    </w:p>
    <w:p w14:paraId="31D79C62" w14:textId="49DA0027" w:rsidR="005C4DEB" w:rsidRDefault="005C4DEB" w:rsidP="005C4DEB">
      <w:pPr>
        <w:pStyle w:val="Caption"/>
        <w:keepNext/>
        <w:jc w:val="center"/>
      </w:pPr>
      <w:r>
        <w:lastRenderedPageBreak/>
        <w:t xml:space="preserve">Table </w:t>
      </w:r>
      <w:r w:rsidR="001719B5">
        <w:t>2</w:t>
      </w:r>
      <w:r w:rsidR="001D09B7">
        <w:t>5</w:t>
      </w:r>
      <w:r>
        <w:t>: Span 2 Updated Composite LRFR Rating Factors</w:t>
      </w:r>
    </w:p>
    <w:tbl>
      <w:tblPr>
        <w:tblW w:w="678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gridCol w:w="716"/>
        <w:gridCol w:w="716"/>
      </w:tblGrid>
      <w:tr w:rsidR="005C4DEB" w:rsidRPr="00C67A61" w14:paraId="1DE7349A"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37973059"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3E268A84"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679CCF08"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05BF4106"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152E31DD"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right w:val="single" w:sz="8" w:space="0" w:color="auto"/>
            </w:tcBorders>
            <w:shd w:val="clear" w:color="auto" w:fill="auto"/>
            <w:noWrap/>
            <w:vAlign w:val="bottom"/>
            <w:hideMark/>
          </w:tcPr>
          <w:p w14:paraId="283BA4F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left w:val="single" w:sz="8" w:space="0" w:color="auto"/>
              <w:right w:val="single" w:sz="8" w:space="0" w:color="auto"/>
            </w:tcBorders>
            <w:shd w:val="clear" w:color="auto" w:fill="auto"/>
            <w:noWrap/>
            <w:vAlign w:val="center"/>
            <w:hideMark/>
          </w:tcPr>
          <w:p w14:paraId="133505C8"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c>
          <w:tcPr>
            <w:tcW w:w="716" w:type="dxa"/>
            <w:tcBorders>
              <w:top w:val="single" w:sz="12" w:space="0" w:color="auto"/>
              <w:left w:val="single" w:sz="8" w:space="0" w:color="auto"/>
              <w:right w:val="single" w:sz="8" w:space="0" w:color="auto"/>
            </w:tcBorders>
            <w:vAlign w:val="center"/>
          </w:tcPr>
          <w:p w14:paraId="742B7FE7"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716" w:type="dxa"/>
            <w:tcBorders>
              <w:top w:val="single" w:sz="12" w:space="0" w:color="auto"/>
              <w:left w:val="single" w:sz="8" w:space="0" w:color="auto"/>
              <w:right w:val="single" w:sz="12" w:space="0" w:color="auto"/>
            </w:tcBorders>
            <w:vAlign w:val="center"/>
          </w:tcPr>
          <w:p w14:paraId="43D6AE3D"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5C4DEB" w:rsidRPr="00C67A61" w14:paraId="3FF3B000" w14:textId="77777777"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9D9B4A3"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5C4DEB" w:rsidRPr="00C67A61" w14:paraId="68D31BD5"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2B3C13A"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45087DA6" w14:textId="1EF0C5B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4.05</w:t>
            </w:r>
          </w:p>
        </w:tc>
        <w:tc>
          <w:tcPr>
            <w:tcW w:w="716" w:type="dxa"/>
            <w:shd w:val="clear" w:color="auto" w:fill="auto"/>
            <w:noWrap/>
            <w:vAlign w:val="bottom"/>
            <w:hideMark/>
          </w:tcPr>
          <w:p w14:paraId="71C93041" w14:textId="26703D9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4.25</w:t>
            </w:r>
          </w:p>
        </w:tc>
        <w:tc>
          <w:tcPr>
            <w:tcW w:w="716" w:type="dxa"/>
            <w:shd w:val="clear" w:color="auto" w:fill="auto"/>
            <w:noWrap/>
            <w:vAlign w:val="bottom"/>
            <w:hideMark/>
          </w:tcPr>
          <w:p w14:paraId="4E4D347C" w14:textId="301797C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5.38</w:t>
            </w:r>
          </w:p>
        </w:tc>
        <w:tc>
          <w:tcPr>
            <w:tcW w:w="716" w:type="dxa"/>
            <w:shd w:val="clear" w:color="auto" w:fill="auto"/>
            <w:noWrap/>
            <w:vAlign w:val="bottom"/>
            <w:hideMark/>
          </w:tcPr>
          <w:p w14:paraId="02E35117" w14:textId="4914D6A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6.36</w:t>
            </w:r>
          </w:p>
        </w:tc>
        <w:tc>
          <w:tcPr>
            <w:tcW w:w="716" w:type="dxa"/>
            <w:tcBorders>
              <w:right w:val="single" w:sz="8" w:space="0" w:color="auto"/>
            </w:tcBorders>
            <w:shd w:val="clear" w:color="auto" w:fill="auto"/>
            <w:noWrap/>
            <w:vAlign w:val="bottom"/>
            <w:hideMark/>
          </w:tcPr>
          <w:p w14:paraId="65AAA33D" w14:textId="14A238E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5.75</w:t>
            </w:r>
          </w:p>
        </w:tc>
        <w:tc>
          <w:tcPr>
            <w:tcW w:w="716" w:type="dxa"/>
            <w:tcBorders>
              <w:left w:val="single" w:sz="8" w:space="0" w:color="auto"/>
              <w:right w:val="single" w:sz="8" w:space="0" w:color="auto"/>
            </w:tcBorders>
            <w:shd w:val="clear" w:color="auto" w:fill="auto"/>
            <w:noWrap/>
            <w:vAlign w:val="bottom"/>
            <w:hideMark/>
          </w:tcPr>
          <w:p w14:paraId="5E454ABB" w14:textId="6B3D67B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5.71</w:t>
            </w:r>
          </w:p>
        </w:tc>
        <w:tc>
          <w:tcPr>
            <w:tcW w:w="716" w:type="dxa"/>
            <w:tcBorders>
              <w:left w:val="single" w:sz="8" w:space="0" w:color="auto"/>
              <w:right w:val="single" w:sz="8" w:space="0" w:color="auto"/>
            </w:tcBorders>
            <w:vAlign w:val="bottom"/>
          </w:tcPr>
          <w:p w14:paraId="2350C42C" w14:textId="57FCFEE4" w:rsidR="005C4DEB" w:rsidRDefault="005C4DEB" w:rsidP="005C4DEB">
            <w:pPr>
              <w:spacing w:after="0" w:line="240" w:lineRule="auto"/>
              <w:jc w:val="right"/>
              <w:rPr>
                <w:rFonts w:ascii="Calibri" w:hAnsi="Calibri"/>
                <w:color w:val="000000"/>
              </w:rPr>
            </w:pPr>
            <w:r>
              <w:rPr>
                <w:rFonts w:ascii="Calibri" w:hAnsi="Calibri"/>
                <w:color w:val="000000"/>
              </w:rPr>
              <w:t>4.12</w:t>
            </w:r>
          </w:p>
        </w:tc>
        <w:tc>
          <w:tcPr>
            <w:tcW w:w="716" w:type="dxa"/>
            <w:tcBorders>
              <w:left w:val="single" w:sz="8" w:space="0" w:color="auto"/>
              <w:right w:val="single" w:sz="12" w:space="0" w:color="auto"/>
            </w:tcBorders>
            <w:vAlign w:val="bottom"/>
          </w:tcPr>
          <w:p w14:paraId="6C829676" w14:textId="58520D62" w:rsidR="005C4DEB" w:rsidRDefault="005C4DEB" w:rsidP="005C4DEB">
            <w:pPr>
              <w:spacing w:after="0" w:line="240" w:lineRule="auto"/>
              <w:jc w:val="right"/>
              <w:rPr>
                <w:rFonts w:ascii="Calibri" w:hAnsi="Calibri"/>
                <w:color w:val="000000"/>
              </w:rPr>
            </w:pPr>
            <w:r>
              <w:rPr>
                <w:rFonts w:ascii="Calibri" w:hAnsi="Calibri"/>
                <w:color w:val="000000"/>
              </w:rPr>
              <w:t>3.75</w:t>
            </w:r>
          </w:p>
        </w:tc>
      </w:tr>
      <w:tr w:rsidR="005C4DEB" w:rsidRPr="00C67A61" w14:paraId="56877270"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5DFBB09"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7316F706" w14:textId="29F5552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5.26</w:t>
            </w:r>
          </w:p>
        </w:tc>
        <w:tc>
          <w:tcPr>
            <w:tcW w:w="716" w:type="dxa"/>
            <w:shd w:val="clear" w:color="auto" w:fill="auto"/>
            <w:noWrap/>
            <w:vAlign w:val="bottom"/>
            <w:hideMark/>
          </w:tcPr>
          <w:p w14:paraId="530F8835" w14:textId="4143488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5.51</w:t>
            </w:r>
          </w:p>
        </w:tc>
        <w:tc>
          <w:tcPr>
            <w:tcW w:w="716" w:type="dxa"/>
            <w:shd w:val="clear" w:color="auto" w:fill="auto"/>
            <w:noWrap/>
            <w:vAlign w:val="bottom"/>
            <w:hideMark/>
          </w:tcPr>
          <w:p w14:paraId="15E929CE" w14:textId="7F57B09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6.97</w:t>
            </w:r>
          </w:p>
        </w:tc>
        <w:tc>
          <w:tcPr>
            <w:tcW w:w="716" w:type="dxa"/>
            <w:shd w:val="clear" w:color="auto" w:fill="auto"/>
            <w:noWrap/>
            <w:vAlign w:val="bottom"/>
            <w:hideMark/>
          </w:tcPr>
          <w:p w14:paraId="2CF5816E" w14:textId="4B508B5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8.25</w:t>
            </w:r>
          </w:p>
        </w:tc>
        <w:tc>
          <w:tcPr>
            <w:tcW w:w="716" w:type="dxa"/>
            <w:tcBorders>
              <w:right w:val="single" w:sz="8" w:space="0" w:color="auto"/>
            </w:tcBorders>
            <w:shd w:val="clear" w:color="auto" w:fill="auto"/>
            <w:noWrap/>
            <w:vAlign w:val="bottom"/>
            <w:hideMark/>
          </w:tcPr>
          <w:p w14:paraId="61731846" w14:textId="43B0364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7.45</w:t>
            </w:r>
          </w:p>
        </w:tc>
        <w:tc>
          <w:tcPr>
            <w:tcW w:w="716" w:type="dxa"/>
            <w:tcBorders>
              <w:left w:val="single" w:sz="8" w:space="0" w:color="auto"/>
              <w:right w:val="single" w:sz="8" w:space="0" w:color="auto"/>
            </w:tcBorders>
            <w:shd w:val="clear" w:color="auto" w:fill="auto"/>
            <w:noWrap/>
            <w:vAlign w:val="bottom"/>
            <w:hideMark/>
          </w:tcPr>
          <w:p w14:paraId="177721EE" w14:textId="0F50093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7.40</w:t>
            </w:r>
          </w:p>
        </w:tc>
        <w:tc>
          <w:tcPr>
            <w:tcW w:w="716" w:type="dxa"/>
            <w:tcBorders>
              <w:left w:val="single" w:sz="8" w:space="0" w:color="auto"/>
              <w:right w:val="single" w:sz="8" w:space="0" w:color="auto"/>
            </w:tcBorders>
            <w:vAlign w:val="bottom"/>
          </w:tcPr>
          <w:p w14:paraId="505D5B89" w14:textId="4AE2F6B0" w:rsidR="005C4DEB" w:rsidRDefault="005C4DEB" w:rsidP="005C4DEB">
            <w:pPr>
              <w:spacing w:after="0" w:line="240" w:lineRule="auto"/>
              <w:jc w:val="right"/>
              <w:rPr>
                <w:rFonts w:ascii="Calibri" w:hAnsi="Calibri"/>
                <w:color w:val="000000"/>
              </w:rPr>
            </w:pPr>
            <w:r>
              <w:rPr>
                <w:rFonts w:ascii="Calibri" w:hAnsi="Calibri"/>
                <w:color w:val="000000"/>
              </w:rPr>
              <w:t>5.34</w:t>
            </w:r>
          </w:p>
        </w:tc>
        <w:tc>
          <w:tcPr>
            <w:tcW w:w="716" w:type="dxa"/>
            <w:tcBorders>
              <w:left w:val="single" w:sz="8" w:space="0" w:color="auto"/>
              <w:right w:val="single" w:sz="12" w:space="0" w:color="auto"/>
            </w:tcBorders>
            <w:vAlign w:val="bottom"/>
          </w:tcPr>
          <w:p w14:paraId="288D79D4" w14:textId="32F624D8" w:rsidR="005C4DEB" w:rsidRDefault="005C4DEB" w:rsidP="005C4DEB">
            <w:pPr>
              <w:spacing w:after="0" w:line="240" w:lineRule="auto"/>
              <w:jc w:val="right"/>
              <w:rPr>
                <w:rFonts w:ascii="Calibri" w:hAnsi="Calibri"/>
                <w:color w:val="000000"/>
              </w:rPr>
            </w:pPr>
            <w:r>
              <w:rPr>
                <w:rFonts w:ascii="Calibri" w:hAnsi="Calibri"/>
                <w:color w:val="000000"/>
              </w:rPr>
              <w:t>4.86</w:t>
            </w:r>
          </w:p>
        </w:tc>
      </w:tr>
      <w:tr w:rsidR="005C4DEB" w:rsidRPr="00C67A61" w14:paraId="5728D796" w14:textId="77777777" w:rsidTr="005C4DEB">
        <w:trPr>
          <w:trHeight w:val="300"/>
          <w:jc w:val="center"/>
        </w:trPr>
        <w:tc>
          <w:tcPr>
            <w:tcW w:w="6781" w:type="dxa"/>
            <w:gridSpan w:val="9"/>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253E03E9"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5C4DEB" w:rsidRPr="00C67A61" w14:paraId="14852856"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4E37C71"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3629EAEB" w14:textId="7A3602C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3.28</w:t>
            </w:r>
          </w:p>
        </w:tc>
        <w:tc>
          <w:tcPr>
            <w:tcW w:w="716" w:type="dxa"/>
            <w:shd w:val="clear" w:color="auto" w:fill="auto"/>
            <w:noWrap/>
            <w:vAlign w:val="bottom"/>
            <w:hideMark/>
          </w:tcPr>
          <w:p w14:paraId="01261A7B" w14:textId="7CC5B91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3.02</w:t>
            </w:r>
          </w:p>
        </w:tc>
        <w:tc>
          <w:tcPr>
            <w:tcW w:w="716" w:type="dxa"/>
            <w:shd w:val="clear" w:color="auto" w:fill="auto"/>
            <w:noWrap/>
            <w:vAlign w:val="bottom"/>
            <w:hideMark/>
          </w:tcPr>
          <w:p w14:paraId="2DD2A3BF" w14:textId="610A6C5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4.18</w:t>
            </w:r>
          </w:p>
        </w:tc>
        <w:tc>
          <w:tcPr>
            <w:tcW w:w="716" w:type="dxa"/>
            <w:shd w:val="clear" w:color="auto" w:fill="auto"/>
            <w:noWrap/>
            <w:vAlign w:val="bottom"/>
            <w:hideMark/>
          </w:tcPr>
          <w:p w14:paraId="04E09FAC" w14:textId="46079D3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4.84</w:t>
            </w:r>
          </w:p>
        </w:tc>
        <w:tc>
          <w:tcPr>
            <w:tcW w:w="716" w:type="dxa"/>
            <w:tcBorders>
              <w:right w:val="single" w:sz="8" w:space="0" w:color="auto"/>
            </w:tcBorders>
            <w:shd w:val="clear" w:color="auto" w:fill="auto"/>
            <w:noWrap/>
            <w:vAlign w:val="bottom"/>
            <w:hideMark/>
          </w:tcPr>
          <w:p w14:paraId="385A3AD3" w14:textId="49BC9F3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4.46</w:t>
            </w:r>
          </w:p>
        </w:tc>
        <w:tc>
          <w:tcPr>
            <w:tcW w:w="716" w:type="dxa"/>
            <w:tcBorders>
              <w:left w:val="single" w:sz="8" w:space="0" w:color="auto"/>
              <w:right w:val="single" w:sz="8" w:space="0" w:color="auto"/>
            </w:tcBorders>
            <w:shd w:val="clear" w:color="auto" w:fill="auto"/>
            <w:noWrap/>
            <w:vAlign w:val="bottom"/>
            <w:hideMark/>
          </w:tcPr>
          <w:p w14:paraId="788F8EB9" w14:textId="31387A1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4.42</w:t>
            </w:r>
          </w:p>
        </w:tc>
        <w:tc>
          <w:tcPr>
            <w:tcW w:w="716" w:type="dxa"/>
            <w:tcBorders>
              <w:left w:val="single" w:sz="8" w:space="0" w:color="auto"/>
              <w:right w:val="single" w:sz="8" w:space="0" w:color="auto"/>
            </w:tcBorders>
            <w:vAlign w:val="bottom"/>
          </w:tcPr>
          <w:p w14:paraId="36633E2D" w14:textId="282D5413" w:rsidR="005C4DEB" w:rsidRDefault="005C4DEB" w:rsidP="005C4DEB">
            <w:pPr>
              <w:spacing w:after="0" w:line="240" w:lineRule="auto"/>
              <w:jc w:val="right"/>
              <w:rPr>
                <w:rFonts w:ascii="Calibri" w:hAnsi="Calibri"/>
                <w:color w:val="000000"/>
              </w:rPr>
            </w:pPr>
            <w:r>
              <w:rPr>
                <w:rFonts w:ascii="Calibri" w:hAnsi="Calibri"/>
                <w:color w:val="000000"/>
              </w:rPr>
              <w:t>3.07</w:t>
            </w:r>
          </w:p>
        </w:tc>
        <w:tc>
          <w:tcPr>
            <w:tcW w:w="716" w:type="dxa"/>
            <w:tcBorders>
              <w:left w:val="single" w:sz="8" w:space="0" w:color="auto"/>
              <w:right w:val="single" w:sz="12" w:space="0" w:color="auto"/>
            </w:tcBorders>
            <w:vAlign w:val="bottom"/>
          </w:tcPr>
          <w:p w14:paraId="18551EA4" w14:textId="72EC884E" w:rsidR="005C4DEB" w:rsidRDefault="005C4DEB" w:rsidP="005C4DEB">
            <w:pPr>
              <w:spacing w:after="0" w:line="240" w:lineRule="auto"/>
              <w:jc w:val="right"/>
              <w:rPr>
                <w:rFonts w:ascii="Calibri" w:hAnsi="Calibri"/>
                <w:color w:val="000000"/>
              </w:rPr>
            </w:pPr>
            <w:r>
              <w:rPr>
                <w:rFonts w:ascii="Calibri" w:hAnsi="Calibri"/>
                <w:color w:val="000000"/>
              </w:rPr>
              <w:t>3.11</w:t>
            </w:r>
          </w:p>
        </w:tc>
      </w:tr>
      <w:tr w:rsidR="005C4DEB" w:rsidRPr="00C67A61" w14:paraId="4DB42831"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53692BE8"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04C633C2" w14:textId="6F6F8DD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4.27</w:t>
            </w:r>
          </w:p>
        </w:tc>
        <w:tc>
          <w:tcPr>
            <w:tcW w:w="716" w:type="dxa"/>
            <w:tcBorders>
              <w:bottom w:val="single" w:sz="12" w:space="0" w:color="auto"/>
            </w:tcBorders>
            <w:shd w:val="clear" w:color="auto" w:fill="auto"/>
            <w:noWrap/>
            <w:vAlign w:val="bottom"/>
            <w:hideMark/>
          </w:tcPr>
          <w:p w14:paraId="42BC5019" w14:textId="5CC18DA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3.93</w:t>
            </w:r>
          </w:p>
        </w:tc>
        <w:tc>
          <w:tcPr>
            <w:tcW w:w="716" w:type="dxa"/>
            <w:tcBorders>
              <w:bottom w:val="single" w:sz="12" w:space="0" w:color="auto"/>
            </w:tcBorders>
            <w:shd w:val="clear" w:color="auto" w:fill="auto"/>
            <w:noWrap/>
            <w:vAlign w:val="bottom"/>
            <w:hideMark/>
          </w:tcPr>
          <w:p w14:paraId="4D59B8E1" w14:textId="108D282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5.43</w:t>
            </w:r>
          </w:p>
        </w:tc>
        <w:tc>
          <w:tcPr>
            <w:tcW w:w="716" w:type="dxa"/>
            <w:tcBorders>
              <w:bottom w:val="single" w:sz="12" w:space="0" w:color="auto"/>
            </w:tcBorders>
            <w:shd w:val="clear" w:color="auto" w:fill="auto"/>
            <w:noWrap/>
            <w:vAlign w:val="bottom"/>
            <w:hideMark/>
          </w:tcPr>
          <w:p w14:paraId="06167BDD" w14:textId="23A5CC3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6.29</w:t>
            </w:r>
          </w:p>
        </w:tc>
        <w:tc>
          <w:tcPr>
            <w:tcW w:w="716" w:type="dxa"/>
            <w:tcBorders>
              <w:bottom w:val="single" w:sz="12" w:space="0" w:color="auto"/>
              <w:right w:val="single" w:sz="8" w:space="0" w:color="auto"/>
            </w:tcBorders>
            <w:shd w:val="clear" w:color="auto" w:fill="auto"/>
            <w:noWrap/>
            <w:vAlign w:val="bottom"/>
            <w:hideMark/>
          </w:tcPr>
          <w:p w14:paraId="279A84E2" w14:textId="4013CA1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5.79</w:t>
            </w:r>
          </w:p>
        </w:tc>
        <w:tc>
          <w:tcPr>
            <w:tcW w:w="716" w:type="dxa"/>
            <w:tcBorders>
              <w:left w:val="single" w:sz="8" w:space="0" w:color="auto"/>
              <w:bottom w:val="single" w:sz="12" w:space="0" w:color="auto"/>
              <w:right w:val="single" w:sz="8" w:space="0" w:color="auto"/>
            </w:tcBorders>
            <w:shd w:val="clear" w:color="auto" w:fill="auto"/>
            <w:noWrap/>
            <w:vAlign w:val="bottom"/>
            <w:hideMark/>
          </w:tcPr>
          <w:p w14:paraId="6DE8A365" w14:textId="20D388A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5.74</w:t>
            </w:r>
          </w:p>
        </w:tc>
        <w:tc>
          <w:tcPr>
            <w:tcW w:w="716" w:type="dxa"/>
            <w:tcBorders>
              <w:left w:val="single" w:sz="8" w:space="0" w:color="auto"/>
              <w:bottom w:val="single" w:sz="12" w:space="0" w:color="auto"/>
              <w:right w:val="single" w:sz="8" w:space="0" w:color="auto"/>
            </w:tcBorders>
            <w:vAlign w:val="bottom"/>
          </w:tcPr>
          <w:p w14:paraId="10D15CF8" w14:textId="6E16AA6A" w:rsidR="005C4DEB" w:rsidRDefault="005C4DEB" w:rsidP="005C4DEB">
            <w:pPr>
              <w:spacing w:after="0" w:line="240" w:lineRule="auto"/>
              <w:jc w:val="right"/>
              <w:rPr>
                <w:rFonts w:ascii="Calibri" w:hAnsi="Calibri"/>
                <w:color w:val="000000"/>
              </w:rPr>
            </w:pPr>
            <w:r>
              <w:rPr>
                <w:rFonts w:ascii="Calibri" w:hAnsi="Calibri"/>
                <w:color w:val="000000"/>
              </w:rPr>
              <w:t>3.99</w:t>
            </w:r>
          </w:p>
        </w:tc>
        <w:tc>
          <w:tcPr>
            <w:tcW w:w="716" w:type="dxa"/>
            <w:tcBorders>
              <w:left w:val="single" w:sz="8" w:space="0" w:color="auto"/>
              <w:bottom w:val="single" w:sz="12" w:space="0" w:color="auto"/>
              <w:right w:val="single" w:sz="12" w:space="0" w:color="auto"/>
            </w:tcBorders>
            <w:vAlign w:val="bottom"/>
          </w:tcPr>
          <w:p w14:paraId="4AE8528F" w14:textId="3BB9D751" w:rsidR="005C4DEB" w:rsidRDefault="005C4DEB" w:rsidP="005C4DEB">
            <w:pPr>
              <w:spacing w:after="0" w:line="240" w:lineRule="auto"/>
              <w:jc w:val="right"/>
              <w:rPr>
                <w:rFonts w:ascii="Calibri" w:hAnsi="Calibri"/>
                <w:color w:val="000000"/>
              </w:rPr>
            </w:pPr>
            <w:r>
              <w:rPr>
                <w:rFonts w:ascii="Calibri" w:hAnsi="Calibri"/>
                <w:color w:val="000000"/>
              </w:rPr>
              <w:t>4.05</w:t>
            </w:r>
          </w:p>
        </w:tc>
      </w:tr>
    </w:tbl>
    <w:p w14:paraId="1376BD64" w14:textId="77777777" w:rsidR="005C4DEB" w:rsidRPr="008335D5" w:rsidRDefault="005C4DEB" w:rsidP="005C4DEB">
      <w:pPr>
        <w:spacing w:line="240" w:lineRule="auto"/>
        <w:rPr>
          <w:rFonts w:cs="Arial"/>
        </w:rPr>
      </w:pPr>
    </w:p>
    <w:p w14:paraId="4D4C53C8" w14:textId="0F387988" w:rsidR="005C4DEB" w:rsidRDefault="005C4DEB" w:rsidP="005C4DEB">
      <w:pPr>
        <w:pStyle w:val="Caption"/>
        <w:keepNext/>
        <w:jc w:val="center"/>
      </w:pPr>
      <w:r>
        <w:t xml:space="preserve">Table </w:t>
      </w:r>
      <w:r w:rsidR="001D09B7">
        <w:t>26</w:t>
      </w:r>
      <w:r>
        <w:t>: Span 2 Updated Composite LRFR Demands</w:t>
      </w:r>
    </w:p>
    <w:tbl>
      <w:tblPr>
        <w:tblW w:w="10052"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91"/>
        <w:gridCol w:w="1053"/>
        <w:gridCol w:w="1132"/>
        <w:gridCol w:w="1132"/>
        <w:gridCol w:w="1132"/>
        <w:gridCol w:w="1053"/>
        <w:gridCol w:w="1053"/>
        <w:gridCol w:w="1053"/>
      </w:tblGrid>
      <w:tr w:rsidR="005C4DEB" w:rsidRPr="00C67A61" w14:paraId="431F0162"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0437112D"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91" w:type="dxa"/>
            <w:tcBorders>
              <w:left w:val="single" w:sz="12" w:space="0" w:color="auto"/>
            </w:tcBorders>
            <w:shd w:val="clear" w:color="auto" w:fill="auto"/>
            <w:noWrap/>
            <w:vAlign w:val="bottom"/>
            <w:hideMark/>
          </w:tcPr>
          <w:p w14:paraId="4F9AA5F1"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shd w:val="clear" w:color="auto" w:fill="auto"/>
            <w:noWrap/>
            <w:vAlign w:val="bottom"/>
            <w:hideMark/>
          </w:tcPr>
          <w:p w14:paraId="7ADCEA09"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132" w:type="dxa"/>
            <w:shd w:val="clear" w:color="auto" w:fill="auto"/>
            <w:noWrap/>
            <w:vAlign w:val="bottom"/>
            <w:hideMark/>
          </w:tcPr>
          <w:p w14:paraId="080B5329"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132" w:type="dxa"/>
            <w:shd w:val="clear" w:color="auto" w:fill="auto"/>
            <w:noWrap/>
            <w:vAlign w:val="center"/>
            <w:hideMark/>
          </w:tcPr>
          <w:p w14:paraId="3581F0FC"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132" w:type="dxa"/>
            <w:shd w:val="clear" w:color="auto" w:fill="auto"/>
            <w:noWrap/>
            <w:vAlign w:val="center"/>
            <w:hideMark/>
          </w:tcPr>
          <w:p w14:paraId="5506CA03"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vAlign w:val="center"/>
          </w:tcPr>
          <w:p w14:paraId="0080C676"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c>
          <w:tcPr>
            <w:tcW w:w="1053" w:type="dxa"/>
            <w:vAlign w:val="center"/>
          </w:tcPr>
          <w:p w14:paraId="674A4986"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1053" w:type="dxa"/>
            <w:shd w:val="clear" w:color="auto" w:fill="auto"/>
            <w:noWrap/>
            <w:vAlign w:val="center"/>
            <w:hideMark/>
          </w:tcPr>
          <w:p w14:paraId="27F37D6A" w14:textId="77777777"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5C4DEB" w:rsidRPr="00C67A61" w14:paraId="5E3C093C" w14:textId="77777777" w:rsidTr="005C4DEB">
        <w:trPr>
          <w:trHeight w:val="300"/>
        </w:trPr>
        <w:tc>
          <w:tcPr>
            <w:tcW w:w="10052" w:type="dxa"/>
            <w:gridSpan w:val="9"/>
            <w:tcBorders>
              <w:top w:val="single" w:sz="8" w:space="0" w:color="auto"/>
              <w:bottom w:val="single" w:sz="8" w:space="0" w:color="auto"/>
            </w:tcBorders>
          </w:tcPr>
          <w:p w14:paraId="1784D715"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5C4DEB" w:rsidRPr="00C67A61" w14:paraId="594152D4"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03B1D03"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36D4CA3E" w14:textId="6E62E5E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1302296</w:t>
            </w:r>
          </w:p>
        </w:tc>
        <w:tc>
          <w:tcPr>
            <w:tcW w:w="1053" w:type="dxa"/>
            <w:shd w:val="clear" w:color="auto" w:fill="auto"/>
            <w:noWrap/>
            <w:vAlign w:val="bottom"/>
            <w:hideMark/>
          </w:tcPr>
          <w:p w14:paraId="1C5F714F" w14:textId="2DACFF65"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1698909</w:t>
            </w:r>
          </w:p>
        </w:tc>
        <w:tc>
          <w:tcPr>
            <w:tcW w:w="1132" w:type="dxa"/>
            <w:shd w:val="clear" w:color="auto" w:fill="auto"/>
            <w:noWrap/>
            <w:vAlign w:val="bottom"/>
            <w:hideMark/>
          </w:tcPr>
          <w:p w14:paraId="148AB3CD" w14:textId="6F72311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1700193</w:t>
            </w:r>
          </w:p>
        </w:tc>
        <w:tc>
          <w:tcPr>
            <w:tcW w:w="1132" w:type="dxa"/>
            <w:shd w:val="clear" w:color="auto" w:fill="auto"/>
            <w:noWrap/>
            <w:vAlign w:val="bottom"/>
            <w:hideMark/>
          </w:tcPr>
          <w:p w14:paraId="2820799E" w14:textId="52A31EE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1698618</w:t>
            </w:r>
          </w:p>
        </w:tc>
        <w:tc>
          <w:tcPr>
            <w:tcW w:w="1132" w:type="dxa"/>
            <w:shd w:val="clear" w:color="auto" w:fill="auto"/>
            <w:noWrap/>
            <w:vAlign w:val="bottom"/>
            <w:hideMark/>
          </w:tcPr>
          <w:p w14:paraId="00E67A71" w14:textId="14C0E678"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1698358</w:t>
            </w:r>
          </w:p>
        </w:tc>
        <w:tc>
          <w:tcPr>
            <w:tcW w:w="1053" w:type="dxa"/>
            <w:vAlign w:val="bottom"/>
          </w:tcPr>
          <w:p w14:paraId="24F404F0" w14:textId="52520EA2" w:rsidR="005C4DEB" w:rsidRDefault="005C4DEB" w:rsidP="005C4DEB">
            <w:pPr>
              <w:spacing w:after="0" w:line="240" w:lineRule="auto"/>
              <w:jc w:val="right"/>
              <w:rPr>
                <w:rFonts w:ascii="Calibri" w:hAnsi="Calibri"/>
                <w:color w:val="000000"/>
              </w:rPr>
            </w:pPr>
            <w:r>
              <w:rPr>
                <w:rFonts w:ascii="Calibri" w:hAnsi="Calibri"/>
                <w:color w:val="000000"/>
              </w:rPr>
              <w:t>1699725</w:t>
            </w:r>
          </w:p>
        </w:tc>
        <w:tc>
          <w:tcPr>
            <w:tcW w:w="1053" w:type="dxa"/>
            <w:vAlign w:val="bottom"/>
          </w:tcPr>
          <w:p w14:paraId="406E3465" w14:textId="24210AB9" w:rsidR="005C4DEB" w:rsidRDefault="005C4DEB" w:rsidP="005C4DEB">
            <w:pPr>
              <w:spacing w:after="0" w:line="240" w:lineRule="auto"/>
              <w:jc w:val="right"/>
              <w:rPr>
                <w:rFonts w:ascii="Calibri" w:hAnsi="Calibri"/>
                <w:color w:val="000000"/>
              </w:rPr>
            </w:pPr>
            <w:r>
              <w:rPr>
                <w:rFonts w:ascii="Calibri" w:hAnsi="Calibri"/>
                <w:color w:val="000000"/>
              </w:rPr>
              <w:t>1644430</w:t>
            </w:r>
          </w:p>
        </w:tc>
        <w:tc>
          <w:tcPr>
            <w:tcW w:w="1053" w:type="dxa"/>
            <w:shd w:val="clear" w:color="auto" w:fill="auto"/>
            <w:noWrap/>
            <w:vAlign w:val="bottom"/>
            <w:hideMark/>
          </w:tcPr>
          <w:p w14:paraId="5EDCD76D" w14:textId="34E2D6B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1359304</w:t>
            </w:r>
          </w:p>
        </w:tc>
      </w:tr>
      <w:tr w:rsidR="005C4DEB" w:rsidRPr="00C67A61" w14:paraId="5B0A137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A136DE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166B0292" w14:textId="022F4FB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622360</w:t>
            </w:r>
          </w:p>
        </w:tc>
        <w:tc>
          <w:tcPr>
            <w:tcW w:w="1053" w:type="dxa"/>
            <w:shd w:val="clear" w:color="auto" w:fill="auto"/>
            <w:noWrap/>
            <w:vAlign w:val="bottom"/>
            <w:hideMark/>
          </w:tcPr>
          <w:p w14:paraId="224E4680" w14:textId="1C53ED1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514852</w:t>
            </w:r>
          </w:p>
        </w:tc>
        <w:tc>
          <w:tcPr>
            <w:tcW w:w="1132" w:type="dxa"/>
            <w:shd w:val="clear" w:color="auto" w:fill="auto"/>
            <w:noWrap/>
            <w:vAlign w:val="bottom"/>
            <w:hideMark/>
          </w:tcPr>
          <w:p w14:paraId="2FF35D77" w14:textId="7D63871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359874</w:t>
            </w:r>
          </w:p>
        </w:tc>
        <w:tc>
          <w:tcPr>
            <w:tcW w:w="1132" w:type="dxa"/>
            <w:shd w:val="clear" w:color="auto" w:fill="auto"/>
            <w:noWrap/>
            <w:vAlign w:val="bottom"/>
            <w:hideMark/>
          </w:tcPr>
          <w:p w14:paraId="26556437" w14:textId="044B519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326482</w:t>
            </w:r>
          </w:p>
        </w:tc>
        <w:tc>
          <w:tcPr>
            <w:tcW w:w="1132" w:type="dxa"/>
            <w:shd w:val="clear" w:color="auto" w:fill="auto"/>
            <w:noWrap/>
            <w:vAlign w:val="bottom"/>
            <w:hideMark/>
          </w:tcPr>
          <w:p w14:paraId="34F25E7C" w14:textId="7C84B11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325631</w:t>
            </w:r>
          </w:p>
        </w:tc>
        <w:tc>
          <w:tcPr>
            <w:tcW w:w="1053" w:type="dxa"/>
            <w:vAlign w:val="bottom"/>
          </w:tcPr>
          <w:p w14:paraId="511F7FFB" w14:textId="1703C79B" w:rsidR="005C4DEB" w:rsidRDefault="005C4DEB" w:rsidP="005C4DEB">
            <w:pPr>
              <w:spacing w:after="0" w:line="240" w:lineRule="auto"/>
              <w:jc w:val="right"/>
              <w:rPr>
                <w:rFonts w:ascii="Calibri" w:hAnsi="Calibri"/>
                <w:color w:val="000000"/>
              </w:rPr>
            </w:pPr>
            <w:r>
              <w:rPr>
                <w:rFonts w:ascii="Calibri" w:hAnsi="Calibri"/>
                <w:color w:val="000000"/>
              </w:rPr>
              <w:t>352644</w:t>
            </w:r>
          </w:p>
        </w:tc>
        <w:tc>
          <w:tcPr>
            <w:tcW w:w="1053" w:type="dxa"/>
            <w:vAlign w:val="bottom"/>
          </w:tcPr>
          <w:p w14:paraId="407D9E38" w14:textId="230B9464" w:rsidR="005C4DEB" w:rsidRDefault="005C4DEB" w:rsidP="005C4DEB">
            <w:pPr>
              <w:spacing w:after="0" w:line="240" w:lineRule="auto"/>
              <w:jc w:val="right"/>
              <w:rPr>
                <w:rFonts w:ascii="Calibri" w:hAnsi="Calibri"/>
                <w:color w:val="000000"/>
              </w:rPr>
            </w:pPr>
            <w:r>
              <w:rPr>
                <w:rFonts w:ascii="Calibri" w:hAnsi="Calibri"/>
                <w:color w:val="000000"/>
              </w:rPr>
              <w:t>510044</w:t>
            </w:r>
          </w:p>
        </w:tc>
        <w:tc>
          <w:tcPr>
            <w:tcW w:w="1053" w:type="dxa"/>
            <w:shd w:val="clear" w:color="auto" w:fill="auto"/>
            <w:noWrap/>
            <w:vAlign w:val="bottom"/>
            <w:hideMark/>
          </w:tcPr>
          <w:p w14:paraId="2E2BA29C" w14:textId="0D448F5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628423</w:t>
            </w:r>
          </w:p>
        </w:tc>
      </w:tr>
      <w:tr w:rsidR="005C4DEB" w:rsidRPr="00C67A61" w14:paraId="73372F7A"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C997913"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16C69443" w14:textId="22A22B6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123938</w:t>
            </w:r>
          </w:p>
        </w:tc>
        <w:tc>
          <w:tcPr>
            <w:tcW w:w="1053" w:type="dxa"/>
            <w:shd w:val="clear" w:color="auto" w:fill="auto"/>
            <w:noWrap/>
            <w:vAlign w:val="bottom"/>
            <w:hideMark/>
          </w:tcPr>
          <w:p w14:paraId="5B329752" w14:textId="20A8E9D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109811</w:t>
            </w:r>
          </w:p>
        </w:tc>
        <w:tc>
          <w:tcPr>
            <w:tcW w:w="1132" w:type="dxa"/>
            <w:shd w:val="clear" w:color="auto" w:fill="auto"/>
            <w:noWrap/>
            <w:vAlign w:val="bottom"/>
            <w:hideMark/>
          </w:tcPr>
          <w:p w14:paraId="3EE3FB7B" w14:textId="3F79CD7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93611</w:t>
            </w:r>
          </w:p>
        </w:tc>
        <w:tc>
          <w:tcPr>
            <w:tcW w:w="1132" w:type="dxa"/>
            <w:shd w:val="clear" w:color="auto" w:fill="auto"/>
            <w:noWrap/>
            <w:vAlign w:val="bottom"/>
            <w:hideMark/>
          </w:tcPr>
          <w:p w14:paraId="4B337D97" w14:textId="31B2823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92562</w:t>
            </w:r>
          </w:p>
        </w:tc>
        <w:tc>
          <w:tcPr>
            <w:tcW w:w="1132" w:type="dxa"/>
            <w:shd w:val="clear" w:color="auto" w:fill="auto"/>
            <w:noWrap/>
            <w:vAlign w:val="bottom"/>
            <w:hideMark/>
          </w:tcPr>
          <w:p w14:paraId="1165F6E1" w14:textId="5D11BD1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91895</w:t>
            </w:r>
          </w:p>
        </w:tc>
        <w:tc>
          <w:tcPr>
            <w:tcW w:w="1053" w:type="dxa"/>
            <w:vAlign w:val="bottom"/>
          </w:tcPr>
          <w:p w14:paraId="0FBCD43B" w14:textId="2A6278E3" w:rsidR="005C4DEB" w:rsidRDefault="005C4DEB" w:rsidP="005C4DEB">
            <w:pPr>
              <w:spacing w:after="0" w:line="240" w:lineRule="auto"/>
              <w:jc w:val="right"/>
              <w:rPr>
                <w:rFonts w:ascii="Calibri" w:hAnsi="Calibri"/>
                <w:color w:val="000000"/>
              </w:rPr>
            </w:pPr>
            <w:r>
              <w:rPr>
                <w:rFonts w:ascii="Calibri" w:hAnsi="Calibri"/>
                <w:color w:val="000000"/>
              </w:rPr>
              <w:t>91413</w:t>
            </w:r>
          </w:p>
        </w:tc>
        <w:tc>
          <w:tcPr>
            <w:tcW w:w="1053" w:type="dxa"/>
            <w:vAlign w:val="bottom"/>
          </w:tcPr>
          <w:p w14:paraId="5A26A1A4" w14:textId="7054D304" w:rsidR="005C4DEB" w:rsidRDefault="005C4DEB" w:rsidP="005C4DEB">
            <w:pPr>
              <w:spacing w:after="0" w:line="240" w:lineRule="auto"/>
              <w:jc w:val="right"/>
              <w:rPr>
                <w:rFonts w:ascii="Calibri" w:hAnsi="Calibri"/>
                <w:color w:val="000000"/>
              </w:rPr>
            </w:pPr>
            <w:r>
              <w:rPr>
                <w:rFonts w:ascii="Calibri" w:hAnsi="Calibri"/>
                <w:color w:val="000000"/>
              </w:rPr>
              <w:t>107201</w:t>
            </w:r>
          </w:p>
        </w:tc>
        <w:tc>
          <w:tcPr>
            <w:tcW w:w="1053" w:type="dxa"/>
            <w:shd w:val="clear" w:color="auto" w:fill="auto"/>
            <w:noWrap/>
            <w:vAlign w:val="bottom"/>
            <w:hideMark/>
          </w:tcPr>
          <w:p w14:paraId="1713F1FD" w14:textId="31E86D5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120011</w:t>
            </w:r>
          </w:p>
        </w:tc>
      </w:tr>
      <w:tr w:rsidR="005C4DEB" w:rsidRPr="00C67A61" w14:paraId="54EB4ADC"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72560D8"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60010C2B" w14:textId="446A6378"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1126341</w:t>
            </w:r>
          </w:p>
        </w:tc>
        <w:tc>
          <w:tcPr>
            <w:tcW w:w="1053" w:type="dxa"/>
            <w:shd w:val="clear" w:color="auto" w:fill="auto"/>
            <w:noWrap/>
            <w:vAlign w:val="bottom"/>
            <w:hideMark/>
          </w:tcPr>
          <w:p w14:paraId="233CB553" w14:textId="2AC9964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1093739</w:t>
            </w:r>
          </w:p>
        </w:tc>
        <w:tc>
          <w:tcPr>
            <w:tcW w:w="1132" w:type="dxa"/>
            <w:shd w:val="clear" w:color="auto" w:fill="auto"/>
            <w:noWrap/>
            <w:vAlign w:val="bottom"/>
            <w:hideMark/>
          </w:tcPr>
          <w:p w14:paraId="6B04F39D" w14:textId="2C054A1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887367</w:t>
            </w:r>
          </w:p>
        </w:tc>
        <w:tc>
          <w:tcPr>
            <w:tcW w:w="1132" w:type="dxa"/>
            <w:shd w:val="clear" w:color="auto" w:fill="auto"/>
            <w:noWrap/>
            <w:vAlign w:val="bottom"/>
            <w:hideMark/>
          </w:tcPr>
          <w:p w14:paraId="3802AC4C" w14:textId="3368BE2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754405</w:t>
            </w:r>
          </w:p>
        </w:tc>
        <w:tc>
          <w:tcPr>
            <w:tcW w:w="1132" w:type="dxa"/>
            <w:shd w:val="clear" w:color="auto" w:fill="auto"/>
            <w:noWrap/>
            <w:vAlign w:val="bottom"/>
            <w:hideMark/>
          </w:tcPr>
          <w:p w14:paraId="5998A66A" w14:textId="24749F3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835275</w:t>
            </w:r>
          </w:p>
        </w:tc>
        <w:tc>
          <w:tcPr>
            <w:tcW w:w="1053" w:type="dxa"/>
            <w:vAlign w:val="bottom"/>
          </w:tcPr>
          <w:p w14:paraId="5035234C" w14:textId="6463017B" w:rsidR="005C4DEB" w:rsidRDefault="005C4DEB" w:rsidP="005C4DEB">
            <w:pPr>
              <w:spacing w:after="0" w:line="240" w:lineRule="auto"/>
              <w:jc w:val="right"/>
              <w:rPr>
                <w:rFonts w:ascii="Calibri" w:hAnsi="Calibri"/>
                <w:color w:val="000000"/>
              </w:rPr>
            </w:pPr>
            <w:r>
              <w:rPr>
                <w:rFonts w:ascii="Calibri" w:hAnsi="Calibri"/>
                <w:color w:val="000000"/>
              </w:rPr>
              <w:t>837048</w:t>
            </w:r>
          </w:p>
        </w:tc>
        <w:tc>
          <w:tcPr>
            <w:tcW w:w="1053" w:type="dxa"/>
            <w:vAlign w:val="bottom"/>
          </w:tcPr>
          <w:p w14:paraId="2197FEF1" w14:textId="4475A288" w:rsidR="005C4DEB" w:rsidRDefault="005C4DEB" w:rsidP="005C4DEB">
            <w:pPr>
              <w:spacing w:after="0" w:line="240" w:lineRule="auto"/>
              <w:jc w:val="right"/>
              <w:rPr>
                <w:rFonts w:ascii="Calibri" w:hAnsi="Calibri"/>
                <w:color w:val="000000"/>
              </w:rPr>
            </w:pPr>
            <w:r>
              <w:rPr>
                <w:rFonts w:ascii="Calibri" w:hAnsi="Calibri"/>
                <w:color w:val="000000"/>
              </w:rPr>
              <w:t>1140298</w:t>
            </w:r>
          </w:p>
        </w:tc>
        <w:tc>
          <w:tcPr>
            <w:tcW w:w="1053" w:type="dxa"/>
            <w:shd w:val="clear" w:color="auto" w:fill="auto"/>
            <w:noWrap/>
            <w:vAlign w:val="bottom"/>
            <w:hideMark/>
          </w:tcPr>
          <w:p w14:paraId="5F1C1F58" w14:textId="5A1D97D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1207251</w:t>
            </w:r>
          </w:p>
        </w:tc>
      </w:tr>
      <w:tr w:rsidR="005C4DEB" w:rsidRPr="00C67A61" w14:paraId="6092ED3E" w14:textId="77777777" w:rsidTr="005C4DEB">
        <w:trPr>
          <w:trHeight w:val="300"/>
        </w:trPr>
        <w:tc>
          <w:tcPr>
            <w:tcW w:w="10052" w:type="dxa"/>
            <w:gridSpan w:val="9"/>
            <w:tcBorders>
              <w:top w:val="single" w:sz="8" w:space="0" w:color="auto"/>
              <w:bottom w:val="single" w:sz="8" w:space="0" w:color="auto"/>
            </w:tcBorders>
          </w:tcPr>
          <w:p w14:paraId="61A3B63B"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5C4DEB" w:rsidRPr="00C67A61" w14:paraId="73106EF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FA44E5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91" w:type="dxa"/>
            <w:tcBorders>
              <w:left w:val="single" w:sz="12" w:space="0" w:color="auto"/>
            </w:tcBorders>
            <w:shd w:val="clear" w:color="auto" w:fill="auto"/>
            <w:noWrap/>
            <w:vAlign w:val="bottom"/>
            <w:hideMark/>
          </w:tcPr>
          <w:p w14:paraId="5D5F6D19" w14:textId="1CB40A1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6642.25</w:t>
            </w:r>
          </w:p>
        </w:tc>
        <w:tc>
          <w:tcPr>
            <w:tcW w:w="1053" w:type="dxa"/>
            <w:shd w:val="clear" w:color="auto" w:fill="auto"/>
            <w:noWrap/>
            <w:vAlign w:val="bottom"/>
            <w:hideMark/>
          </w:tcPr>
          <w:p w14:paraId="30E94926" w14:textId="6662111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8323.63</w:t>
            </w:r>
          </w:p>
        </w:tc>
        <w:tc>
          <w:tcPr>
            <w:tcW w:w="1132" w:type="dxa"/>
            <w:shd w:val="clear" w:color="auto" w:fill="auto"/>
            <w:noWrap/>
            <w:vAlign w:val="bottom"/>
            <w:hideMark/>
          </w:tcPr>
          <w:p w14:paraId="00A81452" w14:textId="7E5CDAF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7881.43</w:t>
            </w:r>
          </w:p>
        </w:tc>
        <w:tc>
          <w:tcPr>
            <w:tcW w:w="1132" w:type="dxa"/>
            <w:shd w:val="clear" w:color="auto" w:fill="auto"/>
            <w:noWrap/>
            <w:vAlign w:val="bottom"/>
            <w:hideMark/>
          </w:tcPr>
          <w:p w14:paraId="4B203547" w14:textId="365569B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7836.84</w:t>
            </w:r>
          </w:p>
        </w:tc>
        <w:tc>
          <w:tcPr>
            <w:tcW w:w="1132" w:type="dxa"/>
            <w:shd w:val="clear" w:color="auto" w:fill="auto"/>
            <w:noWrap/>
            <w:vAlign w:val="bottom"/>
            <w:hideMark/>
          </w:tcPr>
          <w:p w14:paraId="2DA8B412" w14:textId="19334BC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7843.52</w:t>
            </w:r>
          </w:p>
        </w:tc>
        <w:tc>
          <w:tcPr>
            <w:tcW w:w="1053" w:type="dxa"/>
            <w:vAlign w:val="bottom"/>
          </w:tcPr>
          <w:p w14:paraId="3C10DC39" w14:textId="72621C97" w:rsidR="005C4DEB" w:rsidRDefault="005C4DEB" w:rsidP="005C4DEB">
            <w:pPr>
              <w:spacing w:after="0" w:line="240" w:lineRule="auto"/>
              <w:jc w:val="right"/>
              <w:rPr>
                <w:rFonts w:ascii="Calibri" w:hAnsi="Calibri"/>
                <w:color w:val="000000"/>
              </w:rPr>
            </w:pPr>
            <w:r>
              <w:rPr>
                <w:rFonts w:ascii="Calibri" w:hAnsi="Calibri"/>
                <w:color w:val="000000"/>
              </w:rPr>
              <w:t>7902.91</w:t>
            </w:r>
          </w:p>
        </w:tc>
        <w:tc>
          <w:tcPr>
            <w:tcW w:w="1053" w:type="dxa"/>
            <w:vAlign w:val="bottom"/>
          </w:tcPr>
          <w:p w14:paraId="6DDD4DB2" w14:textId="5FBD8B19" w:rsidR="005C4DEB" w:rsidRDefault="005C4DEB" w:rsidP="005C4DEB">
            <w:pPr>
              <w:spacing w:after="0" w:line="240" w:lineRule="auto"/>
              <w:jc w:val="right"/>
              <w:rPr>
                <w:rFonts w:ascii="Calibri" w:hAnsi="Calibri"/>
                <w:color w:val="000000"/>
              </w:rPr>
            </w:pPr>
            <w:r>
              <w:rPr>
                <w:rFonts w:ascii="Calibri" w:hAnsi="Calibri"/>
                <w:color w:val="000000"/>
              </w:rPr>
              <w:t>7647.42</w:t>
            </w:r>
          </w:p>
        </w:tc>
        <w:tc>
          <w:tcPr>
            <w:tcW w:w="1053" w:type="dxa"/>
            <w:shd w:val="clear" w:color="auto" w:fill="auto"/>
            <w:noWrap/>
            <w:vAlign w:val="bottom"/>
            <w:hideMark/>
          </w:tcPr>
          <w:p w14:paraId="5DFAA172" w14:textId="3969113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6575.99</w:t>
            </w:r>
          </w:p>
        </w:tc>
      </w:tr>
      <w:tr w:rsidR="005C4DEB" w:rsidRPr="00C67A61" w14:paraId="65F4C89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587D46A1"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91" w:type="dxa"/>
            <w:tcBorders>
              <w:left w:val="single" w:sz="12" w:space="0" w:color="auto"/>
            </w:tcBorders>
            <w:shd w:val="clear" w:color="auto" w:fill="auto"/>
            <w:noWrap/>
            <w:vAlign w:val="bottom"/>
            <w:hideMark/>
          </w:tcPr>
          <w:p w14:paraId="590B6CF9" w14:textId="3F492AC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2503.25</w:t>
            </w:r>
          </w:p>
        </w:tc>
        <w:tc>
          <w:tcPr>
            <w:tcW w:w="1053" w:type="dxa"/>
            <w:shd w:val="clear" w:color="auto" w:fill="auto"/>
            <w:noWrap/>
            <w:vAlign w:val="bottom"/>
            <w:hideMark/>
          </w:tcPr>
          <w:p w14:paraId="2660682C" w14:textId="2FC6613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2055.04</w:t>
            </w:r>
          </w:p>
        </w:tc>
        <w:tc>
          <w:tcPr>
            <w:tcW w:w="1132" w:type="dxa"/>
            <w:shd w:val="clear" w:color="auto" w:fill="auto"/>
            <w:noWrap/>
            <w:vAlign w:val="bottom"/>
            <w:hideMark/>
          </w:tcPr>
          <w:p w14:paraId="5B89200C" w14:textId="16ED8FA5"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1408.19</w:t>
            </w:r>
          </w:p>
        </w:tc>
        <w:tc>
          <w:tcPr>
            <w:tcW w:w="1132" w:type="dxa"/>
            <w:shd w:val="clear" w:color="auto" w:fill="auto"/>
            <w:noWrap/>
            <w:vAlign w:val="bottom"/>
            <w:hideMark/>
          </w:tcPr>
          <w:p w14:paraId="369F51D0" w14:textId="1A9133D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1265.38</w:t>
            </w:r>
          </w:p>
        </w:tc>
        <w:tc>
          <w:tcPr>
            <w:tcW w:w="1132" w:type="dxa"/>
            <w:shd w:val="clear" w:color="auto" w:fill="auto"/>
            <w:noWrap/>
            <w:vAlign w:val="bottom"/>
            <w:hideMark/>
          </w:tcPr>
          <w:p w14:paraId="19127028" w14:textId="2690003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1260.38</w:t>
            </w:r>
          </w:p>
        </w:tc>
        <w:tc>
          <w:tcPr>
            <w:tcW w:w="1053" w:type="dxa"/>
            <w:vAlign w:val="bottom"/>
          </w:tcPr>
          <w:p w14:paraId="73656EF7" w14:textId="463F6333" w:rsidR="005C4DEB" w:rsidRDefault="005C4DEB" w:rsidP="005C4DEB">
            <w:pPr>
              <w:spacing w:after="0" w:line="240" w:lineRule="auto"/>
              <w:jc w:val="right"/>
              <w:rPr>
                <w:rFonts w:ascii="Calibri" w:hAnsi="Calibri"/>
                <w:color w:val="000000"/>
              </w:rPr>
            </w:pPr>
            <w:r>
              <w:rPr>
                <w:rFonts w:ascii="Calibri" w:hAnsi="Calibri"/>
                <w:color w:val="000000"/>
              </w:rPr>
              <w:t>1399.83</w:t>
            </w:r>
          </w:p>
        </w:tc>
        <w:tc>
          <w:tcPr>
            <w:tcW w:w="1053" w:type="dxa"/>
            <w:vAlign w:val="bottom"/>
          </w:tcPr>
          <w:p w14:paraId="155F0207" w14:textId="4B843B2F" w:rsidR="005C4DEB" w:rsidRDefault="005C4DEB" w:rsidP="005C4DEB">
            <w:pPr>
              <w:spacing w:after="0" w:line="240" w:lineRule="auto"/>
              <w:jc w:val="right"/>
              <w:rPr>
                <w:rFonts w:ascii="Calibri" w:hAnsi="Calibri"/>
                <w:color w:val="000000"/>
              </w:rPr>
            </w:pPr>
            <w:r>
              <w:rPr>
                <w:rFonts w:ascii="Calibri" w:hAnsi="Calibri"/>
                <w:color w:val="000000"/>
              </w:rPr>
              <w:t>2056.3</w:t>
            </w:r>
          </w:p>
        </w:tc>
        <w:tc>
          <w:tcPr>
            <w:tcW w:w="1053" w:type="dxa"/>
            <w:shd w:val="clear" w:color="auto" w:fill="auto"/>
            <w:noWrap/>
            <w:vAlign w:val="bottom"/>
            <w:hideMark/>
          </w:tcPr>
          <w:p w14:paraId="78DD899A" w14:textId="560779A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2526.21</w:t>
            </w:r>
          </w:p>
        </w:tc>
      </w:tr>
      <w:tr w:rsidR="005C4DEB" w:rsidRPr="00C67A61" w14:paraId="600C6E6F"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AC0150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91" w:type="dxa"/>
            <w:tcBorders>
              <w:left w:val="single" w:sz="12" w:space="0" w:color="auto"/>
            </w:tcBorders>
            <w:shd w:val="clear" w:color="auto" w:fill="auto"/>
            <w:noWrap/>
            <w:vAlign w:val="bottom"/>
            <w:hideMark/>
          </w:tcPr>
          <w:p w14:paraId="35F4AFE0" w14:textId="60ED885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483.28</w:t>
            </w:r>
          </w:p>
        </w:tc>
        <w:tc>
          <w:tcPr>
            <w:tcW w:w="1053" w:type="dxa"/>
            <w:shd w:val="clear" w:color="auto" w:fill="auto"/>
            <w:noWrap/>
            <w:vAlign w:val="bottom"/>
            <w:hideMark/>
          </w:tcPr>
          <w:p w14:paraId="070BEC89" w14:textId="1450E50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428.5</w:t>
            </w:r>
          </w:p>
        </w:tc>
        <w:tc>
          <w:tcPr>
            <w:tcW w:w="1132" w:type="dxa"/>
            <w:shd w:val="clear" w:color="auto" w:fill="auto"/>
            <w:noWrap/>
            <w:vAlign w:val="bottom"/>
            <w:hideMark/>
          </w:tcPr>
          <w:p w14:paraId="6F7DF42C" w14:textId="13BF081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361.9</w:t>
            </w:r>
          </w:p>
        </w:tc>
        <w:tc>
          <w:tcPr>
            <w:tcW w:w="1132" w:type="dxa"/>
            <w:shd w:val="clear" w:color="auto" w:fill="auto"/>
            <w:noWrap/>
            <w:vAlign w:val="bottom"/>
            <w:hideMark/>
          </w:tcPr>
          <w:p w14:paraId="4E0D22DC" w14:textId="3A0248E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360.22</w:t>
            </w:r>
          </w:p>
        </w:tc>
        <w:tc>
          <w:tcPr>
            <w:tcW w:w="1132" w:type="dxa"/>
            <w:shd w:val="clear" w:color="auto" w:fill="auto"/>
            <w:noWrap/>
            <w:vAlign w:val="bottom"/>
            <w:hideMark/>
          </w:tcPr>
          <w:p w14:paraId="68FF3AE5" w14:textId="5FC4158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356.31</w:t>
            </w:r>
          </w:p>
        </w:tc>
        <w:tc>
          <w:tcPr>
            <w:tcW w:w="1053" w:type="dxa"/>
            <w:vAlign w:val="bottom"/>
          </w:tcPr>
          <w:p w14:paraId="22834F64" w14:textId="68707052" w:rsidR="005C4DEB" w:rsidRDefault="005C4DEB" w:rsidP="005C4DEB">
            <w:pPr>
              <w:spacing w:after="0" w:line="240" w:lineRule="auto"/>
              <w:jc w:val="right"/>
              <w:rPr>
                <w:rFonts w:ascii="Calibri" w:hAnsi="Calibri"/>
                <w:color w:val="000000"/>
              </w:rPr>
            </w:pPr>
            <w:r>
              <w:rPr>
                <w:rFonts w:ascii="Calibri" w:hAnsi="Calibri"/>
                <w:color w:val="000000"/>
              </w:rPr>
              <w:t>358.11</w:t>
            </w:r>
          </w:p>
        </w:tc>
        <w:tc>
          <w:tcPr>
            <w:tcW w:w="1053" w:type="dxa"/>
            <w:vAlign w:val="bottom"/>
          </w:tcPr>
          <w:p w14:paraId="22896DE5" w14:textId="42E653D0" w:rsidR="005C4DEB" w:rsidRDefault="005C4DEB" w:rsidP="005C4DEB">
            <w:pPr>
              <w:spacing w:after="0" w:line="240" w:lineRule="auto"/>
              <w:jc w:val="right"/>
              <w:rPr>
                <w:rFonts w:ascii="Calibri" w:hAnsi="Calibri"/>
                <w:color w:val="000000"/>
              </w:rPr>
            </w:pPr>
            <w:r>
              <w:rPr>
                <w:rFonts w:ascii="Calibri" w:hAnsi="Calibri"/>
                <w:color w:val="000000"/>
              </w:rPr>
              <w:t>422.22</w:t>
            </w:r>
          </w:p>
        </w:tc>
        <w:tc>
          <w:tcPr>
            <w:tcW w:w="1053" w:type="dxa"/>
            <w:shd w:val="clear" w:color="auto" w:fill="auto"/>
            <w:noWrap/>
            <w:vAlign w:val="bottom"/>
            <w:hideMark/>
          </w:tcPr>
          <w:p w14:paraId="0D49B75F" w14:textId="00E5296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469.44</w:t>
            </w:r>
          </w:p>
        </w:tc>
      </w:tr>
      <w:tr w:rsidR="005C4DEB" w:rsidRPr="00C67A61" w14:paraId="77BB51E3"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57F577A2"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91" w:type="dxa"/>
            <w:tcBorders>
              <w:left w:val="single" w:sz="12" w:space="0" w:color="auto"/>
            </w:tcBorders>
            <w:shd w:val="clear" w:color="auto" w:fill="auto"/>
            <w:noWrap/>
            <w:vAlign w:val="bottom"/>
            <w:hideMark/>
          </w:tcPr>
          <w:p w14:paraId="7EFB5D7C" w14:textId="7A43CE5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4419.4</w:t>
            </w:r>
          </w:p>
        </w:tc>
        <w:tc>
          <w:tcPr>
            <w:tcW w:w="1053" w:type="dxa"/>
            <w:shd w:val="clear" w:color="auto" w:fill="auto"/>
            <w:noWrap/>
            <w:vAlign w:val="bottom"/>
            <w:hideMark/>
          </w:tcPr>
          <w:p w14:paraId="0C3E63DF" w14:textId="1AC9AC8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4502.5</w:t>
            </w:r>
          </w:p>
        </w:tc>
        <w:tc>
          <w:tcPr>
            <w:tcW w:w="1132" w:type="dxa"/>
            <w:shd w:val="clear" w:color="auto" w:fill="auto"/>
            <w:noWrap/>
            <w:vAlign w:val="bottom"/>
            <w:hideMark/>
          </w:tcPr>
          <w:p w14:paraId="508A2539" w14:textId="2CAAC81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3472</w:t>
            </w:r>
          </w:p>
        </w:tc>
        <w:tc>
          <w:tcPr>
            <w:tcW w:w="1132" w:type="dxa"/>
            <w:shd w:val="clear" w:color="auto" w:fill="auto"/>
            <w:noWrap/>
            <w:vAlign w:val="bottom"/>
            <w:hideMark/>
          </w:tcPr>
          <w:p w14:paraId="5EC2D2EC" w14:textId="23EE1DD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3025.2</w:t>
            </w:r>
          </w:p>
        </w:tc>
        <w:tc>
          <w:tcPr>
            <w:tcW w:w="1132" w:type="dxa"/>
            <w:shd w:val="clear" w:color="auto" w:fill="auto"/>
            <w:noWrap/>
            <w:vAlign w:val="bottom"/>
            <w:hideMark/>
          </w:tcPr>
          <w:p w14:paraId="7322920E" w14:textId="6BF09F7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3286</w:t>
            </w:r>
          </w:p>
        </w:tc>
        <w:tc>
          <w:tcPr>
            <w:tcW w:w="1053" w:type="dxa"/>
            <w:vAlign w:val="bottom"/>
          </w:tcPr>
          <w:p w14:paraId="104A19A0" w14:textId="28E13049" w:rsidR="005C4DEB" w:rsidRDefault="005C4DEB" w:rsidP="005C4DEB">
            <w:pPr>
              <w:spacing w:after="0" w:line="240" w:lineRule="auto"/>
              <w:jc w:val="right"/>
              <w:rPr>
                <w:rFonts w:ascii="Calibri" w:hAnsi="Calibri"/>
                <w:color w:val="000000"/>
              </w:rPr>
            </w:pPr>
            <w:r>
              <w:rPr>
                <w:rFonts w:ascii="Calibri" w:hAnsi="Calibri"/>
                <w:color w:val="000000"/>
              </w:rPr>
              <w:t>3282.1</w:t>
            </w:r>
          </w:p>
        </w:tc>
        <w:tc>
          <w:tcPr>
            <w:tcW w:w="1053" w:type="dxa"/>
            <w:vAlign w:val="bottom"/>
          </w:tcPr>
          <w:p w14:paraId="05C5D03E" w14:textId="2258DFD9" w:rsidR="005C4DEB" w:rsidRDefault="005C4DEB" w:rsidP="005C4DEB">
            <w:pPr>
              <w:spacing w:after="0" w:line="240" w:lineRule="auto"/>
              <w:jc w:val="right"/>
              <w:rPr>
                <w:rFonts w:ascii="Calibri" w:hAnsi="Calibri"/>
                <w:color w:val="000000"/>
              </w:rPr>
            </w:pPr>
            <w:r>
              <w:rPr>
                <w:rFonts w:ascii="Calibri" w:hAnsi="Calibri"/>
                <w:color w:val="000000"/>
              </w:rPr>
              <w:t>4606.3</w:t>
            </w:r>
          </w:p>
        </w:tc>
        <w:tc>
          <w:tcPr>
            <w:tcW w:w="1053" w:type="dxa"/>
            <w:shd w:val="clear" w:color="auto" w:fill="auto"/>
            <w:noWrap/>
            <w:vAlign w:val="bottom"/>
            <w:hideMark/>
          </w:tcPr>
          <w:p w14:paraId="10D28815" w14:textId="297ED1F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4679.1</w:t>
            </w:r>
          </w:p>
        </w:tc>
      </w:tr>
    </w:tbl>
    <w:p w14:paraId="68415D82" w14:textId="77777777" w:rsidR="005C4DEB" w:rsidRPr="008335D5" w:rsidRDefault="005C4DEB" w:rsidP="005C4DEB">
      <w:pPr>
        <w:spacing w:line="240" w:lineRule="auto"/>
        <w:rPr>
          <w:rFonts w:cs="Arial"/>
        </w:rPr>
      </w:pPr>
    </w:p>
    <w:p w14:paraId="2EAD4195" w14:textId="61ADC256" w:rsidR="005C4DEB" w:rsidRDefault="005C4DEB" w:rsidP="005C4DEB">
      <w:pPr>
        <w:pStyle w:val="Caption"/>
        <w:keepNext/>
        <w:jc w:val="center"/>
      </w:pPr>
      <w:r>
        <w:t xml:space="preserve">Table </w:t>
      </w:r>
      <w:r w:rsidR="001D09B7">
        <w:t>27</w:t>
      </w:r>
      <w:r>
        <w:t>: Span 2 Updated Composite LRFR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5C4DEB" w:rsidRPr="00C67A61" w14:paraId="2E5B9A0B" w14:textId="77777777" w:rsidTr="005C4DEB">
        <w:trPr>
          <w:trHeight w:val="300"/>
          <w:jc w:val="center"/>
        </w:trPr>
        <w:tc>
          <w:tcPr>
            <w:tcW w:w="4790" w:type="dxa"/>
            <w:shd w:val="clear" w:color="auto" w:fill="auto"/>
            <w:noWrap/>
            <w:vAlign w:val="bottom"/>
            <w:hideMark/>
          </w:tcPr>
          <w:p w14:paraId="47B9C68C"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3D02C565"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039B2866" w14:textId="77777777" w:rsidTr="005C4DEB">
        <w:trPr>
          <w:trHeight w:val="300"/>
          <w:jc w:val="center"/>
        </w:trPr>
        <w:tc>
          <w:tcPr>
            <w:tcW w:w="5897" w:type="dxa"/>
            <w:gridSpan w:val="2"/>
            <w:shd w:val="clear" w:color="auto" w:fill="auto"/>
            <w:noWrap/>
            <w:vAlign w:val="bottom"/>
            <w:hideMark/>
          </w:tcPr>
          <w:p w14:paraId="0B31767C"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5C4DEB" w:rsidRPr="00C67A61" w14:paraId="79338149" w14:textId="77777777" w:rsidTr="005C4DEB">
        <w:trPr>
          <w:trHeight w:val="300"/>
          <w:jc w:val="center"/>
        </w:trPr>
        <w:tc>
          <w:tcPr>
            <w:tcW w:w="4790" w:type="dxa"/>
            <w:shd w:val="clear" w:color="auto" w:fill="auto"/>
            <w:noWrap/>
            <w:vAlign w:val="bottom"/>
            <w:hideMark/>
          </w:tcPr>
          <w:p w14:paraId="7269911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56F1115A"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65EB6F31" w14:textId="77777777" w:rsidTr="005C4DEB">
        <w:trPr>
          <w:trHeight w:val="300"/>
          <w:jc w:val="center"/>
        </w:trPr>
        <w:tc>
          <w:tcPr>
            <w:tcW w:w="4790" w:type="dxa"/>
            <w:shd w:val="clear" w:color="auto" w:fill="auto"/>
            <w:noWrap/>
            <w:vAlign w:val="bottom"/>
            <w:hideMark/>
          </w:tcPr>
          <w:p w14:paraId="47F3B452"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6B598FB8" w14:textId="77777777" w:rsidR="005C4DEB" w:rsidRPr="00C67A61" w:rsidRDefault="005C4DEB" w:rsidP="005C4DEB">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10582898</w:t>
            </w:r>
          </w:p>
        </w:tc>
      </w:tr>
      <w:tr w:rsidR="005C4DEB" w:rsidRPr="00C67A61" w14:paraId="1AC77FA5" w14:textId="77777777" w:rsidTr="005C4DEB">
        <w:trPr>
          <w:trHeight w:val="300"/>
          <w:jc w:val="center"/>
        </w:trPr>
        <w:tc>
          <w:tcPr>
            <w:tcW w:w="5897" w:type="dxa"/>
            <w:gridSpan w:val="2"/>
            <w:shd w:val="clear" w:color="auto" w:fill="auto"/>
            <w:noWrap/>
            <w:vAlign w:val="bottom"/>
            <w:hideMark/>
          </w:tcPr>
          <w:p w14:paraId="1415937B"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5C4DEB" w:rsidRPr="00C67A61" w14:paraId="152A27A7" w14:textId="77777777" w:rsidTr="005C4DEB">
        <w:trPr>
          <w:trHeight w:val="300"/>
          <w:jc w:val="center"/>
        </w:trPr>
        <w:tc>
          <w:tcPr>
            <w:tcW w:w="4790" w:type="dxa"/>
            <w:shd w:val="clear" w:color="auto" w:fill="auto"/>
            <w:noWrap/>
            <w:vAlign w:val="bottom"/>
            <w:hideMark/>
          </w:tcPr>
          <w:p w14:paraId="7278ABFD"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1A6AFAF4"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47C269A2" w14:textId="77777777" w:rsidTr="005C4DEB">
        <w:trPr>
          <w:trHeight w:val="300"/>
          <w:jc w:val="center"/>
        </w:trPr>
        <w:tc>
          <w:tcPr>
            <w:tcW w:w="4790" w:type="dxa"/>
            <w:shd w:val="clear" w:color="auto" w:fill="auto"/>
            <w:noWrap/>
            <w:vAlign w:val="bottom"/>
            <w:hideMark/>
          </w:tcPr>
          <w:p w14:paraId="0D3FF05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68F2DAD7" w14:textId="77777777" w:rsidR="005C4DEB" w:rsidRPr="00C67A61" w:rsidRDefault="005C4DEB" w:rsidP="005C4DEB">
            <w:pPr>
              <w:spacing w:after="0" w:line="240" w:lineRule="auto"/>
              <w:jc w:val="right"/>
              <w:rPr>
                <w:rFonts w:ascii="Calibri" w:eastAsia="Times New Roman" w:hAnsi="Calibri" w:cs="Times New Roman"/>
                <w:color w:val="000000"/>
              </w:rPr>
            </w:pPr>
            <w:r w:rsidRPr="008770C2">
              <w:rPr>
                <w:rFonts w:ascii="Calibri" w:eastAsia="Times New Roman" w:hAnsi="Calibri" w:cs="Times New Roman"/>
                <w:color w:val="000000"/>
              </w:rPr>
              <w:t>11068044</w:t>
            </w:r>
          </w:p>
        </w:tc>
      </w:tr>
    </w:tbl>
    <w:p w14:paraId="085B4B8A" w14:textId="77777777" w:rsidR="005C4DEB" w:rsidRPr="008335D5" w:rsidRDefault="005C4DEB" w:rsidP="005C4DEB">
      <w:pPr>
        <w:spacing w:line="240" w:lineRule="auto"/>
        <w:rPr>
          <w:rFonts w:cs="Arial"/>
        </w:rPr>
      </w:pPr>
    </w:p>
    <w:p w14:paraId="08E0C44E" w14:textId="77777777" w:rsidR="005C4DEB" w:rsidRPr="008335D5" w:rsidRDefault="005C4DEB" w:rsidP="00E007C4">
      <w:pPr>
        <w:spacing w:line="240" w:lineRule="auto"/>
        <w:rPr>
          <w:rFonts w:cs="Arial"/>
        </w:rPr>
      </w:pPr>
    </w:p>
    <w:p w14:paraId="5005DE33" w14:textId="77777777" w:rsidR="00E007C4" w:rsidRDefault="00E007C4" w:rsidP="00E007C4">
      <w:pPr>
        <w:rPr>
          <w:rFonts w:cs="Arial"/>
        </w:rPr>
      </w:pPr>
      <w:r>
        <w:rPr>
          <w:rFonts w:cs="Arial"/>
        </w:rPr>
        <w:br w:type="page"/>
      </w:r>
    </w:p>
    <w:p w14:paraId="1B5327C2" w14:textId="4C7DE9DA" w:rsidR="004A0448" w:rsidRDefault="004A0448" w:rsidP="004A0448">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A-6</w:t>
      </w:r>
      <w:r w:rsidRPr="008335D5">
        <w:rPr>
          <w:rFonts w:asciiTheme="minorHAnsi" w:hAnsiTheme="minorHAnsi" w:cs="Arial"/>
        </w:rPr>
        <w:t xml:space="preserve"> – </w:t>
      </w:r>
      <w:r>
        <w:rPr>
          <w:rFonts w:asciiTheme="minorHAnsi" w:hAnsiTheme="minorHAnsi" w:cs="Arial"/>
        </w:rPr>
        <w:t>Distribution Factors</w:t>
      </w:r>
    </w:p>
    <w:p w14:paraId="38BDD638" w14:textId="1EFD1556" w:rsidR="00B13C13" w:rsidRDefault="00B13C13" w:rsidP="00B13C13">
      <w:r>
        <w:t>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w:t>
      </w:r>
      <w:r w:rsidR="001D09B7">
        <w:t>. Table 28</w:t>
      </w:r>
      <w:r>
        <w:t xml:space="preserve"> provides a summary of the maximum interior and exterior effective distribution factors together with the distribution factors referenced by the AASHTO LRFD Bridge Design Specifications. </w:t>
      </w:r>
    </w:p>
    <w:p w14:paraId="65D0010D" w14:textId="1A77FB9B" w:rsidR="00B13C13" w:rsidRDefault="001D09B7" w:rsidP="00B13C13">
      <w:pPr>
        <w:pStyle w:val="Caption"/>
        <w:keepNext/>
        <w:jc w:val="center"/>
      </w:pPr>
      <w:r>
        <w:t>Table 28</w:t>
      </w:r>
      <w:r w:rsidR="00B13C13">
        <w:t xml:space="preserve">: </w:t>
      </w:r>
      <w:r w:rsidR="00B13C13" w:rsidRPr="005B3B92">
        <w:t>Comparison of effective distribution factors and AASHTO specified distribution factors</w:t>
      </w:r>
    </w:p>
    <w:tbl>
      <w:tblPr>
        <w:tblW w:w="4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939"/>
        <w:gridCol w:w="939"/>
        <w:gridCol w:w="1203"/>
      </w:tblGrid>
      <w:tr w:rsidR="00B13C13" w:rsidRPr="004A0448" w14:paraId="654223AB" w14:textId="77777777" w:rsidTr="001B455E">
        <w:trPr>
          <w:trHeight w:val="300"/>
          <w:jc w:val="center"/>
        </w:trPr>
        <w:tc>
          <w:tcPr>
            <w:tcW w:w="4131" w:type="dxa"/>
            <w:gridSpan w:val="4"/>
            <w:shd w:val="clear" w:color="auto" w:fill="auto"/>
            <w:noWrap/>
            <w:vAlign w:val="bottom"/>
            <w:hideMark/>
          </w:tcPr>
          <w:p w14:paraId="77C54056" w14:textId="77777777" w:rsidR="00B13C13" w:rsidRPr="004A0448" w:rsidRDefault="00B13C13"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Live Load Moment Distribution Factors</w:t>
            </w:r>
          </w:p>
        </w:tc>
      </w:tr>
      <w:tr w:rsidR="00B13C13" w:rsidRPr="004A0448" w14:paraId="52B8A2E0" w14:textId="77777777" w:rsidTr="001B455E">
        <w:trPr>
          <w:trHeight w:val="300"/>
          <w:jc w:val="center"/>
        </w:trPr>
        <w:tc>
          <w:tcPr>
            <w:tcW w:w="1050" w:type="dxa"/>
            <w:shd w:val="clear" w:color="auto" w:fill="auto"/>
            <w:noWrap/>
            <w:vAlign w:val="bottom"/>
            <w:hideMark/>
          </w:tcPr>
          <w:p w14:paraId="355F3DB3" w14:textId="77777777" w:rsidR="00B13C13" w:rsidRPr="004A0448" w:rsidRDefault="00B13C13" w:rsidP="001B455E">
            <w:pPr>
              <w:spacing w:after="0" w:line="240" w:lineRule="auto"/>
              <w:rPr>
                <w:rFonts w:ascii="Calibri" w:eastAsia="Times New Roman" w:hAnsi="Calibri" w:cs="Times New Roman"/>
                <w:b/>
                <w:bCs/>
                <w:color w:val="000000"/>
              </w:rPr>
            </w:pPr>
          </w:p>
        </w:tc>
        <w:tc>
          <w:tcPr>
            <w:tcW w:w="1878" w:type="dxa"/>
            <w:gridSpan w:val="2"/>
            <w:shd w:val="clear" w:color="auto" w:fill="auto"/>
            <w:noWrap/>
            <w:vAlign w:val="bottom"/>
            <w:hideMark/>
          </w:tcPr>
          <w:p w14:paraId="21CEC90E" w14:textId="77777777" w:rsidR="00B13C13" w:rsidRPr="004A0448" w:rsidRDefault="00B13C13"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Effective</w:t>
            </w:r>
          </w:p>
        </w:tc>
        <w:tc>
          <w:tcPr>
            <w:tcW w:w="1203" w:type="dxa"/>
            <w:vMerge w:val="restart"/>
            <w:shd w:val="clear" w:color="auto" w:fill="auto"/>
            <w:noWrap/>
            <w:vAlign w:val="center"/>
            <w:hideMark/>
          </w:tcPr>
          <w:p w14:paraId="1503ED70" w14:textId="72C85DAA" w:rsidR="00B13C13" w:rsidRPr="004A0448" w:rsidRDefault="008F3DCC" w:rsidP="001B455E">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AASHTO</w:t>
            </w:r>
          </w:p>
        </w:tc>
      </w:tr>
      <w:tr w:rsidR="00B13C13" w:rsidRPr="004A0448" w14:paraId="4D7198B6" w14:textId="77777777" w:rsidTr="001B455E">
        <w:trPr>
          <w:trHeight w:val="300"/>
          <w:jc w:val="center"/>
        </w:trPr>
        <w:tc>
          <w:tcPr>
            <w:tcW w:w="1050" w:type="dxa"/>
            <w:shd w:val="clear" w:color="auto" w:fill="auto"/>
            <w:noWrap/>
            <w:vAlign w:val="bottom"/>
            <w:hideMark/>
          </w:tcPr>
          <w:p w14:paraId="104D4644" w14:textId="77777777" w:rsidR="00B13C13" w:rsidRPr="004A0448" w:rsidRDefault="00B13C13" w:rsidP="001B455E">
            <w:pPr>
              <w:spacing w:after="0" w:line="240" w:lineRule="auto"/>
              <w:rPr>
                <w:rFonts w:ascii="Calibri" w:eastAsia="Times New Roman" w:hAnsi="Calibri" w:cs="Times New Roman"/>
                <w:b/>
                <w:bCs/>
                <w:color w:val="000000"/>
              </w:rPr>
            </w:pPr>
          </w:p>
        </w:tc>
        <w:tc>
          <w:tcPr>
            <w:tcW w:w="939" w:type="dxa"/>
            <w:shd w:val="clear" w:color="auto" w:fill="auto"/>
            <w:noWrap/>
            <w:vAlign w:val="bottom"/>
            <w:hideMark/>
          </w:tcPr>
          <w:p w14:paraId="7F8D5ED7" w14:textId="77777777" w:rsidR="00B13C13" w:rsidRPr="004A0448" w:rsidRDefault="00B13C13"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Span 1</w:t>
            </w:r>
          </w:p>
        </w:tc>
        <w:tc>
          <w:tcPr>
            <w:tcW w:w="939" w:type="dxa"/>
            <w:shd w:val="clear" w:color="auto" w:fill="auto"/>
            <w:noWrap/>
            <w:vAlign w:val="bottom"/>
            <w:hideMark/>
          </w:tcPr>
          <w:p w14:paraId="6D7C4A86" w14:textId="77777777" w:rsidR="00B13C13" w:rsidRPr="004A0448" w:rsidRDefault="00B13C13" w:rsidP="001B455E">
            <w:pPr>
              <w:spacing w:after="0" w:line="240" w:lineRule="auto"/>
              <w:jc w:val="center"/>
              <w:rPr>
                <w:rFonts w:ascii="Calibri" w:eastAsia="Times New Roman" w:hAnsi="Calibri" w:cs="Times New Roman"/>
                <w:b/>
                <w:bCs/>
                <w:color w:val="000000"/>
              </w:rPr>
            </w:pPr>
            <w:r w:rsidRPr="004A0448">
              <w:rPr>
                <w:rFonts w:ascii="Calibri" w:eastAsia="Times New Roman" w:hAnsi="Calibri" w:cs="Times New Roman"/>
                <w:b/>
                <w:bCs/>
                <w:color w:val="000000"/>
              </w:rPr>
              <w:t>Span 2</w:t>
            </w:r>
          </w:p>
        </w:tc>
        <w:tc>
          <w:tcPr>
            <w:tcW w:w="1203" w:type="dxa"/>
            <w:vMerge/>
            <w:vAlign w:val="center"/>
            <w:hideMark/>
          </w:tcPr>
          <w:p w14:paraId="5443F096" w14:textId="77777777" w:rsidR="00B13C13" w:rsidRPr="004A0448" w:rsidRDefault="00B13C13" w:rsidP="001B455E">
            <w:pPr>
              <w:spacing w:after="0" w:line="240" w:lineRule="auto"/>
              <w:rPr>
                <w:rFonts w:ascii="Calibri" w:eastAsia="Times New Roman" w:hAnsi="Calibri" w:cs="Times New Roman"/>
                <w:b/>
                <w:bCs/>
                <w:color w:val="000000"/>
              </w:rPr>
            </w:pPr>
          </w:p>
        </w:tc>
      </w:tr>
      <w:tr w:rsidR="00B13C13" w:rsidRPr="004A0448" w14:paraId="600F1140" w14:textId="77777777" w:rsidTr="001B455E">
        <w:trPr>
          <w:trHeight w:val="300"/>
          <w:jc w:val="center"/>
        </w:trPr>
        <w:tc>
          <w:tcPr>
            <w:tcW w:w="1050" w:type="dxa"/>
            <w:shd w:val="clear" w:color="auto" w:fill="auto"/>
            <w:noWrap/>
            <w:vAlign w:val="bottom"/>
            <w:hideMark/>
          </w:tcPr>
          <w:p w14:paraId="19FC5F60" w14:textId="77777777" w:rsidR="00B13C13" w:rsidRPr="004A0448" w:rsidRDefault="00B13C13" w:rsidP="001B455E">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 xml:space="preserve">Interior </w:t>
            </w:r>
          </w:p>
        </w:tc>
        <w:tc>
          <w:tcPr>
            <w:tcW w:w="939" w:type="dxa"/>
            <w:shd w:val="clear" w:color="auto" w:fill="auto"/>
            <w:noWrap/>
            <w:vAlign w:val="bottom"/>
            <w:hideMark/>
          </w:tcPr>
          <w:p w14:paraId="01E3B6E0" w14:textId="77777777" w:rsidR="00B13C13" w:rsidRPr="004A0448" w:rsidRDefault="00B13C13" w:rsidP="001B455E">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0.1412</w:t>
            </w:r>
          </w:p>
        </w:tc>
        <w:tc>
          <w:tcPr>
            <w:tcW w:w="939" w:type="dxa"/>
            <w:shd w:val="clear" w:color="auto" w:fill="auto"/>
            <w:noWrap/>
            <w:vAlign w:val="bottom"/>
            <w:hideMark/>
          </w:tcPr>
          <w:p w14:paraId="17EB706A" w14:textId="77777777" w:rsidR="00B13C13" w:rsidRPr="004A0448" w:rsidRDefault="00B13C13" w:rsidP="001B455E">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0.1227</w:t>
            </w:r>
          </w:p>
        </w:tc>
        <w:tc>
          <w:tcPr>
            <w:tcW w:w="1203" w:type="dxa"/>
            <w:shd w:val="clear" w:color="auto" w:fill="auto"/>
            <w:noWrap/>
            <w:vAlign w:val="bottom"/>
            <w:hideMark/>
          </w:tcPr>
          <w:p w14:paraId="3E445F76" w14:textId="77777777" w:rsidR="00B13C13" w:rsidRPr="004A0448" w:rsidRDefault="00B13C13" w:rsidP="001B455E">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0.142</w:t>
            </w:r>
          </w:p>
        </w:tc>
      </w:tr>
      <w:tr w:rsidR="00B13C13" w:rsidRPr="004A0448" w14:paraId="2F7825A7" w14:textId="77777777" w:rsidTr="001B455E">
        <w:trPr>
          <w:trHeight w:val="300"/>
          <w:jc w:val="center"/>
        </w:trPr>
        <w:tc>
          <w:tcPr>
            <w:tcW w:w="1050" w:type="dxa"/>
            <w:shd w:val="clear" w:color="auto" w:fill="auto"/>
            <w:noWrap/>
            <w:vAlign w:val="bottom"/>
            <w:hideMark/>
          </w:tcPr>
          <w:p w14:paraId="3D15A6DB" w14:textId="77777777" w:rsidR="00B13C13" w:rsidRPr="004A0448" w:rsidRDefault="00B13C13" w:rsidP="001B455E">
            <w:pPr>
              <w:spacing w:after="0" w:line="240" w:lineRule="auto"/>
              <w:rPr>
                <w:rFonts w:ascii="Calibri" w:eastAsia="Times New Roman" w:hAnsi="Calibri" w:cs="Times New Roman"/>
                <w:color w:val="000000"/>
              </w:rPr>
            </w:pPr>
            <w:r w:rsidRPr="004A0448">
              <w:rPr>
                <w:rFonts w:ascii="Calibri" w:eastAsia="Times New Roman" w:hAnsi="Calibri" w:cs="Times New Roman"/>
                <w:color w:val="000000"/>
              </w:rPr>
              <w:t>Exterior</w:t>
            </w:r>
          </w:p>
        </w:tc>
        <w:tc>
          <w:tcPr>
            <w:tcW w:w="939" w:type="dxa"/>
            <w:shd w:val="clear" w:color="auto" w:fill="auto"/>
            <w:noWrap/>
            <w:vAlign w:val="bottom"/>
            <w:hideMark/>
          </w:tcPr>
          <w:p w14:paraId="02AEFAE6" w14:textId="77777777" w:rsidR="00B13C13" w:rsidRPr="004A0448" w:rsidRDefault="00B13C13" w:rsidP="001B455E">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0.148</w:t>
            </w:r>
          </w:p>
        </w:tc>
        <w:tc>
          <w:tcPr>
            <w:tcW w:w="939" w:type="dxa"/>
            <w:shd w:val="clear" w:color="auto" w:fill="auto"/>
            <w:noWrap/>
            <w:vAlign w:val="bottom"/>
            <w:hideMark/>
          </w:tcPr>
          <w:p w14:paraId="0DDC0D25" w14:textId="77777777" w:rsidR="00B13C13" w:rsidRPr="004A0448" w:rsidRDefault="00B13C13" w:rsidP="001B455E">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0.1299</w:t>
            </w:r>
          </w:p>
        </w:tc>
        <w:tc>
          <w:tcPr>
            <w:tcW w:w="1203" w:type="dxa"/>
            <w:shd w:val="clear" w:color="auto" w:fill="auto"/>
            <w:noWrap/>
            <w:vAlign w:val="bottom"/>
            <w:hideMark/>
          </w:tcPr>
          <w:p w14:paraId="4DF0F1C6" w14:textId="77777777" w:rsidR="00B13C13" w:rsidRPr="004A0448" w:rsidRDefault="00B13C13" w:rsidP="001B455E">
            <w:pPr>
              <w:spacing w:after="0" w:line="240" w:lineRule="auto"/>
              <w:jc w:val="right"/>
              <w:rPr>
                <w:rFonts w:ascii="Calibri" w:eastAsia="Times New Roman" w:hAnsi="Calibri" w:cs="Times New Roman"/>
                <w:color w:val="000000"/>
              </w:rPr>
            </w:pPr>
            <w:r w:rsidRPr="004A0448">
              <w:rPr>
                <w:rFonts w:ascii="Calibri" w:eastAsia="Times New Roman" w:hAnsi="Calibri" w:cs="Times New Roman"/>
                <w:color w:val="000000"/>
              </w:rPr>
              <w:t>0.142</w:t>
            </w:r>
          </w:p>
        </w:tc>
      </w:tr>
    </w:tbl>
    <w:p w14:paraId="2F4940A6" w14:textId="77777777" w:rsidR="00B13C13" w:rsidRDefault="00B13C13" w:rsidP="00B13C13"/>
    <w:p w14:paraId="0C2A2EEF" w14:textId="7307FE8B" w:rsidR="004A0448" w:rsidRPr="008F3DCC" w:rsidRDefault="008F3DCC">
      <w:r>
        <w:t>G</w:t>
      </w:r>
      <w:r w:rsidR="00B13C13" w:rsidRPr="00FC49F6">
        <w:t>irder spacing</w:t>
      </w:r>
      <w:r>
        <w:t xml:space="preserve"> &lt; 3.5’ dictates that</w:t>
      </w:r>
      <w:r w:rsidR="00B13C13" w:rsidRPr="00FC49F6">
        <w:t xml:space="preserve"> AASHTO distribution factors be calculated using the lever rule.</w:t>
      </w:r>
      <w:r>
        <w:t xml:space="preserve"> Such values </w:t>
      </w:r>
    </w:p>
    <w:p w14:paraId="18C6BD26" w14:textId="77777777" w:rsidR="00E007C4" w:rsidRDefault="00E007C4" w:rsidP="00E007C4">
      <w:pPr>
        <w:spacing w:line="240" w:lineRule="auto"/>
        <w:rPr>
          <w:rFonts w:cs="Arial"/>
        </w:rPr>
      </w:pPr>
    </w:p>
    <w:p w14:paraId="49574996" w14:textId="77777777" w:rsidR="00E007C4" w:rsidRDefault="00E007C4" w:rsidP="00E007C4">
      <w:pPr>
        <w:spacing w:line="240" w:lineRule="auto"/>
        <w:rPr>
          <w:rFonts w:cs="Arial"/>
        </w:rPr>
      </w:pPr>
    </w:p>
    <w:p w14:paraId="34AED343" w14:textId="77777777" w:rsidR="00E007C4" w:rsidRDefault="00E007C4" w:rsidP="00E007C4">
      <w:pPr>
        <w:spacing w:line="240" w:lineRule="auto"/>
        <w:rPr>
          <w:rFonts w:cs="Arial"/>
        </w:rPr>
      </w:pPr>
    </w:p>
    <w:p w14:paraId="31EB8E07" w14:textId="77777777" w:rsidR="00E007C4" w:rsidRDefault="00E007C4" w:rsidP="00E007C4">
      <w:pPr>
        <w:spacing w:line="240" w:lineRule="auto"/>
        <w:rPr>
          <w:rFonts w:cs="Arial"/>
        </w:rPr>
      </w:pPr>
    </w:p>
    <w:p w14:paraId="34B47078" w14:textId="77777777" w:rsidR="00E007C4" w:rsidRDefault="00E007C4" w:rsidP="00E007C4">
      <w:pPr>
        <w:spacing w:line="240" w:lineRule="auto"/>
        <w:rPr>
          <w:rFonts w:cs="Arial"/>
        </w:rPr>
      </w:pPr>
    </w:p>
    <w:p w14:paraId="094B81D7" w14:textId="77777777" w:rsidR="00E007C4" w:rsidRDefault="00E007C4" w:rsidP="00E007C4">
      <w:pPr>
        <w:spacing w:line="240" w:lineRule="auto"/>
        <w:rPr>
          <w:rFonts w:cs="Arial"/>
        </w:rPr>
      </w:pPr>
      <w:r>
        <w:rPr>
          <w:noProof/>
        </w:rPr>
        <mc:AlternateContent>
          <mc:Choice Requires="wps">
            <w:drawing>
              <wp:anchor distT="0" distB="0" distL="114300" distR="114300" simplePos="0" relativeHeight="251698688" behindDoc="0" locked="0" layoutInCell="1" allowOverlap="1" wp14:anchorId="4A237C58" wp14:editId="4E662851">
                <wp:simplePos x="0" y="0"/>
                <wp:positionH relativeFrom="column">
                  <wp:posOffset>2648065</wp:posOffset>
                </wp:positionH>
                <wp:positionV relativeFrom="paragraph">
                  <wp:posOffset>294804</wp:posOffset>
                </wp:positionV>
                <wp:extent cx="1828800" cy="1828800"/>
                <wp:effectExtent l="1078548" t="0" r="1140142" b="0"/>
                <wp:wrapNone/>
                <wp:docPr id="37" name="Text Box 37"/>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0D0E8720" w14:textId="77777777" w:rsidR="001B455E" w:rsidRPr="005A6BB5" w:rsidRDefault="001B455E" w:rsidP="00E007C4">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7" o:spid="_x0000_s1038" type="#_x0000_t202" style="position:absolute;margin-left:208.5pt;margin-top:23.2pt;width:2in;height:2in;rotation:-3161744fd;z-index:251698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" filled="f" stroked="f" strokeweight=".5pt">
                <v:textbox style="mso-fit-shape-to-text:t">
                  <w:txbxContent>
                    <w:p w14:paraId="0D0E8720" w14:textId="77777777" w:rsidR="001B455E" w:rsidRPr="005A6BB5" w:rsidRDefault="001B455E" w:rsidP="00E007C4">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30C0CB34" w14:textId="77777777" w:rsidR="00E007C4" w:rsidRDefault="00E007C4" w:rsidP="00E007C4">
      <w:pPr>
        <w:spacing w:line="240" w:lineRule="auto"/>
        <w:rPr>
          <w:rFonts w:cs="Arial"/>
        </w:rPr>
      </w:pPr>
    </w:p>
    <w:p w14:paraId="6F406946" w14:textId="77777777" w:rsidR="00E007C4" w:rsidRDefault="00E007C4" w:rsidP="00E007C4">
      <w:pPr>
        <w:spacing w:line="240" w:lineRule="auto"/>
        <w:rPr>
          <w:rFonts w:cs="Arial"/>
        </w:rPr>
      </w:pPr>
    </w:p>
    <w:p w14:paraId="1513850A" w14:textId="77777777" w:rsidR="00E007C4" w:rsidRDefault="00E007C4" w:rsidP="00E007C4">
      <w:pPr>
        <w:spacing w:line="240" w:lineRule="auto"/>
        <w:rPr>
          <w:rFonts w:cs="Arial"/>
        </w:rPr>
      </w:pPr>
    </w:p>
    <w:p w14:paraId="28E3859C" w14:textId="77777777" w:rsidR="00E007C4" w:rsidRDefault="00E007C4" w:rsidP="00E007C4">
      <w:pPr>
        <w:spacing w:line="240" w:lineRule="auto"/>
        <w:rPr>
          <w:rFonts w:cs="Arial"/>
        </w:rPr>
      </w:pPr>
    </w:p>
    <w:p w14:paraId="3B897542" w14:textId="77777777" w:rsidR="00E007C4" w:rsidRDefault="00E007C4" w:rsidP="00E007C4">
      <w:pPr>
        <w:spacing w:line="240" w:lineRule="auto"/>
        <w:rPr>
          <w:rFonts w:cs="Arial"/>
        </w:rPr>
      </w:pPr>
    </w:p>
    <w:p w14:paraId="236438AC" w14:textId="77777777" w:rsidR="00E007C4" w:rsidRDefault="00E007C4" w:rsidP="00E007C4">
      <w:pPr>
        <w:spacing w:line="240" w:lineRule="auto"/>
        <w:rPr>
          <w:rFonts w:cs="Arial"/>
        </w:rPr>
      </w:pPr>
    </w:p>
    <w:p w14:paraId="56DEF434" w14:textId="77777777" w:rsidR="00E007C4" w:rsidRDefault="00E007C4" w:rsidP="00E007C4">
      <w:pPr>
        <w:spacing w:line="240" w:lineRule="auto"/>
        <w:rPr>
          <w:rFonts w:cs="Arial"/>
        </w:rPr>
      </w:pPr>
    </w:p>
    <w:p w14:paraId="424B40F0" w14:textId="77777777" w:rsidR="00E007C4" w:rsidRDefault="00E007C4" w:rsidP="00E007C4">
      <w:pPr>
        <w:spacing w:line="240" w:lineRule="auto"/>
        <w:rPr>
          <w:rFonts w:cs="Arial"/>
        </w:rPr>
      </w:pPr>
    </w:p>
    <w:p w14:paraId="5C070D0E" w14:textId="77777777" w:rsidR="00E007C4" w:rsidRDefault="00E007C4" w:rsidP="00E007C4">
      <w:pPr>
        <w:spacing w:line="240" w:lineRule="auto"/>
        <w:rPr>
          <w:rFonts w:cs="Arial"/>
        </w:rPr>
      </w:pPr>
    </w:p>
    <w:p w14:paraId="158CB212" w14:textId="77777777" w:rsidR="00E007C4" w:rsidRDefault="00E007C4" w:rsidP="00E007C4">
      <w:pPr>
        <w:spacing w:line="240" w:lineRule="auto"/>
        <w:rPr>
          <w:rFonts w:cs="Arial"/>
        </w:rPr>
      </w:pPr>
    </w:p>
    <w:p w14:paraId="51982A2A" w14:textId="77777777" w:rsidR="00E007C4" w:rsidRDefault="00E007C4" w:rsidP="00E007C4">
      <w:pPr>
        <w:spacing w:line="240" w:lineRule="auto"/>
        <w:rPr>
          <w:rFonts w:cs="Arial"/>
        </w:rPr>
      </w:pPr>
    </w:p>
    <w:p w14:paraId="55966DFD" w14:textId="77777777" w:rsidR="00E007C4" w:rsidRDefault="00E007C4" w:rsidP="00E007C4">
      <w:pPr>
        <w:spacing w:line="240" w:lineRule="auto"/>
        <w:rPr>
          <w:rFonts w:cs="Arial"/>
        </w:rPr>
      </w:pPr>
    </w:p>
    <w:p w14:paraId="07066FDC" w14:textId="77777777" w:rsidR="00E007C4" w:rsidRDefault="00E007C4" w:rsidP="00E007C4">
      <w:pPr>
        <w:spacing w:line="240" w:lineRule="auto"/>
        <w:rPr>
          <w:rFonts w:cs="Arial"/>
        </w:rPr>
      </w:pPr>
    </w:p>
    <w:p w14:paraId="1CFE0272" w14:textId="77777777" w:rsidR="00E007C4" w:rsidRDefault="00E007C4" w:rsidP="00E007C4">
      <w:pPr>
        <w:spacing w:line="240" w:lineRule="auto"/>
        <w:rPr>
          <w:rFonts w:cs="Arial"/>
        </w:rPr>
      </w:pPr>
    </w:p>
    <w:p w14:paraId="57B099BE" w14:textId="77777777" w:rsidR="00E007C4" w:rsidRDefault="00E007C4" w:rsidP="00E007C4">
      <w:pPr>
        <w:spacing w:line="240" w:lineRule="auto"/>
        <w:rPr>
          <w:rFonts w:cs="Arial"/>
        </w:rPr>
      </w:pPr>
    </w:p>
    <w:p w14:paraId="2D06EF0F" w14:textId="77777777" w:rsidR="00E007C4" w:rsidRDefault="00E007C4" w:rsidP="00E007C4">
      <w:pPr>
        <w:spacing w:line="240" w:lineRule="auto"/>
        <w:rPr>
          <w:rFonts w:cs="Arial"/>
        </w:rPr>
      </w:pPr>
    </w:p>
    <w:p w14:paraId="7E0DCE8A" w14:textId="77777777" w:rsidR="00E007C4" w:rsidRDefault="00E007C4" w:rsidP="00E007C4">
      <w:pPr>
        <w:spacing w:line="240" w:lineRule="auto"/>
        <w:rPr>
          <w:rFonts w:cs="Arial"/>
        </w:rPr>
      </w:pPr>
    </w:p>
    <w:p w14:paraId="72B977E5" w14:textId="77777777" w:rsidR="00E007C4" w:rsidRDefault="00E007C4" w:rsidP="00E007C4">
      <w:pPr>
        <w:spacing w:line="240" w:lineRule="auto"/>
        <w:rPr>
          <w:rFonts w:cs="Arial"/>
        </w:rPr>
      </w:pPr>
    </w:p>
    <w:p w14:paraId="50397E75" w14:textId="77777777" w:rsidR="00E007C4" w:rsidRDefault="00E007C4" w:rsidP="00E007C4">
      <w:pPr>
        <w:spacing w:line="240" w:lineRule="auto"/>
        <w:rPr>
          <w:rFonts w:cs="Arial"/>
        </w:rPr>
      </w:pPr>
    </w:p>
    <w:p w14:paraId="48B5287E" w14:textId="77777777" w:rsidR="00E007C4" w:rsidRPr="008335D5" w:rsidRDefault="00E007C4" w:rsidP="00E007C4">
      <w:pPr>
        <w:spacing w:line="240" w:lineRule="auto"/>
        <w:rPr>
          <w:rFonts w:cs="Arial"/>
        </w:rPr>
      </w:pPr>
    </w:p>
    <w:p w14:paraId="68DF4961" w14:textId="77777777" w:rsidR="00E007C4" w:rsidRPr="008335D5" w:rsidRDefault="00E007C4" w:rsidP="00E007C4">
      <w:pPr>
        <w:spacing w:line="240" w:lineRule="auto"/>
        <w:rPr>
          <w:rFonts w:cs="Arial"/>
        </w:rPr>
      </w:pPr>
    </w:p>
    <w:p w14:paraId="590F05BF" w14:textId="77777777" w:rsidR="00E007C4" w:rsidRDefault="00E007C4" w:rsidP="00E007C4">
      <w:pPr>
        <w:pStyle w:val="Heading1"/>
        <w:rPr>
          <w:rFonts w:asciiTheme="minorHAnsi" w:hAnsiTheme="minorHAnsi" w:cs="Arial"/>
        </w:rPr>
        <w:sectPr w:rsidR="00E007C4" w:rsidSect="00FF5DCB">
          <w:footerReference w:type="default" r:id="rId40"/>
          <w:pgSz w:w="12240" w:h="15840"/>
          <w:pgMar w:top="1440" w:right="1440" w:bottom="1440" w:left="1440" w:header="720" w:footer="720" w:gutter="0"/>
          <w:pgNumType w:start="1" w:chapStyle="6"/>
          <w:cols w:space="720"/>
          <w:docGrid w:linePitch="360"/>
        </w:sectPr>
      </w:pPr>
    </w:p>
    <w:p w14:paraId="79101C7B" w14:textId="09225709" w:rsidR="00870AB1" w:rsidRPr="008335D5" w:rsidRDefault="00870AB1" w:rsidP="00FF5DCB">
      <w:pPr>
        <w:pStyle w:val="Heading1"/>
        <w:rPr>
          <w:rFonts w:asciiTheme="minorHAnsi" w:hAnsiTheme="minorHAnsi" w:cs="Arial"/>
          <w:color w:val="000000" w:themeColor="text1"/>
          <w:szCs w:val="32"/>
        </w:rPr>
      </w:pPr>
      <w:bookmarkStart w:id="18" w:name="_Toc407087690"/>
      <w:r w:rsidRPr="008335D5">
        <w:rPr>
          <w:rFonts w:asciiTheme="minorHAnsi" w:hAnsiTheme="minorHAnsi" w:cs="Arial"/>
          <w:color w:val="000000" w:themeColor="text1"/>
          <w:szCs w:val="32"/>
        </w:rPr>
        <w:lastRenderedPageBreak/>
        <w:t xml:space="preserve">Appendix </w:t>
      </w:r>
      <w:r w:rsidR="00E007C4">
        <w:rPr>
          <w:rFonts w:asciiTheme="minorHAnsi" w:hAnsiTheme="minorHAnsi" w:cs="Arial"/>
          <w:color w:val="000000" w:themeColor="text1"/>
          <w:szCs w:val="32"/>
        </w:rPr>
        <w:t>B</w:t>
      </w:r>
      <w:r w:rsidRPr="008335D5">
        <w:rPr>
          <w:rFonts w:asciiTheme="minorHAnsi" w:hAnsiTheme="minorHAnsi" w:cs="Arial"/>
          <w:color w:val="000000" w:themeColor="text1"/>
          <w:szCs w:val="32"/>
        </w:rPr>
        <w:t xml:space="preserve"> </w:t>
      </w:r>
      <w:r w:rsidR="007F0608" w:rsidRPr="008335D5">
        <w:rPr>
          <w:rFonts w:asciiTheme="minorHAnsi" w:hAnsiTheme="minorHAnsi" w:cs="Arial"/>
          <w:color w:val="000000" w:themeColor="text1"/>
          <w:szCs w:val="32"/>
        </w:rPr>
        <w:t>–</w:t>
      </w:r>
      <w:r w:rsidRPr="008335D5">
        <w:rPr>
          <w:rFonts w:asciiTheme="minorHAnsi" w:hAnsiTheme="minorHAnsi" w:cs="Arial"/>
          <w:color w:val="000000" w:themeColor="text1"/>
          <w:szCs w:val="32"/>
        </w:rPr>
        <w:t xml:space="preserve"> </w:t>
      </w:r>
      <w:r w:rsidR="007F0608" w:rsidRPr="008335D5">
        <w:rPr>
          <w:rFonts w:asciiTheme="minorHAnsi" w:hAnsiTheme="minorHAnsi" w:cs="Arial"/>
          <w:color w:val="000000" w:themeColor="text1"/>
          <w:szCs w:val="32"/>
        </w:rPr>
        <w:t xml:space="preserve">Bridge 063 </w:t>
      </w:r>
      <w:r w:rsidRPr="008335D5">
        <w:rPr>
          <w:rFonts w:asciiTheme="minorHAnsi" w:hAnsiTheme="minorHAnsi" w:cs="Arial"/>
          <w:color w:val="000000" w:themeColor="text1"/>
          <w:szCs w:val="32"/>
        </w:rPr>
        <w:t>Performance Evaluation and Load Rating Analysis</w:t>
      </w:r>
      <w:bookmarkEnd w:id="18"/>
    </w:p>
    <w:p w14:paraId="7A2198B6" w14:textId="77777777" w:rsidR="008159FD" w:rsidRPr="008335D5" w:rsidRDefault="008159FD" w:rsidP="00870AB1">
      <w:pPr>
        <w:spacing w:after="0" w:line="240" w:lineRule="auto"/>
        <w:rPr>
          <w:rFonts w:cs="Arial"/>
          <w:b/>
          <w:sz w:val="24"/>
        </w:rPr>
      </w:pPr>
    </w:p>
    <w:p w14:paraId="75EC6C09" w14:textId="77777777" w:rsidR="00870AB1" w:rsidRPr="00E253A2" w:rsidRDefault="007F0608" w:rsidP="00983721">
      <w:pPr>
        <w:pStyle w:val="ListParagraph"/>
        <w:spacing w:after="0" w:line="240" w:lineRule="auto"/>
        <w:ind w:left="0"/>
        <w:rPr>
          <w:rFonts w:cs="Arial"/>
          <w:b/>
          <w:color w:val="000000" w:themeColor="text1"/>
          <w:sz w:val="24"/>
        </w:rPr>
      </w:pPr>
      <w:r w:rsidRPr="00E253A2">
        <w:rPr>
          <w:rFonts w:cs="Arial"/>
          <w:b/>
          <w:sz w:val="24"/>
        </w:rPr>
        <w:t>North</w:t>
      </w:r>
      <w:r w:rsidR="008159FD" w:rsidRPr="00E253A2">
        <w:rPr>
          <w:rFonts w:cs="Arial"/>
          <w:b/>
          <w:sz w:val="24"/>
        </w:rPr>
        <w:t xml:space="preserve">ampton County Bridge </w:t>
      </w:r>
      <w:r w:rsidR="00870AB1" w:rsidRPr="00E253A2">
        <w:rPr>
          <w:rFonts w:cs="Arial"/>
          <w:b/>
          <w:sz w:val="24"/>
        </w:rPr>
        <w:t>063</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870AB1" w:rsidRPr="008335D5" w14:paraId="259E9B7D" w14:textId="77777777" w:rsidTr="00870AB1">
        <w:trPr>
          <w:trHeight w:val="260"/>
        </w:trPr>
        <w:tc>
          <w:tcPr>
            <w:tcW w:w="3294" w:type="dxa"/>
          </w:tcPr>
          <w:p w14:paraId="09F98118" w14:textId="77777777" w:rsidR="00870AB1" w:rsidRPr="008335D5" w:rsidRDefault="00870AB1" w:rsidP="00870AB1">
            <w:pPr>
              <w:tabs>
                <w:tab w:val="left" w:pos="1980"/>
              </w:tabs>
              <w:rPr>
                <w:rFonts w:cs="Arial"/>
              </w:rPr>
            </w:pPr>
            <w:r w:rsidRPr="008335D5">
              <w:rPr>
                <w:rFonts w:cs="Arial"/>
                <w:b/>
              </w:rPr>
              <w:t>BMS No:</w:t>
            </w:r>
          </w:p>
        </w:tc>
        <w:tc>
          <w:tcPr>
            <w:tcW w:w="3294" w:type="dxa"/>
          </w:tcPr>
          <w:p w14:paraId="43DA37E1" w14:textId="77777777" w:rsidR="00870AB1" w:rsidRPr="008335D5" w:rsidRDefault="00870AB1" w:rsidP="00870AB1">
            <w:pPr>
              <w:tabs>
                <w:tab w:val="left" w:pos="1980"/>
              </w:tabs>
              <w:rPr>
                <w:rFonts w:cs="Arial"/>
                <w:b/>
              </w:rPr>
            </w:pPr>
            <w:r w:rsidRPr="008335D5">
              <w:rPr>
                <w:rFonts w:cs="Arial"/>
              </w:rPr>
              <w:t>48 7415 0000 9063</w:t>
            </w:r>
          </w:p>
        </w:tc>
      </w:tr>
      <w:tr w:rsidR="00870AB1" w:rsidRPr="008335D5" w14:paraId="4E67F2D7" w14:textId="77777777" w:rsidTr="00870AB1">
        <w:trPr>
          <w:trHeight w:val="70"/>
        </w:trPr>
        <w:tc>
          <w:tcPr>
            <w:tcW w:w="3294" w:type="dxa"/>
          </w:tcPr>
          <w:p w14:paraId="50BFE1B3" w14:textId="77777777" w:rsidR="00870AB1" w:rsidRPr="008335D5" w:rsidRDefault="00870AB1" w:rsidP="00870AB1">
            <w:pPr>
              <w:tabs>
                <w:tab w:val="left" w:pos="1980"/>
              </w:tabs>
              <w:rPr>
                <w:rFonts w:cs="Arial"/>
                <w:b/>
              </w:rPr>
            </w:pPr>
            <w:r w:rsidRPr="008335D5">
              <w:rPr>
                <w:rFonts w:cs="Arial"/>
                <w:b/>
              </w:rPr>
              <w:t>Feature Carried:</w:t>
            </w:r>
          </w:p>
        </w:tc>
        <w:tc>
          <w:tcPr>
            <w:tcW w:w="3294" w:type="dxa"/>
          </w:tcPr>
          <w:p w14:paraId="6C428151" w14:textId="77777777" w:rsidR="00870AB1" w:rsidRPr="008335D5" w:rsidRDefault="00870AB1" w:rsidP="00870AB1">
            <w:pPr>
              <w:tabs>
                <w:tab w:val="left" w:pos="1980"/>
              </w:tabs>
              <w:rPr>
                <w:rFonts w:cs="Arial"/>
              </w:rPr>
            </w:pPr>
            <w:r w:rsidRPr="008335D5">
              <w:rPr>
                <w:rFonts w:cs="Arial"/>
              </w:rPr>
              <w:t>Bushkill Road</w:t>
            </w:r>
          </w:p>
        </w:tc>
      </w:tr>
      <w:tr w:rsidR="00870AB1" w:rsidRPr="008335D5" w14:paraId="3ED2CB54" w14:textId="77777777" w:rsidTr="00870AB1">
        <w:trPr>
          <w:trHeight w:val="70"/>
        </w:trPr>
        <w:tc>
          <w:tcPr>
            <w:tcW w:w="3294" w:type="dxa"/>
          </w:tcPr>
          <w:p w14:paraId="04DC0A09" w14:textId="77777777" w:rsidR="00870AB1" w:rsidRPr="008335D5" w:rsidRDefault="00870AB1" w:rsidP="00870AB1">
            <w:pPr>
              <w:tabs>
                <w:tab w:val="left" w:pos="1980"/>
              </w:tabs>
              <w:rPr>
                <w:rFonts w:cs="Arial"/>
                <w:b/>
              </w:rPr>
            </w:pPr>
            <w:r w:rsidRPr="008335D5">
              <w:rPr>
                <w:rFonts w:cs="Arial"/>
                <w:b/>
              </w:rPr>
              <w:t>Feature Intersected:</w:t>
            </w:r>
          </w:p>
        </w:tc>
        <w:tc>
          <w:tcPr>
            <w:tcW w:w="3294" w:type="dxa"/>
          </w:tcPr>
          <w:p w14:paraId="0879AC47" w14:textId="77777777" w:rsidR="00870AB1" w:rsidRPr="008335D5" w:rsidRDefault="00870AB1" w:rsidP="00870AB1">
            <w:pPr>
              <w:tabs>
                <w:tab w:val="left" w:pos="1980"/>
              </w:tabs>
              <w:rPr>
                <w:rFonts w:cs="Arial"/>
              </w:rPr>
            </w:pPr>
            <w:r w:rsidRPr="008335D5">
              <w:rPr>
                <w:rFonts w:cs="Arial"/>
              </w:rPr>
              <w:t>Bushkill Creek</w:t>
            </w:r>
          </w:p>
        </w:tc>
      </w:tr>
      <w:tr w:rsidR="00870AB1" w:rsidRPr="008335D5" w14:paraId="459F0E74" w14:textId="77777777" w:rsidTr="00870AB1">
        <w:trPr>
          <w:trHeight w:val="233"/>
        </w:trPr>
        <w:tc>
          <w:tcPr>
            <w:tcW w:w="3294" w:type="dxa"/>
          </w:tcPr>
          <w:p w14:paraId="37CF1D73" w14:textId="77777777" w:rsidR="00870AB1" w:rsidRPr="008335D5" w:rsidRDefault="00870AB1" w:rsidP="00870AB1">
            <w:pPr>
              <w:tabs>
                <w:tab w:val="left" w:pos="1980"/>
              </w:tabs>
              <w:rPr>
                <w:rFonts w:cs="Arial"/>
              </w:rPr>
            </w:pPr>
            <w:r w:rsidRPr="008335D5">
              <w:rPr>
                <w:rFonts w:cs="Arial"/>
                <w:b/>
              </w:rPr>
              <w:t>Structure Type:</w:t>
            </w:r>
          </w:p>
        </w:tc>
        <w:tc>
          <w:tcPr>
            <w:tcW w:w="3294" w:type="dxa"/>
          </w:tcPr>
          <w:p w14:paraId="1FA986A4" w14:textId="77777777" w:rsidR="00870AB1" w:rsidRPr="008335D5" w:rsidRDefault="00870AB1" w:rsidP="00870AB1">
            <w:pPr>
              <w:tabs>
                <w:tab w:val="left" w:pos="1980"/>
              </w:tabs>
              <w:rPr>
                <w:rFonts w:cs="Arial"/>
              </w:rPr>
            </w:pPr>
            <w:r w:rsidRPr="008335D5">
              <w:rPr>
                <w:rFonts w:cs="Arial"/>
              </w:rPr>
              <w:t>Three Span, Simply Supported Concrete Encased Steel I-Beam</w:t>
            </w:r>
          </w:p>
        </w:tc>
      </w:tr>
      <w:tr w:rsidR="00870AB1" w:rsidRPr="008335D5" w14:paraId="6253299D" w14:textId="77777777" w:rsidTr="00870AB1">
        <w:trPr>
          <w:trHeight w:val="70"/>
        </w:trPr>
        <w:tc>
          <w:tcPr>
            <w:tcW w:w="3294" w:type="dxa"/>
          </w:tcPr>
          <w:p w14:paraId="01FA5FEC" w14:textId="77777777" w:rsidR="00870AB1" w:rsidRPr="008335D5" w:rsidRDefault="00870AB1" w:rsidP="00870AB1">
            <w:pPr>
              <w:tabs>
                <w:tab w:val="left" w:pos="1980"/>
              </w:tabs>
              <w:rPr>
                <w:rFonts w:cs="Arial"/>
                <w:b/>
              </w:rPr>
            </w:pPr>
          </w:p>
        </w:tc>
        <w:tc>
          <w:tcPr>
            <w:tcW w:w="3294" w:type="dxa"/>
          </w:tcPr>
          <w:p w14:paraId="7D3E83CC" w14:textId="77777777" w:rsidR="00870AB1" w:rsidRPr="008335D5" w:rsidRDefault="00870AB1" w:rsidP="00870AB1">
            <w:pPr>
              <w:tabs>
                <w:tab w:val="left" w:pos="1980"/>
              </w:tabs>
              <w:rPr>
                <w:rFonts w:cs="Arial"/>
              </w:rPr>
            </w:pPr>
          </w:p>
        </w:tc>
      </w:tr>
      <w:tr w:rsidR="00870AB1" w:rsidRPr="008335D5" w14:paraId="52A5C768" w14:textId="77777777" w:rsidTr="00870AB1">
        <w:trPr>
          <w:trHeight w:val="70"/>
        </w:trPr>
        <w:tc>
          <w:tcPr>
            <w:tcW w:w="3294" w:type="dxa"/>
          </w:tcPr>
          <w:p w14:paraId="2B704A39" w14:textId="77777777" w:rsidR="00870AB1" w:rsidRPr="008335D5" w:rsidRDefault="00870AB1" w:rsidP="00870AB1">
            <w:pPr>
              <w:tabs>
                <w:tab w:val="left" w:pos="1980"/>
              </w:tabs>
              <w:rPr>
                <w:rFonts w:cs="Arial"/>
                <w:b/>
              </w:rPr>
            </w:pPr>
            <w:r w:rsidRPr="008335D5">
              <w:rPr>
                <w:rFonts w:cs="Arial"/>
                <w:b/>
              </w:rPr>
              <w:t>Test Date:</w:t>
            </w:r>
          </w:p>
        </w:tc>
        <w:tc>
          <w:tcPr>
            <w:tcW w:w="3294" w:type="dxa"/>
          </w:tcPr>
          <w:p w14:paraId="0DDC2C8D" w14:textId="77777777" w:rsidR="00870AB1" w:rsidRPr="008335D5" w:rsidRDefault="00870AB1" w:rsidP="00870AB1">
            <w:pPr>
              <w:tabs>
                <w:tab w:val="left" w:pos="1980"/>
              </w:tabs>
              <w:rPr>
                <w:rFonts w:cs="Arial"/>
                <w:b/>
              </w:rPr>
            </w:pPr>
            <w:r w:rsidRPr="008335D5">
              <w:rPr>
                <w:rFonts w:cs="Arial"/>
              </w:rPr>
              <w:t>11/04/2014</w:t>
            </w:r>
          </w:p>
        </w:tc>
      </w:tr>
      <w:tr w:rsidR="00870AB1" w:rsidRPr="008335D5" w14:paraId="4D084DF4" w14:textId="77777777" w:rsidTr="00870AB1">
        <w:trPr>
          <w:trHeight w:val="70"/>
        </w:trPr>
        <w:tc>
          <w:tcPr>
            <w:tcW w:w="3294" w:type="dxa"/>
          </w:tcPr>
          <w:p w14:paraId="3CDFC4BC" w14:textId="77777777" w:rsidR="00870AB1" w:rsidRPr="008335D5" w:rsidRDefault="00870AB1" w:rsidP="00870AB1">
            <w:pPr>
              <w:tabs>
                <w:tab w:val="left" w:pos="1980"/>
              </w:tabs>
              <w:rPr>
                <w:rFonts w:cs="Arial"/>
                <w:b/>
              </w:rPr>
            </w:pPr>
            <w:r w:rsidRPr="008335D5">
              <w:rPr>
                <w:rFonts w:cs="Arial"/>
                <w:b/>
              </w:rPr>
              <w:t>Test Type:</w:t>
            </w:r>
          </w:p>
        </w:tc>
        <w:tc>
          <w:tcPr>
            <w:tcW w:w="3294" w:type="dxa"/>
          </w:tcPr>
          <w:p w14:paraId="6F8B45F9" w14:textId="77777777" w:rsidR="00870AB1" w:rsidRPr="008335D5" w:rsidRDefault="00870AB1" w:rsidP="00870AB1">
            <w:pPr>
              <w:tabs>
                <w:tab w:val="left" w:pos="1980"/>
              </w:tabs>
              <w:rPr>
                <w:rFonts w:cs="Arial"/>
                <w:b/>
              </w:rPr>
            </w:pPr>
            <w:r w:rsidRPr="008335D5">
              <w:rPr>
                <w:rFonts w:cs="Arial"/>
              </w:rPr>
              <w:t>Dynamic Test</w:t>
            </w:r>
          </w:p>
        </w:tc>
      </w:tr>
      <w:tr w:rsidR="00870AB1" w:rsidRPr="008335D5" w14:paraId="6A87C692" w14:textId="77777777" w:rsidTr="00870AB1">
        <w:trPr>
          <w:trHeight w:val="70"/>
        </w:trPr>
        <w:tc>
          <w:tcPr>
            <w:tcW w:w="3294" w:type="dxa"/>
          </w:tcPr>
          <w:p w14:paraId="52A36414" w14:textId="77777777" w:rsidR="00870AB1" w:rsidRPr="008335D5" w:rsidRDefault="00870AB1" w:rsidP="00870AB1">
            <w:pPr>
              <w:tabs>
                <w:tab w:val="left" w:pos="1980"/>
              </w:tabs>
              <w:rPr>
                <w:rFonts w:cs="Arial"/>
                <w:b/>
              </w:rPr>
            </w:pPr>
            <w:r w:rsidRPr="008335D5">
              <w:rPr>
                <w:rFonts w:cs="Arial"/>
                <w:b/>
              </w:rPr>
              <w:t>Analysis and Rating Method:</w:t>
            </w:r>
          </w:p>
        </w:tc>
        <w:tc>
          <w:tcPr>
            <w:tcW w:w="3294" w:type="dxa"/>
          </w:tcPr>
          <w:p w14:paraId="61433652" w14:textId="77777777" w:rsidR="00870AB1" w:rsidRPr="008335D5" w:rsidRDefault="00870AB1" w:rsidP="00870AB1">
            <w:pPr>
              <w:tabs>
                <w:tab w:val="left" w:pos="1980"/>
              </w:tabs>
              <w:rPr>
                <w:rFonts w:cs="Arial"/>
              </w:rPr>
            </w:pPr>
            <w:r w:rsidRPr="008335D5">
              <w:rPr>
                <w:rFonts w:cs="Arial"/>
              </w:rPr>
              <w:t>AASHTO LRFR</w:t>
            </w:r>
          </w:p>
        </w:tc>
      </w:tr>
    </w:tbl>
    <w:p w14:paraId="64F81FF6" w14:textId="77777777" w:rsidR="00870AB1" w:rsidRPr="008335D5" w:rsidRDefault="00870AB1" w:rsidP="00870AB1">
      <w:pPr>
        <w:spacing w:line="240" w:lineRule="auto"/>
        <w:rPr>
          <w:rFonts w:cs="Arial"/>
          <w:sz w:val="24"/>
          <w:szCs w:val="28"/>
        </w:rPr>
      </w:pPr>
    </w:p>
    <w:p w14:paraId="1DEF14CF" w14:textId="77777777" w:rsidR="00870AB1" w:rsidRPr="008335D5" w:rsidRDefault="00870AB1" w:rsidP="00870AB1">
      <w:pPr>
        <w:spacing w:line="240" w:lineRule="auto"/>
        <w:rPr>
          <w:rFonts w:cs="Arial"/>
          <w:i/>
          <w:sz w:val="24"/>
          <w:szCs w:val="28"/>
        </w:rPr>
      </w:pPr>
    </w:p>
    <w:p w14:paraId="77FE0703" w14:textId="77777777" w:rsidR="00870AB1" w:rsidRPr="008335D5" w:rsidRDefault="00870AB1" w:rsidP="00870AB1">
      <w:pPr>
        <w:spacing w:line="240" w:lineRule="auto"/>
        <w:rPr>
          <w:rFonts w:cs="Arial"/>
          <w:i/>
          <w:sz w:val="24"/>
          <w:szCs w:val="28"/>
        </w:rPr>
      </w:pPr>
    </w:p>
    <w:p w14:paraId="675FF8AC" w14:textId="77777777" w:rsidR="00870AB1" w:rsidRPr="008335D5" w:rsidRDefault="00870AB1" w:rsidP="00870AB1">
      <w:pPr>
        <w:spacing w:after="0" w:line="240" w:lineRule="auto"/>
        <w:rPr>
          <w:rFonts w:cs="Arial"/>
          <w:b/>
          <w:sz w:val="28"/>
          <w:szCs w:val="28"/>
          <w:u w:val="single"/>
        </w:rPr>
      </w:pPr>
    </w:p>
    <w:p w14:paraId="67D3BE9E" w14:textId="77777777" w:rsidR="00870AB1" w:rsidRPr="008335D5" w:rsidRDefault="00870AB1" w:rsidP="00870AB1">
      <w:pPr>
        <w:spacing w:after="0" w:line="240" w:lineRule="auto"/>
        <w:rPr>
          <w:rFonts w:cs="Arial"/>
          <w:b/>
          <w:sz w:val="28"/>
          <w:szCs w:val="28"/>
          <w:u w:val="single"/>
        </w:rPr>
      </w:pPr>
    </w:p>
    <w:p w14:paraId="41448EF6" w14:textId="77777777" w:rsidR="00870AB1" w:rsidRDefault="00870AB1" w:rsidP="00870AB1">
      <w:pPr>
        <w:spacing w:after="0" w:line="240" w:lineRule="auto"/>
        <w:rPr>
          <w:rFonts w:cs="Arial"/>
          <w:b/>
          <w:sz w:val="28"/>
          <w:szCs w:val="28"/>
          <w:u w:val="single"/>
        </w:rPr>
      </w:pPr>
    </w:p>
    <w:p w14:paraId="1C93820F" w14:textId="77777777" w:rsidR="00BB6081" w:rsidRDefault="00BB6081" w:rsidP="00870AB1">
      <w:pPr>
        <w:spacing w:after="0" w:line="240" w:lineRule="auto"/>
        <w:rPr>
          <w:rFonts w:cs="Arial"/>
          <w:b/>
          <w:sz w:val="28"/>
          <w:szCs w:val="28"/>
          <w:u w:val="single"/>
        </w:rPr>
      </w:pPr>
    </w:p>
    <w:p w14:paraId="7F381087" w14:textId="24D703EB" w:rsidR="00BB6081" w:rsidRPr="008335D5" w:rsidRDefault="00BB6081" w:rsidP="00BB6081">
      <w:pPr>
        <w:pStyle w:val="Caption"/>
        <w:keepNext/>
        <w:spacing w:before="200" w:after="240"/>
        <w:ind w:left="86"/>
        <w:jc w:val="center"/>
        <w:rPr>
          <w:rFonts w:cs="Arial"/>
        </w:rPr>
      </w:pPr>
      <w:r w:rsidRPr="008335D5">
        <w:rPr>
          <w:rFonts w:cs="Arial"/>
        </w:rPr>
        <w:t xml:space="preserve">Table </w:t>
      </w:r>
      <w:r>
        <w:rPr>
          <w:rFonts w:cs="Arial"/>
        </w:rPr>
        <w:t>1</w:t>
      </w:r>
      <w:r w:rsidRPr="008335D5">
        <w:rPr>
          <w:rFonts w:cs="Arial"/>
        </w:rPr>
        <w:t xml:space="preserve">. </w:t>
      </w:r>
      <w:r>
        <w:rPr>
          <w:rFonts w:cs="Arial"/>
        </w:rPr>
        <w:t xml:space="preserve"> </w:t>
      </w:r>
      <w:r w:rsidRPr="00194361">
        <w:rPr>
          <w:rFonts w:cs="Arial"/>
          <w:i/>
        </w:rPr>
        <w:t>A Priori</w:t>
      </w:r>
      <w:r>
        <w:rPr>
          <w:rFonts w:cs="Arial"/>
        </w:rPr>
        <w:t xml:space="preserve"> and Final Calibrated Model Ratings </w:t>
      </w:r>
      <w:r w:rsidRPr="008335D5">
        <w:rPr>
          <w:rFonts w:cs="Arial"/>
        </w:rPr>
        <w:t xml:space="preserve">for Bridge 063. </w:t>
      </w:r>
    </w:p>
    <w:tbl>
      <w:tblPr>
        <w:tblW w:w="8853" w:type="dxa"/>
        <w:jc w:val="center"/>
        <w:tblInd w:w="93" w:type="dxa"/>
        <w:tblLook w:val="04A0" w:firstRow="1" w:lastRow="0" w:firstColumn="1" w:lastColumn="0" w:noHBand="0" w:noVBand="1"/>
      </w:tblPr>
      <w:tblGrid>
        <w:gridCol w:w="2280"/>
        <w:gridCol w:w="1078"/>
        <w:gridCol w:w="1113"/>
        <w:gridCol w:w="1078"/>
        <w:gridCol w:w="1113"/>
        <w:gridCol w:w="1078"/>
        <w:gridCol w:w="1113"/>
      </w:tblGrid>
      <w:tr w:rsidR="00BD616C" w:rsidRPr="00BD616C" w14:paraId="0F0CA094" w14:textId="77777777" w:rsidTr="00BD616C">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5ABB90C5" w14:textId="77777777" w:rsidR="00BD616C" w:rsidRPr="00BD616C" w:rsidRDefault="00BD616C" w:rsidP="00BD616C">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Bridge 063</w:t>
            </w:r>
          </w:p>
        </w:tc>
        <w:tc>
          <w:tcPr>
            <w:tcW w:w="2191" w:type="dxa"/>
            <w:gridSpan w:val="2"/>
            <w:tcBorders>
              <w:top w:val="single" w:sz="8" w:space="0" w:color="auto"/>
              <w:left w:val="nil"/>
              <w:bottom w:val="double" w:sz="6" w:space="0" w:color="auto"/>
              <w:right w:val="single" w:sz="8" w:space="0" w:color="000000"/>
            </w:tcBorders>
            <w:shd w:val="clear" w:color="auto" w:fill="auto"/>
            <w:noWrap/>
            <w:vAlign w:val="bottom"/>
            <w:hideMark/>
          </w:tcPr>
          <w:p w14:paraId="68ADBE2A"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c>
          <w:tcPr>
            <w:tcW w:w="2191" w:type="dxa"/>
            <w:gridSpan w:val="2"/>
            <w:tcBorders>
              <w:top w:val="single" w:sz="8" w:space="0" w:color="auto"/>
              <w:left w:val="nil"/>
              <w:bottom w:val="double" w:sz="6" w:space="0" w:color="auto"/>
              <w:right w:val="single" w:sz="8" w:space="0" w:color="000000"/>
            </w:tcBorders>
            <w:shd w:val="clear" w:color="auto" w:fill="auto"/>
            <w:noWrap/>
            <w:vAlign w:val="bottom"/>
            <w:hideMark/>
          </w:tcPr>
          <w:p w14:paraId="6C6540F9"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Span 2</w:t>
            </w:r>
          </w:p>
        </w:tc>
        <w:tc>
          <w:tcPr>
            <w:tcW w:w="2191" w:type="dxa"/>
            <w:gridSpan w:val="2"/>
            <w:tcBorders>
              <w:top w:val="single" w:sz="8" w:space="0" w:color="auto"/>
              <w:left w:val="nil"/>
              <w:bottom w:val="double" w:sz="6" w:space="0" w:color="auto"/>
              <w:right w:val="single" w:sz="8" w:space="0" w:color="000000"/>
            </w:tcBorders>
            <w:shd w:val="clear" w:color="auto" w:fill="auto"/>
            <w:noWrap/>
            <w:vAlign w:val="bottom"/>
            <w:hideMark/>
          </w:tcPr>
          <w:p w14:paraId="037A89FF"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Span 3</w:t>
            </w:r>
          </w:p>
        </w:tc>
      </w:tr>
      <w:tr w:rsidR="00BD616C" w:rsidRPr="00BD616C" w14:paraId="4EDA7BCA" w14:textId="77777777" w:rsidTr="00BD616C">
        <w:trPr>
          <w:trHeight w:val="330"/>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7279164B" w14:textId="77777777" w:rsidR="00BD616C" w:rsidRPr="00BD616C" w:rsidRDefault="00BD616C" w:rsidP="00BD616C">
            <w:pPr>
              <w:spacing w:after="0" w:line="240" w:lineRule="auto"/>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bottom"/>
            <w:hideMark/>
          </w:tcPr>
          <w:p w14:paraId="2A5934DB"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bottom"/>
            <w:hideMark/>
          </w:tcPr>
          <w:p w14:paraId="3B4D87E8"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Operating</w:t>
            </w:r>
          </w:p>
        </w:tc>
        <w:tc>
          <w:tcPr>
            <w:tcW w:w="1078" w:type="dxa"/>
            <w:tcBorders>
              <w:top w:val="nil"/>
              <w:left w:val="nil"/>
              <w:bottom w:val="double" w:sz="6" w:space="0" w:color="auto"/>
              <w:right w:val="single" w:sz="4" w:space="0" w:color="auto"/>
            </w:tcBorders>
            <w:shd w:val="clear" w:color="auto" w:fill="auto"/>
            <w:noWrap/>
            <w:vAlign w:val="bottom"/>
            <w:hideMark/>
          </w:tcPr>
          <w:p w14:paraId="28639AA9"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bottom"/>
            <w:hideMark/>
          </w:tcPr>
          <w:p w14:paraId="103114E6"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Operating</w:t>
            </w:r>
          </w:p>
        </w:tc>
        <w:tc>
          <w:tcPr>
            <w:tcW w:w="1078" w:type="dxa"/>
            <w:tcBorders>
              <w:top w:val="nil"/>
              <w:left w:val="nil"/>
              <w:bottom w:val="double" w:sz="6" w:space="0" w:color="auto"/>
              <w:right w:val="single" w:sz="4" w:space="0" w:color="auto"/>
            </w:tcBorders>
            <w:shd w:val="clear" w:color="auto" w:fill="auto"/>
            <w:noWrap/>
            <w:vAlign w:val="bottom"/>
            <w:hideMark/>
          </w:tcPr>
          <w:p w14:paraId="45FB6451"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bottom"/>
            <w:hideMark/>
          </w:tcPr>
          <w:p w14:paraId="58444A12" w14:textId="77777777" w:rsidR="00BD616C" w:rsidRPr="00BD616C" w:rsidRDefault="00BD616C" w:rsidP="00BD616C">
            <w:pPr>
              <w:spacing w:after="0" w:line="240" w:lineRule="auto"/>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BD616C" w:rsidRPr="00BD616C" w14:paraId="7A39B53C" w14:textId="77777777" w:rsidTr="00BD616C">
        <w:trPr>
          <w:trHeight w:val="342"/>
          <w:jc w:val="center"/>
        </w:trPr>
        <w:tc>
          <w:tcPr>
            <w:tcW w:w="8853" w:type="dxa"/>
            <w:gridSpan w:val="7"/>
            <w:tcBorders>
              <w:top w:val="nil"/>
              <w:left w:val="single" w:sz="8" w:space="0" w:color="auto"/>
              <w:bottom w:val="double" w:sz="6" w:space="0" w:color="auto"/>
              <w:right w:val="single" w:sz="8" w:space="0" w:color="auto"/>
            </w:tcBorders>
            <w:shd w:val="clear" w:color="auto" w:fill="auto"/>
            <w:noWrap/>
            <w:vAlign w:val="center"/>
            <w:hideMark/>
          </w:tcPr>
          <w:p w14:paraId="6F611399" w14:textId="4902376D" w:rsidR="00BD616C" w:rsidRPr="00BD616C" w:rsidRDefault="00BD616C"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A-Priori</w:t>
            </w:r>
          </w:p>
        </w:tc>
      </w:tr>
      <w:tr w:rsidR="00BD616C" w:rsidRPr="00BD616C" w14:paraId="5323061A" w14:textId="77777777" w:rsidTr="0033362D">
        <w:trPr>
          <w:trHeight w:val="330"/>
          <w:jc w:val="center"/>
        </w:trPr>
        <w:tc>
          <w:tcPr>
            <w:tcW w:w="2280" w:type="dxa"/>
            <w:tcBorders>
              <w:top w:val="nil"/>
              <w:left w:val="single" w:sz="8" w:space="0" w:color="auto"/>
              <w:bottom w:val="nil"/>
              <w:right w:val="nil"/>
            </w:tcBorders>
            <w:shd w:val="clear" w:color="auto" w:fill="auto"/>
            <w:noWrap/>
            <w:vAlign w:val="center"/>
            <w:hideMark/>
          </w:tcPr>
          <w:p w14:paraId="12EACB24" w14:textId="77777777" w:rsidR="00BD616C" w:rsidRPr="00BD616C" w:rsidRDefault="00BD616C" w:rsidP="0033362D">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547FDFC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1.25</w:t>
            </w:r>
          </w:p>
        </w:tc>
        <w:tc>
          <w:tcPr>
            <w:tcW w:w="1113" w:type="dxa"/>
            <w:tcBorders>
              <w:top w:val="nil"/>
              <w:left w:val="nil"/>
              <w:bottom w:val="nil"/>
              <w:right w:val="single" w:sz="8" w:space="0" w:color="auto"/>
            </w:tcBorders>
            <w:shd w:val="clear" w:color="auto" w:fill="auto"/>
            <w:noWrap/>
            <w:vAlign w:val="center"/>
            <w:hideMark/>
          </w:tcPr>
          <w:p w14:paraId="48B9660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c>
          <w:tcPr>
            <w:tcW w:w="1078" w:type="dxa"/>
            <w:tcBorders>
              <w:top w:val="nil"/>
              <w:left w:val="nil"/>
              <w:bottom w:val="nil"/>
              <w:right w:val="single" w:sz="4" w:space="0" w:color="auto"/>
            </w:tcBorders>
            <w:shd w:val="clear" w:color="auto" w:fill="auto"/>
            <w:noWrap/>
            <w:vAlign w:val="center"/>
            <w:hideMark/>
          </w:tcPr>
          <w:p w14:paraId="0B8C215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1.25</w:t>
            </w:r>
          </w:p>
        </w:tc>
        <w:tc>
          <w:tcPr>
            <w:tcW w:w="1113" w:type="dxa"/>
            <w:tcBorders>
              <w:top w:val="nil"/>
              <w:left w:val="nil"/>
              <w:bottom w:val="nil"/>
              <w:right w:val="single" w:sz="8" w:space="0" w:color="auto"/>
            </w:tcBorders>
            <w:shd w:val="clear" w:color="auto" w:fill="auto"/>
            <w:noWrap/>
            <w:vAlign w:val="center"/>
            <w:hideMark/>
          </w:tcPr>
          <w:p w14:paraId="19E7D7AE"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c>
          <w:tcPr>
            <w:tcW w:w="1078" w:type="dxa"/>
            <w:tcBorders>
              <w:top w:val="nil"/>
              <w:left w:val="nil"/>
              <w:bottom w:val="nil"/>
              <w:right w:val="single" w:sz="4" w:space="0" w:color="auto"/>
            </w:tcBorders>
            <w:shd w:val="clear" w:color="auto" w:fill="auto"/>
            <w:noWrap/>
            <w:vAlign w:val="center"/>
            <w:hideMark/>
          </w:tcPr>
          <w:p w14:paraId="6E49F63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1.25</w:t>
            </w:r>
          </w:p>
        </w:tc>
        <w:tc>
          <w:tcPr>
            <w:tcW w:w="1113" w:type="dxa"/>
            <w:tcBorders>
              <w:top w:val="nil"/>
              <w:left w:val="nil"/>
              <w:bottom w:val="nil"/>
              <w:right w:val="single" w:sz="8" w:space="0" w:color="auto"/>
            </w:tcBorders>
            <w:shd w:val="clear" w:color="auto" w:fill="auto"/>
            <w:noWrap/>
            <w:vAlign w:val="center"/>
            <w:hideMark/>
          </w:tcPr>
          <w:p w14:paraId="26778B2D"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r>
      <w:tr w:rsidR="00BD616C" w:rsidRPr="00BD616C" w14:paraId="2071BCFE" w14:textId="77777777" w:rsidTr="0033362D">
        <w:trPr>
          <w:trHeight w:val="289"/>
          <w:jc w:val="center"/>
        </w:trPr>
        <w:tc>
          <w:tcPr>
            <w:tcW w:w="2280" w:type="dxa"/>
            <w:tcBorders>
              <w:top w:val="nil"/>
              <w:left w:val="single" w:sz="8" w:space="0" w:color="auto"/>
              <w:bottom w:val="nil"/>
              <w:right w:val="nil"/>
            </w:tcBorders>
            <w:shd w:val="clear" w:color="auto" w:fill="auto"/>
            <w:noWrap/>
            <w:vAlign w:val="center"/>
            <w:hideMark/>
          </w:tcPr>
          <w:p w14:paraId="01ADFB9A" w14:textId="77777777" w:rsidR="00BD616C" w:rsidRPr="00BD616C" w:rsidRDefault="00BD616C" w:rsidP="0033362D">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0A99E27E"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nil"/>
              <w:right w:val="single" w:sz="8" w:space="0" w:color="auto"/>
            </w:tcBorders>
            <w:shd w:val="clear" w:color="auto" w:fill="auto"/>
            <w:noWrap/>
            <w:vAlign w:val="center"/>
            <w:hideMark/>
          </w:tcPr>
          <w:p w14:paraId="4C92C14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1.36</w:t>
            </w:r>
          </w:p>
        </w:tc>
        <w:tc>
          <w:tcPr>
            <w:tcW w:w="1078" w:type="dxa"/>
            <w:tcBorders>
              <w:top w:val="nil"/>
              <w:left w:val="nil"/>
              <w:bottom w:val="nil"/>
              <w:right w:val="single" w:sz="4" w:space="0" w:color="auto"/>
            </w:tcBorders>
            <w:shd w:val="clear" w:color="auto" w:fill="auto"/>
            <w:noWrap/>
            <w:vAlign w:val="center"/>
            <w:hideMark/>
          </w:tcPr>
          <w:p w14:paraId="350ED3C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nil"/>
              <w:right w:val="single" w:sz="8" w:space="0" w:color="auto"/>
            </w:tcBorders>
            <w:shd w:val="clear" w:color="auto" w:fill="auto"/>
            <w:noWrap/>
            <w:vAlign w:val="center"/>
            <w:hideMark/>
          </w:tcPr>
          <w:p w14:paraId="14DE321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1.36</w:t>
            </w:r>
          </w:p>
        </w:tc>
        <w:tc>
          <w:tcPr>
            <w:tcW w:w="1078" w:type="dxa"/>
            <w:tcBorders>
              <w:top w:val="nil"/>
              <w:left w:val="nil"/>
              <w:bottom w:val="nil"/>
              <w:right w:val="single" w:sz="4" w:space="0" w:color="auto"/>
            </w:tcBorders>
            <w:shd w:val="clear" w:color="auto" w:fill="auto"/>
            <w:noWrap/>
            <w:vAlign w:val="center"/>
            <w:hideMark/>
          </w:tcPr>
          <w:p w14:paraId="2B3343F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nil"/>
              <w:right w:val="single" w:sz="8" w:space="0" w:color="auto"/>
            </w:tcBorders>
            <w:shd w:val="clear" w:color="auto" w:fill="auto"/>
            <w:noWrap/>
            <w:vAlign w:val="center"/>
            <w:hideMark/>
          </w:tcPr>
          <w:p w14:paraId="68C31E6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1.36</w:t>
            </w:r>
          </w:p>
        </w:tc>
      </w:tr>
      <w:tr w:rsidR="0033362D" w:rsidRPr="00BD616C" w14:paraId="11343575" w14:textId="77777777" w:rsidTr="0033362D">
        <w:trPr>
          <w:trHeight w:val="289"/>
          <w:jc w:val="center"/>
        </w:trPr>
        <w:tc>
          <w:tcPr>
            <w:tcW w:w="2280" w:type="dxa"/>
            <w:tcBorders>
              <w:top w:val="nil"/>
              <w:left w:val="single" w:sz="8" w:space="0" w:color="auto"/>
              <w:bottom w:val="nil"/>
              <w:right w:val="nil"/>
            </w:tcBorders>
            <w:shd w:val="clear" w:color="auto" w:fill="auto"/>
            <w:noWrap/>
            <w:vAlign w:val="center"/>
          </w:tcPr>
          <w:p w14:paraId="28F1C7FB" w14:textId="49449938" w:rsidR="0033362D" w:rsidRPr="00BD616C" w:rsidRDefault="0033362D" w:rsidP="0033362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5E91AFE3" w14:textId="6E9963AC"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1.43</w:t>
            </w:r>
          </w:p>
        </w:tc>
        <w:tc>
          <w:tcPr>
            <w:tcW w:w="1113" w:type="dxa"/>
            <w:tcBorders>
              <w:top w:val="nil"/>
              <w:left w:val="nil"/>
              <w:bottom w:val="nil"/>
              <w:right w:val="single" w:sz="8" w:space="0" w:color="auto"/>
            </w:tcBorders>
            <w:shd w:val="clear" w:color="auto" w:fill="auto"/>
            <w:noWrap/>
            <w:vAlign w:val="center"/>
          </w:tcPr>
          <w:p w14:paraId="16159127" w14:textId="0D91A4AA"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2.38</w:t>
            </w:r>
          </w:p>
        </w:tc>
        <w:tc>
          <w:tcPr>
            <w:tcW w:w="1078" w:type="dxa"/>
            <w:tcBorders>
              <w:top w:val="nil"/>
              <w:left w:val="nil"/>
              <w:bottom w:val="nil"/>
              <w:right w:val="single" w:sz="4" w:space="0" w:color="auto"/>
            </w:tcBorders>
            <w:shd w:val="clear" w:color="auto" w:fill="auto"/>
            <w:noWrap/>
            <w:vAlign w:val="center"/>
          </w:tcPr>
          <w:p w14:paraId="546E380B" w14:textId="2766C5E2"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1.43</w:t>
            </w:r>
          </w:p>
        </w:tc>
        <w:tc>
          <w:tcPr>
            <w:tcW w:w="1113" w:type="dxa"/>
            <w:tcBorders>
              <w:top w:val="nil"/>
              <w:left w:val="nil"/>
              <w:bottom w:val="nil"/>
              <w:right w:val="single" w:sz="8" w:space="0" w:color="auto"/>
            </w:tcBorders>
            <w:shd w:val="clear" w:color="auto" w:fill="auto"/>
            <w:noWrap/>
            <w:vAlign w:val="center"/>
          </w:tcPr>
          <w:p w14:paraId="2368E4A6" w14:textId="2CC22474"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2.38</w:t>
            </w:r>
          </w:p>
        </w:tc>
        <w:tc>
          <w:tcPr>
            <w:tcW w:w="1078" w:type="dxa"/>
            <w:tcBorders>
              <w:top w:val="nil"/>
              <w:left w:val="nil"/>
              <w:bottom w:val="nil"/>
              <w:right w:val="single" w:sz="4" w:space="0" w:color="auto"/>
            </w:tcBorders>
            <w:shd w:val="clear" w:color="auto" w:fill="auto"/>
            <w:noWrap/>
            <w:vAlign w:val="center"/>
          </w:tcPr>
          <w:p w14:paraId="0A18884E" w14:textId="2EFD3635"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1.43</w:t>
            </w:r>
          </w:p>
        </w:tc>
        <w:tc>
          <w:tcPr>
            <w:tcW w:w="1113" w:type="dxa"/>
            <w:tcBorders>
              <w:top w:val="nil"/>
              <w:left w:val="nil"/>
              <w:bottom w:val="nil"/>
              <w:right w:val="single" w:sz="8" w:space="0" w:color="auto"/>
            </w:tcBorders>
            <w:shd w:val="clear" w:color="auto" w:fill="auto"/>
            <w:noWrap/>
            <w:vAlign w:val="center"/>
          </w:tcPr>
          <w:p w14:paraId="6A31BD33" w14:textId="43154E58"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2.38</w:t>
            </w:r>
          </w:p>
        </w:tc>
      </w:tr>
      <w:tr w:rsidR="00BD616C" w:rsidRPr="00BD616C" w14:paraId="7847433E" w14:textId="77777777" w:rsidTr="0033362D">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466C2DDF" w14:textId="77777777" w:rsidR="00BD616C" w:rsidRPr="00BD616C" w:rsidRDefault="00BD616C" w:rsidP="0033362D">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3F28966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0.62</w:t>
            </w:r>
          </w:p>
        </w:tc>
        <w:tc>
          <w:tcPr>
            <w:tcW w:w="1113" w:type="dxa"/>
            <w:tcBorders>
              <w:top w:val="nil"/>
              <w:left w:val="nil"/>
              <w:bottom w:val="double" w:sz="6" w:space="0" w:color="auto"/>
              <w:right w:val="single" w:sz="8" w:space="0" w:color="auto"/>
            </w:tcBorders>
            <w:shd w:val="clear" w:color="auto" w:fill="auto"/>
            <w:noWrap/>
            <w:vAlign w:val="center"/>
            <w:hideMark/>
          </w:tcPr>
          <w:p w14:paraId="131FF2A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1.30</w:t>
            </w:r>
          </w:p>
        </w:tc>
        <w:tc>
          <w:tcPr>
            <w:tcW w:w="1078" w:type="dxa"/>
            <w:tcBorders>
              <w:top w:val="nil"/>
              <w:left w:val="nil"/>
              <w:bottom w:val="double" w:sz="6" w:space="0" w:color="auto"/>
              <w:right w:val="single" w:sz="4" w:space="0" w:color="auto"/>
            </w:tcBorders>
            <w:shd w:val="clear" w:color="auto" w:fill="auto"/>
            <w:noWrap/>
            <w:vAlign w:val="center"/>
            <w:hideMark/>
          </w:tcPr>
          <w:p w14:paraId="4BAD7BDD"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0.62</w:t>
            </w:r>
          </w:p>
        </w:tc>
        <w:tc>
          <w:tcPr>
            <w:tcW w:w="1113" w:type="dxa"/>
            <w:tcBorders>
              <w:top w:val="nil"/>
              <w:left w:val="nil"/>
              <w:bottom w:val="double" w:sz="6" w:space="0" w:color="auto"/>
              <w:right w:val="single" w:sz="8" w:space="0" w:color="auto"/>
            </w:tcBorders>
            <w:shd w:val="clear" w:color="auto" w:fill="auto"/>
            <w:noWrap/>
            <w:vAlign w:val="center"/>
            <w:hideMark/>
          </w:tcPr>
          <w:p w14:paraId="59759CC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1.30</w:t>
            </w:r>
          </w:p>
        </w:tc>
        <w:tc>
          <w:tcPr>
            <w:tcW w:w="1078" w:type="dxa"/>
            <w:tcBorders>
              <w:top w:val="nil"/>
              <w:left w:val="nil"/>
              <w:bottom w:val="double" w:sz="6" w:space="0" w:color="auto"/>
              <w:right w:val="single" w:sz="4" w:space="0" w:color="auto"/>
            </w:tcBorders>
            <w:shd w:val="clear" w:color="auto" w:fill="auto"/>
            <w:noWrap/>
            <w:vAlign w:val="center"/>
            <w:hideMark/>
          </w:tcPr>
          <w:p w14:paraId="100C9A2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0.62</w:t>
            </w:r>
          </w:p>
        </w:tc>
        <w:tc>
          <w:tcPr>
            <w:tcW w:w="1113" w:type="dxa"/>
            <w:tcBorders>
              <w:top w:val="nil"/>
              <w:left w:val="nil"/>
              <w:bottom w:val="double" w:sz="6" w:space="0" w:color="auto"/>
              <w:right w:val="single" w:sz="8" w:space="0" w:color="auto"/>
            </w:tcBorders>
            <w:shd w:val="clear" w:color="auto" w:fill="auto"/>
            <w:noWrap/>
            <w:vAlign w:val="center"/>
            <w:hideMark/>
          </w:tcPr>
          <w:p w14:paraId="4E82501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1.30</w:t>
            </w:r>
          </w:p>
        </w:tc>
      </w:tr>
      <w:tr w:rsidR="00BD616C" w:rsidRPr="00BD616C" w14:paraId="31A2158D" w14:textId="77777777" w:rsidTr="00BD616C">
        <w:trPr>
          <w:trHeight w:val="312"/>
          <w:jc w:val="center"/>
        </w:trPr>
        <w:tc>
          <w:tcPr>
            <w:tcW w:w="8853" w:type="dxa"/>
            <w:gridSpan w:val="7"/>
            <w:tcBorders>
              <w:top w:val="nil"/>
              <w:left w:val="single" w:sz="8" w:space="0" w:color="auto"/>
              <w:bottom w:val="double" w:sz="6" w:space="0" w:color="auto"/>
              <w:right w:val="single" w:sz="8" w:space="0" w:color="auto"/>
            </w:tcBorders>
            <w:shd w:val="clear" w:color="auto" w:fill="auto"/>
            <w:noWrap/>
            <w:vAlign w:val="center"/>
            <w:hideMark/>
          </w:tcPr>
          <w:p w14:paraId="6B86E8E9" w14:textId="14A1A5DE"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BD616C" w:rsidRPr="00BD616C" w14:paraId="3E81F2F3" w14:textId="77777777" w:rsidTr="00BD616C">
        <w:trPr>
          <w:trHeight w:val="300"/>
          <w:jc w:val="center"/>
        </w:trPr>
        <w:tc>
          <w:tcPr>
            <w:tcW w:w="2280" w:type="dxa"/>
            <w:tcBorders>
              <w:top w:val="nil"/>
              <w:left w:val="single" w:sz="8" w:space="0" w:color="auto"/>
              <w:bottom w:val="nil"/>
              <w:right w:val="nil"/>
            </w:tcBorders>
            <w:shd w:val="clear" w:color="auto" w:fill="auto"/>
            <w:noWrap/>
            <w:vAlign w:val="center"/>
            <w:hideMark/>
          </w:tcPr>
          <w:p w14:paraId="32219312"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4D13F301"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1.23</w:t>
            </w:r>
          </w:p>
        </w:tc>
        <w:tc>
          <w:tcPr>
            <w:tcW w:w="1113" w:type="dxa"/>
            <w:tcBorders>
              <w:top w:val="nil"/>
              <w:left w:val="nil"/>
              <w:bottom w:val="nil"/>
              <w:right w:val="single" w:sz="8" w:space="0" w:color="auto"/>
            </w:tcBorders>
            <w:shd w:val="clear" w:color="auto" w:fill="auto"/>
            <w:noWrap/>
            <w:vAlign w:val="center"/>
            <w:hideMark/>
          </w:tcPr>
          <w:p w14:paraId="115E428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1.60</w:t>
            </w:r>
          </w:p>
        </w:tc>
        <w:tc>
          <w:tcPr>
            <w:tcW w:w="1078" w:type="dxa"/>
            <w:tcBorders>
              <w:top w:val="nil"/>
              <w:left w:val="nil"/>
              <w:bottom w:val="nil"/>
              <w:right w:val="single" w:sz="4" w:space="0" w:color="auto"/>
            </w:tcBorders>
            <w:shd w:val="clear" w:color="auto" w:fill="auto"/>
            <w:noWrap/>
            <w:vAlign w:val="center"/>
            <w:hideMark/>
          </w:tcPr>
          <w:p w14:paraId="682C2F9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1.33</w:t>
            </w:r>
          </w:p>
        </w:tc>
        <w:tc>
          <w:tcPr>
            <w:tcW w:w="1113" w:type="dxa"/>
            <w:tcBorders>
              <w:top w:val="nil"/>
              <w:left w:val="nil"/>
              <w:bottom w:val="nil"/>
              <w:right w:val="single" w:sz="8" w:space="0" w:color="auto"/>
            </w:tcBorders>
            <w:shd w:val="clear" w:color="auto" w:fill="auto"/>
            <w:noWrap/>
            <w:vAlign w:val="center"/>
            <w:hideMark/>
          </w:tcPr>
          <w:p w14:paraId="022A337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1.73</w:t>
            </w:r>
          </w:p>
        </w:tc>
        <w:tc>
          <w:tcPr>
            <w:tcW w:w="1078" w:type="dxa"/>
            <w:tcBorders>
              <w:top w:val="nil"/>
              <w:left w:val="nil"/>
              <w:bottom w:val="nil"/>
              <w:right w:val="single" w:sz="4" w:space="0" w:color="auto"/>
            </w:tcBorders>
            <w:shd w:val="clear" w:color="auto" w:fill="auto"/>
            <w:noWrap/>
            <w:vAlign w:val="center"/>
            <w:hideMark/>
          </w:tcPr>
          <w:p w14:paraId="2805D30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1.33</w:t>
            </w:r>
          </w:p>
        </w:tc>
        <w:tc>
          <w:tcPr>
            <w:tcW w:w="1113" w:type="dxa"/>
            <w:tcBorders>
              <w:top w:val="nil"/>
              <w:left w:val="nil"/>
              <w:bottom w:val="nil"/>
              <w:right w:val="single" w:sz="8" w:space="0" w:color="auto"/>
            </w:tcBorders>
            <w:shd w:val="clear" w:color="auto" w:fill="auto"/>
            <w:noWrap/>
            <w:vAlign w:val="center"/>
            <w:hideMark/>
          </w:tcPr>
          <w:p w14:paraId="027E334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1.73</w:t>
            </w:r>
          </w:p>
        </w:tc>
      </w:tr>
      <w:tr w:rsidR="00BD616C" w:rsidRPr="00BD616C" w14:paraId="5048F570"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hideMark/>
          </w:tcPr>
          <w:p w14:paraId="1A522B0D"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5D4A42E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1.02</w:t>
            </w:r>
          </w:p>
        </w:tc>
        <w:tc>
          <w:tcPr>
            <w:tcW w:w="1113" w:type="dxa"/>
            <w:tcBorders>
              <w:top w:val="nil"/>
              <w:left w:val="nil"/>
              <w:bottom w:val="nil"/>
              <w:right w:val="single" w:sz="8" w:space="0" w:color="auto"/>
            </w:tcBorders>
            <w:shd w:val="clear" w:color="auto" w:fill="auto"/>
            <w:noWrap/>
            <w:vAlign w:val="center"/>
            <w:hideMark/>
          </w:tcPr>
          <w:p w14:paraId="04F46B3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1.33</w:t>
            </w:r>
          </w:p>
        </w:tc>
        <w:tc>
          <w:tcPr>
            <w:tcW w:w="1078" w:type="dxa"/>
            <w:tcBorders>
              <w:top w:val="nil"/>
              <w:left w:val="nil"/>
              <w:bottom w:val="nil"/>
              <w:right w:val="single" w:sz="4" w:space="0" w:color="auto"/>
            </w:tcBorders>
            <w:shd w:val="clear" w:color="auto" w:fill="auto"/>
            <w:noWrap/>
            <w:vAlign w:val="center"/>
            <w:hideMark/>
          </w:tcPr>
          <w:p w14:paraId="2FC1B64F"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1.13</w:t>
            </w:r>
          </w:p>
        </w:tc>
        <w:tc>
          <w:tcPr>
            <w:tcW w:w="1113" w:type="dxa"/>
            <w:tcBorders>
              <w:top w:val="nil"/>
              <w:left w:val="nil"/>
              <w:bottom w:val="nil"/>
              <w:right w:val="single" w:sz="8" w:space="0" w:color="auto"/>
            </w:tcBorders>
            <w:shd w:val="clear" w:color="auto" w:fill="auto"/>
            <w:noWrap/>
            <w:vAlign w:val="center"/>
            <w:hideMark/>
          </w:tcPr>
          <w:p w14:paraId="357BB75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1.46</w:t>
            </w:r>
          </w:p>
        </w:tc>
        <w:tc>
          <w:tcPr>
            <w:tcW w:w="1078" w:type="dxa"/>
            <w:tcBorders>
              <w:top w:val="nil"/>
              <w:left w:val="nil"/>
              <w:bottom w:val="nil"/>
              <w:right w:val="single" w:sz="4" w:space="0" w:color="auto"/>
            </w:tcBorders>
            <w:shd w:val="clear" w:color="auto" w:fill="auto"/>
            <w:noWrap/>
            <w:vAlign w:val="center"/>
            <w:hideMark/>
          </w:tcPr>
          <w:p w14:paraId="66343DE5"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1.13</w:t>
            </w:r>
          </w:p>
        </w:tc>
        <w:tc>
          <w:tcPr>
            <w:tcW w:w="1113" w:type="dxa"/>
            <w:tcBorders>
              <w:top w:val="nil"/>
              <w:left w:val="nil"/>
              <w:bottom w:val="nil"/>
              <w:right w:val="single" w:sz="8" w:space="0" w:color="auto"/>
            </w:tcBorders>
            <w:shd w:val="clear" w:color="auto" w:fill="auto"/>
            <w:noWrap/>
            <w:vAlign w:val="center"/>
            <w:hideMark/>
          </w:tcPr>
          <w:p w14:paraId="7D375F1E"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1.46</w:t>
            </w:r>
          </w:p>
        </w:tc>
      </w:tr>
      <w:tr w:rsidR="0033362D" w:rsidRPr="00BD616C" w14:paraId="0C4EE219"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tcPr>
          <w:p w14:paraId="36F59889" w14:textId="67B6E5C3" w:rsidR="0033362D" w:rsidRPr="00BD616C" w:rsidRDefault="0033362D"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06E986F5" w14:textId="236B5D9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1.42</w:t>
            </w:r>
          </w:p>
        </w:tc>
        <w:tc>
          <w:tcPr>
            <w:tcW w:w="1113" w:type="dxa"/>
            <w:tcBorders>
              <w:top w:val="nil"/>
              <w:left w:val="nil"/>
              <w:bottom w:val="nil"/>
              <w:right w:val="single" w:sz="8" w:space="0" w:color="auto"/>
            </w:tcBorders>
            <w:shd w:val="clear" w:color="auto" w:fill="auto"/>
            <w:noWrap/>
            <w:vAlign w:val="center"/>
          </w:tcPr>
          <w:p w14:paraId="47EB078C" w14:textId="68F11DC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2.36</w:t>
            </w:r>
          </w:p>
        </w:tc>
        <w:tc>
          <w:tcPr>
            <w:tcW w:w="1078" w:type="dxa"/>
            <w:tcBorders>
              <w:top w:val="nil"/>
              <w:left w:val="nil"/>
              <w:bottom w:val="nil"/>
              <w:right w:val="single" w:sz="4" w:space="0" w:color="auto"/>
            </w:tcBorders>
            <w:shd w:val="clear" w:color="auto" w:fill="auto"/>
            <w:noWrap/>
            <w:vAlign w:val="center"/>
          </w:tcPr>
          <w:p w14:paraId="1E8D5596" w14:textId="050F30AF"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1.48</w:t>
            </w:r>
          </w:p>
        </w:tc>
        <w:tc>
          <w:tcPr>
            <w:tcW w:w="1113" w:type="dxa"/>
            <w:tcBorders>
              <w:top w:val="nil"/>
              <w:left w:val="nil"/>
              <w:bottom w:val="nil"/>
              <w:right w:val="single" w:sz="8" w:space="0" w:color="auto"/>
            </w:tcBorders>
            <w:shd w:val="clear" w:color="auto" w:fill="auto"/>
            <w:noWrap/>
            <w:vAlign w:val="center"/>
          </w:tcPr>
          <w:p w14:paraId="2F191929" w14:textId="32CB6C9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2.47</w:t>
            </w:r>
          </w:p>
        </w:tc>
        <w:tc>
          <w:tcPr>
            <w:tcW w:w="1078" w:type="dxa"/>
            <w:tcBorders>
              <w:top w:val="nil"/>
              <w:left w:val="nil"/>
              <w:bottom w:val="nil"/>
              <w:right w:val="single" w:sz="4" w:space="0" w:color="auto"/>
            </w:tcBorders>
            <w:shd w:val="clear" w:color="auto" w:fill="auto"/>
            <w:noWrap/>
            <w:vAlign w:val="center"/>
          </w:tcPr>
          <w:p w14:paraId="70E7002D" w14:textId="411092A0"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1.48</w:t>
            </w:r>
          </w:p>
        </w:tc>
        <w:tc>
          <w:tcPr>
            <w:tcW w:w="1113" w:type="dxa"/>
            <w:tcBorders>
              <w:top w:val="nil"/>
              <w:left w:val="nil"/>
              <w:bottom w:val="nil"/>
              <w:right w:val="single" w:sz="8" w:space="0" w:color="auto"/>
            </w:tcBorders>
            <w:shd w:val="clear" w:color="auto" w:fill="auto"/>
            <w:noWrap/>
            <w:vAlign w:val="center"/>
          </w:tcPr>
          <w:p w14:paraId="68FEA6B8" w14:textId="33D5D473" w:rsidR="0033362D" w:rsidRPr="00BD616C" w:rsidRDefault="0033362D"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2.47</w:t>
            </w:r>
          </w:p>
        </w:tc>
      </w:tr>
      <w:tr w:rsidR="00BD616C" w:rsidRPr="00BD616C" w14:paraId="3FB7BCD5" w14:textId="77777777" w:rsidTr="00BD616C">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19FCA6FA"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0C9E7DC5"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0.60</w:t>
            </w:r>
          </w:p>
        </w:tc>
        <w:tc>
          <w:tcPr>
            <w:tcW w:w="1113" w:type="dxa"/>
            <w:tcBorders>
              <w:top w:val="nil"/>
              <w:left w:val="nil"/>
              <w:bottom w:val="double" w:sz="6" w:space="0" w:color="auto"/>
              <w:right w:val="single" w:sz="8" w:space="0" w:color="auto"/>
            </w:tcBorders>
            <w:shd w:val="clear" w:color="auto" w:fill="auto"/>
            <w:noWrap/>
            <w:vAlign w:val="center"/>
            <w:hideMark/>
          </w:tcPr>
          <w:p w14:paraId="374BA3D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1.27</w:t>
            </w:r>
          </w:p>
        </w:tc>
        <w:tc>
          <w:tcPr>
            <w:tcW w:w="1078" w:type="dxa"/>
            <w:tcBorders>
              <w:top w:val="nil"/>
              <w:left w:val="nil"/>
              <w:bottom w:val="double" w:sz="6" w:space="0" w:color="auto"/>
              <w:right w:val="single" w:sz="4" w:space="0" w:color="auto"/>
            </w:tcBorders>
            <w:shd w:val="clear" w:color="auto" w:fill="auto"/>
            <w:noWrap/>
            <w:vAlign w:val="center"/>
            <w:hideMark/>
          </w:tcPr>
          <w:p w14:paraId="6BD94E90"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0.67</w:t>
            </w:r>
          </w:p>
        </w:tc>
        <w:tc>
          <w:tcPr>
            <w:tcW w:w="1113" w:type="dxa"/>
            <w:tcBorders>
              <w:top w:val="nil"/>
              <w:left w:val="nil"/>
              <w:bottom w:val="double" w:sz="6" w:space="0" w:color="auto"/>
              <w:right w:val="single" w:sz="8" w:space="0" w:color="auto"/>
            </w:tcBorders>
            <w:shd w:val="clear" w:color="auto" w:fill="auto"/>
            <w:noWrap/>
            <w:vAlign w:val="center"/>
            <w:hideMark/>
          </w:tcPr>
          <w:p w14:paraId="0AA7D3E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1.37</w:t>
            </w:r>
          </w:p>
        </w:tc>
        <w:tc>
          <w:tcPr>
            <w:tcW w:w="1078" w:type="dxa"/>
            <w:tcBorders>
              <w:top w:val="nil"/>
              <w:left w:val="nil"/>
              <w:bottom w:val="double" w:sz="6" w:space="0" w:color="auto"/>
              <w:right w:val="single" w:sz="4" w:space="0" w:color="auto"/>
            </w:tcBorders>
            <w:shd w:val="clear" w:color="auto" w:fill="auto"/>
            <w:noWrap/>
            <w:vAlign w:val="center"/>
            <w:hideMark/>
          </w:tcPr>
          <w:p w14:paraId="637882C1"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0.67</w:t>
            </w:r>
          </w:p>
        </w:tc>
        <w:tc>
          <w:tcPr>
            <w:tcW w:w="1113" w:type="dxa"/>
            <w:tcBorders>
              <w:top w:val="nil"/>
              <w:left w:val="nil"/>
              <w:bottom w:val="double" w:sz="6" w:space="0" w:color="auto"/>
              <w:right w:val="single" w:sz="8" w:space="0" w:color="auto"/>
            </w:tcBorders>
            <w:shd w:val="clear" w:color="auto" w:fill="auto"/>
            <w:noWrap/>
            <w:vAlign w:val="center"/>
            <w:hideMark/>
          </w:tcPr>
          <w:p w14:paraId="213D1768"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1.37</w:t>
            </w:r>
          </w:p>
        </w:tc>
      </w:tr>
      <w:tr w:rsidR="00BD616C" w:rsidRPr="00BD616C" w14:paraId="1EC6939A" w14:textId="77777777" w:rsidTr="00BD616C">
        <w:trPr>
          <w:trHeight w:val="312"/>
          <w:jc w:val="center"/>
        </w:trPr>
        <w:tc>
          <w:tcPr>
            <w:tcW w:w="8853" w:type="dxa"/>
            <w:gridSpan w:val="7"/>
            <w:tcBorders>
              <w:top w:val="nil"/>
              <w:left w:val="single" w:sz="8" w:space="0" w:color="auto"/>
              <w:bottom w:val="double" w:sz="6" w:space="0" w:color="auto"/>
              <w:right w:val="single" w:sz="8" w:space="0" w:color="auto"/>
            </w:tcBorders>
            <w:shd w:val="clear" w:color="auto" w:fill="auto"/>
            <w:noWrap/>
            <w:vAlign w:val="center"/>
            <w:hideMark/>
          </w:tcPr>
          <w:p w14:paraId="3B17E55A" w14:textId="6D9654FC"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BD616C" w:rsidRPr="00BD616C" w14:paraId="534F1F1C" w14:textId="77777777" w:rsidTr="00BD616C">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43192F9F"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3844B4D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0.81</w:t>
            </w:r>
          </w:p>
        </w:tc>
        <w:tc>
          <w:tcPr>
            <w:tcW w:w="1113" w:type="dxa"/>
            <w:tcBorders>
              <w:top w:val="nil"/>
              <w:left w:val="nil"/>
              <w:bottom w:val="single" w:sz="8" w:space="0" w:color="auto"/>
              <w:right w:val="single" w:sz="8" w:space="0" w:color="auto"/>
            </w:tcBorders>
            <w:shd w:val="clear" w:color="auto" w:fill="auto"/>
            <w:noWrap/>
            <w:vAlign w:val="center"/>
            <w:hideMark/>
          </w:tcPr>
          <w:p w14:paraId="3EDA59EC"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1.06</w:t>
            </w:r>
          </w:p>
        </w:tc>
        <w:tc>
          <w:tcPr>
            <w:tcW w:w="1078" w:type="dxa"/>
            <w:tcBorders>
              <w:top w:val="nil"/>
              <w:left w:val="nil"/>
              <w:bottom w:val="single" w:sz="8" w:space="0" w:color="auto"/>
              <w:right w:val="single" w:sz="4" w:space="0" w:color="auto"/>
            </w:tcBorders>
            <w:shd w:val="clear" w:color="auto" w:fill="auto"/>
            <w:noWrap/>
            <w:vAlign w:val="center"/>
            <w:hideMark/>
          </w:tcPr>
          <w:p w14:paraId="59B886F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0.93</w:t>
            </w:r>
          </w:p>
        </w:tc>
        <w:tc>
          <w:tcPr>
            <w:tcW w:w="1113" w:type="dxa"/>
            <w:tcBorders>
              <w:top w:val="nil"/>
              <w:left w:val="nil"/>
              <w:bottom w:val="single" w:sz="8" w:space="0" w:color="auto"/>
              <w:right w:val="single" w:sz="8" w:space="0" w:color="auto"/>
            </w:tcBorders>
            <w:shd w:val="clear" w:color="auto" w:fill="auto"/>
            <w:noWrap/>
            <w:vAlign w:val="center"/>
            <w:hideMark/>
          </w:tcPr>
          <w:p w14:paraId="171E1EC7"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1.21</w:t>
            </w:r>
          </w:p>
        </w:tc>
        <w:tc>
          <w:tcPr>
            <w:tcW w:w="1078" w:type="dxa"/>
            <w:tcBorders>
              <w:top w:val="nil"/>
              <w:left w:val="nil"/>
              <w:bottom w:val="single" w:sz="8" w:space="0" w:color="auto"/>
              <w:right w:val="single" w:sz="4" w:space="0" w:color="auto"/>
            </w:tcBorders>
            <w:shd w:val="clear" w:color="auto" w:fill="auto"/>
            <w:noWrap/>
            <w:vAlign w:val="center"/>
            <w:hideMark/>
          </w:tcPr>
          <w:p w14:paraId="798F6D7D"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0.93</w:t>
            </w:r>
          </w:p>
        </w:tc>
        <w:tc>
          <w:tcPr>
            <w:tcW w:w="1113" w:type="dxa"/>
            <w:tcBorders>
              <w:top w:val="nil"/>
              <w:left w:val="nil"/>
              <w:bottom w:val="single" w:sz="8" w:space="0" w:color="auto"/>
              <w:right w:val="single" w:sz="8" w:space="0" w:color="auto"/>
            </w:tcBorders>
            <w:shd w:val="clear" w:color="auto" w:fill="auto"/>
            <w:noWrap/>
            <w:vAlign w:val="center"/>
            <w:hideMark/>
          </w:tcPr>
          <w:p w14:paraId="0E68534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1.21</w:t>
            </w:r>
          </w:p>
        </w:tc>
      </w:tr>
    </w:tbl>
    <w:p w14:paraId="3FEF4C7B" w14:textId="77777777" w:rsidR="003D3084" w:rsidRDefault="003D3084" w:rsidP="00870AB1">
      <w:pPr>
        <w:spacing w:line="240" w:lineRule="auto"/>
        <w:jc w:val="both"/>
        <w:rPr>
          <w:rFonts w:cs="Arial"/>
        </w:rPr>
      </w:pPr>
    </w:p>
    <w:p w14:paraId="127F471A" w14:textId="09149F7B" w:rsidR="00870AB1" w:rsidRPr="008335D5" w:rsidRDefault="00870AB1" w:rsidP="00870AB1">
      <w:pPr>
        <w:spacing w:line="240" w:lineRule="auto"/>
        <w:jc w:val="both"/>
        <w:rPr>
          <w:rFonts w:cs="Arial"/>
        </w:rPr>
      </w:pPr>
      <w:r w:rsidRPr="008335D5">
        <w:rPr>
          <w:rFonts w:cs="Arial"/>
        </w:rPr>
        <w:t xml:space="preserve">Design drawings for this bridge were not available at the time of testing; however, STV Inc. produced a Load Rating Summary </w:t>
      </w:r>
      <w:r w:rsidR="002C336F">
        <w:rPr>
          <w:rFonts w:cs="Arial"/>
        </w:rPr>
        <w:t>performed</w:t>
      </w:r>
      <w:r w:rsidR="0054051A" w:rsidRPr="008335D5">
        <w:rPr>
          <w:rFonts w:cs="Arial"/>
        </w:rPr>
        <w:t xml:space="preserve"> </w:t>
      </w:r>
      <w:r w:rsidRPr="008335D5">
        <w:rPr>
          <w:rFonts w:cs="Arial"/>
        </w:rPr>
        <w:t>in 2012 that detailed the structure’s cross section. The geometry of the bridge and its components was verified via field measurements on the day of the test</w:t>
      </w:r>
      <w:r w:rsidR="0033362D">
        <w:rPr>
          <w:rFonts w:cs="Arial"/>
        </w:rPr>
        <w:t xml:space="preserve"> and is summarized in section 4 of this appendix</w:t>
      </w:r>
      <w:r w:rsidRPr="008335D5">
        <w:rPr>
          <w:rFonts w:cs="Arial"/>
        </w:rPr>
        <w:t>. The structure was evaluated using forced vibration testing methods and the dynamic properties (natural frequencies and mode shapes) were extracted for finite element model calibration.</w:t>
      </w:r>
    </w:p>
    <w:p w14:paraId="37D775AE" w14:textId="7736D6D8" w:rsidR="00870AB1" w:rsidRPr="008335D5" w:rsidRDefault="00870AB1" w:rsidP="00870AB1">
      <w:pPr>
        <w:spacing w:line="240" w:lineRule="auto"/>
        <w:jc w:val="both"/>
        <w:rPr>
          <w:rFonts w:cs="Arial"/>
        </w:rPr>
      </w:pPr>
      <w:r w:rsidRPr="008335D5">
        <w:rPr>
          <w:rFonts w:cs="Arial"/>
        </w:rPr>
        <w:lastRenderedPageBreak/>
        <w:t>Strand7 FE Modelling Software was used in conjunction with computational software to perform a live load rating analysis for all three spans of the bridge. An initial finite element (FE) model was created in Strand7 for all three spans of the bridge. Conservative material properties, section properties</w:t>
      </w:r>
      <w:r w:rsidR="00BB6081">
        <w:rPr>
          <w:rFonts w:cs="Arial"/>
        </w:rPr>
        <w:t>,</w:t>
      </w:r>
      <w:r w:rsidRPr="008335D5">
        <w:rPr>
          <w:rFonts w:cs="Arial"/>
        </w:rPr>
        <w:t xml:space="preserve"> and boundary conditions were assumed for an initial model. The initial model was rated for AASHTO Load and Resistance Factor Strength I and Service II limit states for an HL-93 truck. The initial model was then calibrated to the natural frequencies and mode shapes developed through experimentation. A set of calibrated models were used to perform live load ratings for each span with and without </w:t>
      </w:r>
      <w:r w:rsidR="00BB6081">
        <w:rPr>
          <w:rFonts w:cs="Arial"/>
        </w:rPr>
        <w:t>enforcing composite action</w:t>
      </w:r>
      <w:r w:rsidRPr="008335D5">
        <w:rPr>
          <w:rFonts w:cs="Arial"/>
        </w:rPr>
        <w:t>. Controlling ratings for the initial and calibrated models are summarized in the above table.</w:t>
      </w:r>
      <w:r w:rsidR="0033362D">
        <w:rPr>
          <w:rFonts w:cs="Arial"/>
        </w:rPr>
        <w:t xml:space="preserve"> Distribution factors are provided in section 6 of this appendix.</w:t>
      </w:r>
    </w:p>
    <w:p w14:paraId="72FB4541" w14:textId="77777777" w:rsidR="00870AB1" w:rsidRPr="008335D5" w:rsidRDefault="00870AB1" w:rsidP="007E4DC9">
      <w:pPr>
        <w:pStyle w:val="Heading2"/>
        <w:rPr>
          <w:rFonts w:asciiTheme="minorHAnsi" w:hAnsiTheme="minorHAnsi" w:cs="Arial"/>
        </w:rPr>
      </w:pPr>
      <w:bookmarkStart w:id="19" w:name="_Toc407087691"/>
      <w:r w:rsidRPr="008335D5">
        <w:rPr>
          <w:rFonts w:asciiTheme="minorHAnsi" w:hAnsiTheme="minorHAnsi" w:cs="Arial"/>
        </w:rPr>
        <w:t>Experimental Evaluation Summary</w:t>
      </w:r>
      <w:bookmarkEnd w:id="19"/>
    </w:p>
    <w:p w14:paraId="2C9CCF44" w14:textId="1B815090" w:rsidR="00870AB1" w:rsidRPr="008335D5" w:rsidRDefault="00870AB1" w:rsidP="00870AB1">
      <w:pPr>
        <w:spacing w:line="240" w:lineRule="auto"/>
        <w:jc w:val="both"/>
        <w:rPr>
          <w:rFonts w:cs="Arial"/>
        </w:rPr>
      </w:pPr>
      <w:r w:rsidRPr="008335D5">
        <w:rPr>
          <w:rFonts w:cs="Arial"/>
          <w:noProof/>
        </w:rPr>
        <w:drawing>
          <wp:anchor distT="0" distB="0" distL="114300" distR="114300" simplePos="0" relativeHeight="251512320" behindDoc="0" locked="0" layoutInCell="1" allowOverlap="1" wp14:anchorId="529FDD59" wp14:editId="59FB91AC">
            <wp:simplePos x="0" y="0"/>
            <wp:positionH relativeFrom="column">
              <wp:posOffset>3178175</wp:posOffset>
            </wp:positionH>
            <wp:positionV relativeFrom="paragraph">
              <wp:posOffset>65405</wp:posOffset>
            </wp:positionV>
            <wp:extent cx="2819400" cy="14255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819400" cy="1425575"/>
                    </a:xfrm>
                    <a:prstGeom prst="rect">
                      <a:avLst/>
                    </a:prstGeom>
                  </pic:spPr>
                </pic:pic>
              </a:graphicData>
            </a:graphic>
            <wp14:sizeRelH relativeFrom="page">
              <wp14:pctWidth>0</wp14:pctWidth>
            </wp14:sizeRelH>
            <wp14:sizeRelV relativeFrom="page">
              <wp14:pctHeight>0</wp14:pctHeight>
            </wp14:sizeRelV>
          </wp:anchor>
        </w:drawing>
      </w:r>
      <w:r w:rsidRPr="008335D5">
        <w:rPr>
          <w:rFonts w:cs="Arial"/>
          <w:noProof/>
        </w:rPr>
        <mc:AlternateContent>
          <mc:Choice Requires="wps">
            <w:drawing>
              <wp:anchor distT="0" distB="0" distL="114300" distR="114300" simplePos="0" relativeHeight="251540992" behindDoc="0" locked="0" layoutInCell="1" allowOverlap="1" wp14:anchorId="2310545E" wp14:editId="44816EAB">
                <wp:simplePos x="0" y="0"/>
                <wp:positionH relativeFrom="column">
                  <wp:posOffset>3183255</wp:posOffset>
                </wp:positionH>
                <wp:positionV relativeFrom="paragraph">
                  <wp:posOffset>1568450</wp:posOffset>
                </wp:positionV>
                <wp:extent cx="2819400" cy="13335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819400" cy="133350"/>
                        </a:xfrm>
                        <a:prstGeom prst="rect">
                          <a:avLst/>
                        </a:prstGeom>
                        <a:solidFill>
                          <a:prstClr val="white"/>
                        </a:solidFill>
                        <a:ln>
                          <a:noFill/>
                        </a:ln>
                        <a:effectLst/>
                      </wps:spPr>
                      <wps:txbx>
                        <w:txbxContent>
                          <w:p w14:paraId="55C71402" w14:textId="4B0063DE" w:rsidR="001B455E" w:rsidRPr="0043620A" w:rsidRDefault="001B455E" w:rsidP="00870AB1">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9" type="#_x0000_t202" style="position:absolute;left:0;text-align:left;margin-left:250.65pt;margin-top:123.5pt;width:222pt;height:10.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" stroked="f">
                <v:textbox inset="0,0,0,0">
                  <w:txbxContent>
                    <w:p w14:paraId="55C71402" w14:textId="4B0063DE" w:rsidR="001B455E" w:rsidRPr="0043620A" w:rsidRDefault="001B455E" w:rsidP="00870AB1">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0002714D">
        <w:rPr>
          <w:rFonts w:cs="Arial"/>
        </w:rPr>
        <w:t>Bridge 063</w:t>
      </w:r>
      <w:r w:rsidRPr="008335D5">
        <w:rPr>
          <w:rFonts w:cs="Arial"/>
        </w:rPr>
        <w:t xml:space="preserve"> was evaluated on </w:t>
      </w:r>
      <w:r w:rsidR="008335D5">
        <w:rPr>
          <w:rFonts w:cs="Arial"/>
        </w:rPr>
        <w:t xml:space="preserve">November 4, 2014 </w:t>
      </w:r>
      <w:r w:rsidRPr="008335D5">
        <w:rPr>
          <w:rFonts w:cs="Arial"/>
        </w:rPr>
        <w:t xml:space="preserve">using forced vibration testing methods and the dynamic properties (natural frequencies and mode shapes) were extracted for finite element model calibration. </w:t>
      </w:r>
    </w:p>
    <w:p w14:paraId="16C838E6" w14:textId="55D341D8" w:rsidR="00870AB1" w:rsidRPr="008335D5" w:rsidRDefault="00870AB1" w:rsidP="00870AB1">
      <w:pPr>
        <w:spacing w:line="240" w:lineRule="auto"/>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4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The structure's first five natural frequencies and mode shapes were identified for each of the three spans in the frequency band of 0-60 Hz</w:t>
      </w:r>
      <w:r w:rsidRPr="008335D5">
        <w:rPr>
          <w:rFonts w:cs="Arial"/>
        </w:rPr>
        <w:t xml:space="preserve"> (</w:t>
      </w:r>
      <w:r w:rsidR="00983721">
        <w:rPr>
          <w:rFonts w:cs="Arial"/>
        </w:rPr>
        <w:t>Figure 2 &amp; Table 2</w:t>
      </w:r>
      <w:r w:rsidRPr="008335D5">
        <w:rPr>
          <w:rFonts w:cs="Arial"/>
        </w:rPr>
        <w:t>).</w:t>
      </w:r>
    </w:p>
    <w:p w14:paraId="1A3B9730"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347F6BC4" wp14:editId="17560949">
            <wp:extent cx="4518837" cy="2257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clrChange>
                        <a:clrFrom>
                          <a:srgbClr val="FFFFFF"/>
                        </a:clrFrom>
                        <a:clrTo>
                          <a:srgbClr val="FFFFFF">
                            <a:alpha val="0"/>
                          </a:srgbClr>
                        </a:clrTo>
                      </a:clrChange>
                    </a:blip>
                    <a:stretch>
                      <a:fillRect/>
                    </a:stretch>
                  </pic:blipFill>
                  <pic:spPr>
                    <a:xfrm>
                      <a:off x="0" y="0"/>
                      <a:ext cx="4518837" cy="2257005"/>
                    </a:xfrm>
                    <a:prstGeom prst="rect">
                      <a:avLst/>
                    </a:prstGeom>
                  </pic:spPr>
                </pic:pic>
              </a:graphicData>
            </a:graphic>
          </wp:inline>
        </w:drawing>
      </w:r>
    </w:p>
    <w:p w14:paraId="7B23D8C9" w14:textId="783B65AA" w:rsidR="00870AB1" w:rsidRDefault="00870AB1" w:rsidP="00870AB1">
      <w:pPr>
        <w:pStyle w:val="Caption"/>
        <w:jc w:val="center"/>
        <w:rPr>
          <w:rFonts w:cs="Arial"/>
        </w:rPr>
      </w:pPr>
      <w:bookmarkStart w:id="20" w:name="_Ref406679858"/>
      <w:r w:rsidRPr="008335D5">
        <w:rPr>
          <w:rFonts w:cs="Arial"/>
        </w:rPr>
        <w:t xml:space="preserve">Figure </w:t>
      </w:r>
      <w:bookmarkEnd w:id="20"/>
      <w:r w:rsidRPr="008335D5">
        <w:rPr>
          <w:rFonts w:cs="Arial"/>
        </w:rPr>
        <w:t xml:space="preserve">2. </w:t>
      </w:r>
      <w:r w:rsidR="00236934">
        <w:rPr>
          <w:rFonts w:cs="Arial"/>
        </w:rPr>
        <w:t>THMPR™</w:t>
      </w:r>
      <w:r w:rsidRPr="008335D5">
        <w:rPr>
          <w:rFonts w:cs="Arial"/>
        </w:rPr>
        <w:t xml:space="preserve"> Results – Overview of Global Mode Shapes</w:t>
      </w:r>
    </w:p>
    <w:p w14:paraId="1F47EB84" w14:textId="77777777" w:rsidR="000E59D5" w:rsidRDefault="000E59D5" w:rsidP="006475A0">
      <w:pPr>
        <w:spacing w:after="0"/>
      </w:pPr>
    </w:p>
    <w:p w14:paraId="5FF6AD6E" w14:textId="77777777" w:rsidR="003D3084" w:rsidRDefault="003D3084" w:rsidP="006475A0">
      <w:pPr>
        <w:spacing w:after="0"/>
      </w:pPr>
    </w:p>
    <w:p w14:paraId="1E23D6DD" w14:textId="77777777" w:rsidR="003D3084" w:rsidRPr="000E59D5" w:rsidRDefault="003D3084" w:rsidP="006475A0">
      <w:pPr>
        <w:spacing w:after="0"/>
      </w:pPr>
    </w:p>
    <w:p w14:paraId="15684A4D" w14:textId="77777777" w:rsidR="003D3084" w:rsidRDefault="003D3084" w:rsidP="000E59D5">
      <w:pPr>
        <w:pStyle w:val="Caption"/>
        <w:keepNext/>
        <w:ind w:left="86"/>
        <w:jc w:val="center"/>
        <w:rPr>
          <w:rFonts w:cs="Arial"/>
        </w:rPr>
      </w:pPr>
      <w:bookmarkStart w:id="21" w:name="_Ref406679917"/>
    </w:p>
    <w:p w14:paraId="29409ABF" w14:textId="45559F27" w:rsidR="00870AB1" w:rsidRPr="008335D5" w:rsidRDefault="00870AB1" w:rsidP="000E59D5">
      <w:pPr>
        <w:pStyle w:val="Caption"/>
        <w:keepNext/>
        <w:ind w:left="86"/>
        <w:jc w:val="center"/>
        <w:rPr>
          <w:rFonts w:cs="Arial"/>
        </w:rPr>
      </w:pPr>
      <w:r w:rsidRPr="008335D5">
        <w:rPr>
          <w:rFonts w:cs="Arial"/>
        </w:rPr>
        <w:t xml:space="preserve">Table </w:t>
      </w:r>
      <w:bookmarkEnd w:id="21"/>
      <w:r w:rsidR="00032F14">
        <w:rPr>
          <w:rFonts w:cs="Arial"/>
        </w:rPr>
        <w:t>2</w:t>
      </w:r>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846"/>
        <w:gridCol w:w="1770"/>
        <w:gridCol w:w="1770"/>
        <w:gridCol w:w="1770"/>
      </w:tblGrid>
      <w:tr w:rsidR="00870AB1" w:rsidRPr="008335D5" w14:paraId="6840819D" w14:textId="77777777" w:rsidTr="00870AB1">
        <w:trPr>
          <w:trHeight w:val="377"/>
          <w:jc w:val="center"/>
        </w:trPr>
        <w:tc>
          <w:tcPr>
            <w:tcW w:w="846" w:type="dxa"/>
            <w:hideMark/>
          </w:tcPr>
          <w:p w14:paraId="2E7D5174"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18AA8E3C" w14:textId="77777777" w:rsidR="00870AB1" w:rsidRPr="008335D5" w:rsidRDefault="00870AB1" w:rsidP="00870AB1">
            <w:pPr>
              <w:jc w:val="center"/>
              <w:rPr>
                <w:rFonts w:cs="Arial"/>
                <w:b/>
                <w:bCs/>
              </w:rPr>
            </w:pPr>
            <w:r w:rsidRPr="008335D5">
              <w:rPr>
                <w:rFonts w:cs="Arial"/>
                <w:b/>
                <w:bCs/>
              </w:rPr>
              <w:t>Span 1</w:t>
            </w:r>
          </w:p>
          <w:p w14:paraId="621F4506" w14:textId="77777777" w:rsidR="00870AB1" w:rsidRPr="008335D5" w:rsidRDefault="00870AB1" w:rsidP="00870AB1">
            <w:pPr>
              <w:jc w:val="center"/>
              <w:rPr>
                <w:rFonts w:cs="Arial"/>
                <w:b/>
                <w:bCs/>
              </w:rPr>
            </w:pPr>
            <w:r w:rsidRPr="008335D5">
              <w:rPr>
                <w:rFonts w:cs="Arial"/>
                <w:b/>
                <w:bCs/>
              </w:rPr>
              <w:t>Frequency [Hz]</w:t>
            </w:r>
          </w:p>
        </w:tc>
        <w:tc>
          <w:tcPr>
            <w:tcW w:w="1770" w:type="dxa"/>
          </w:tcPr>
          <w:p w14:paraId="64A7DDFB" w14:textId="77777777" w:rsidR="00870AB1" w:rsidRPr="008335D5" w:rsidRDefault="00870AB1" w:rsidP="00870AB1">
            <w:pPr>
              <w:jc w:val="center"/>
              <w:rPr>
                <w:rFonts w:cs="Arial"/>
                <w:b/>
                <w:bCs/>
              </w:rPr>
            </w:pPr>
            <w:r w:rsidRPr="008335D5">
              <w:rPr>
                <w:rFonts w:cs="Arial"/>
                <w:b/>
                <w:bCs/>
              </w:rPr>
              <w:t>Span 2</w:t>
            </w:r>
          </w:p>
          <w:p w14:paraId="16FBC81E" w14:textId="77777777" w:rsidR="00870AB1" w:rsidRPr="008335D5" w:rsidRDefault="00870AB1" w:rsidP="00870AB1">
            <w:pPr>
              <w:jc w:val="center"/>
              <w:rPr>
                <w:rFonts w:cs="Arial"/>
                <w:b/>
                <w:bCs/>
              </w:rPr>
            </w:pPr>
            <w:r w:rsidRPr="008335D5">
              <w:rPr>
                <w:rFonts w:cs="Arial"/>
                <w:b/>
                <w:bCs/>
              </w:rPr>
              <w:t>Frequency [Hz]</w:t>
            </w:r>
          </w:p>
        </w:tc>
        <w:tc>
          <w:tcPr>
            <w:tcW w:w="1770" w:type="dxa"/>
          </w:tcPr>
          <w:p w14:paraId="5438E9E2" w14:textId="77777777" w:rsidR="00870AB1" w:rsidRPr="008335D5" w:rsidRDefault="00870AB1" w:rsidP="00870AB1">
            <w:pPr>
              <w:jc w:val="center"/>
              <w:rPr>
                <w:rFonts w:cs="Arial"/>
                <w:b/>
                <w:bCs/>
              </w:rPr>
            </w:pPr>
            <w:r w:rsidRPr="008335D5">
              <w:rPr>
                <w:rFonts w:cs="Arial"/>
                <w:b/>
                <w:bCs/>
              </w:rPr>
              <w:t>Span 3</w:t>
            </w:r>
          </w:p>
          <w:p w14:paraId="26716BC7" w14:textId="77777777" w:rsidR="00870AB1" w:rsidRPr="008335D5" w:rsidRDefault="00870AB1" w:rsidP="00870AB1">
            <w:pPr>
              <w:jc w:val="center"/>
              <w:rPr>
                <w:rFonts w:cs="Arial"/>
                <w:b/>
                <w:bCs/>
              </w:rPr>
            </w:pPr>
            <w:r w:rsidRPr="008335D5">
              <w:rPr>
                <w:rFonts w:cs="Arial"/>
                <w:b/>
                <w:bCs/>
              </w:rPr>
              <w:t>Frequency [Hz]</w:t>
            </w:r>
          </w:p>
        </w:tc>
      </w:tr>
      <w:tr w:rsidR="00870AB1" w:rsidRPr="008335D5" w14:paraId="0FAA8A5E" w14:textId="77777777" w:rsidTr="00870AB1">
        <w:trPr>
          <w:trHeight w:val="300"/>
          <w:jc w:val="center"/>
        </w:trPr>
        <w:tc>
          <w:tcPr>
            <w:tcW w:w="846" w:type="dxa"/>
            <w:noWrap/>
            <w:hideMark/>
          </w:tcPr>
          <w:p w14:paraId="0DB95974" w14:textId="77777777" w:rsidR="00870AB1" w:rsidRPr="008335D5" w:rsidRDefault="00870AB1" w:rsidP="00870AB1">
            <w:pPr>
              <w:jc w:val="center"/>
              <w:rPr>
                <w:rFonts w:cs="Arial"/>
              </w:rPr>
            </w:pPr>
            <w:r w:rsidRPr="008335D5">
              <w:rPr>
                <w:rFonts w:cs="Arial"/>
              </w:rPr>
              <w:t>1</w:t>
            </w:r>
          </w:p>
        </w:tc>
        <w:tc>
          <w:tcPr>
            <w:tcW w:w="1770" w:type="dxa"/>
            <w:noWrap/>
            <w:hideMark/>
          </w:tcPr>
          <w:p w14:paraId="1AA95C75" w14:textId="77777777" w:rsidR="00870AB1" w:rsidRPr="008335D5" w:rsidRDefault="00870AB1" w:rsidP="00870AB1">
            <w:pPr>
              <w:jc w:val="center"/>
              <w:rPr>
                <w:rFonts w:cs="Arial"/>
              </w:rPr>
            </w:pPr>
            <w:r w:rsidRPr="008335D5">
              <w:rPr>
                <w:rFonts w:cs="Arial"/>
              </w:rPr>
              <w:t>20.41</w:t>
            </w:r>
          </w:p>
        </w:tc>
        <w:tc>
          <w:tcPr>
            <w:tcW w:w="1770" w:type="dxa"/>
          </w:tcPr>
          <w:p w14:paraId="6E4CB983" w14:textId="77777777" w:rsidR="00870AB1" w:rsidRPr="008335D5" w:rsidRDefault="00870AB1" w:rsidP="00870AB1">
            <w:pPr>
              <w:jc w:val="center"/>
              <w:rPr>
                <w:rFonts w:cs="Arial"/>
              </w:rPr>
            </w:pPr>
            <w:r w:rsidRPr="008335D5">
              <w:rPr>
                <w:rFonts w:cs="Arial"/>
              </w:rPr>
              <w:t>23.34</w:t>
            </w:r>
          </w:p>
        </w:tc>
        <w:tc>
          <w:tcPr>
            <w:tcW w:w="1770" w:type="dxa"/>
          </w:tcPr>
          <w:p w14:paraId="1075BB99" w14:textId="77777777" w:rsidR="00870AB1" w:rsidRPr="008335D5" w:rsidRDefault="00870AB1" w:rsidP="00870AB1">
            <w:pPr>
              <w:jc w:val="center"/>
              <w:rPr>
                <w:rFonts w:cs="Arial"/>
              </w:rPr>
            </w:pPr>
            <w:r w:rsidRPr="008335D5">
              <w:rPr>
                <w:rFonts w:cs="Arial"/>
              </w:rPr>
              <w:t>18.95</w:t>
            </w:r>
          </w:p>
        </w:tc>
      </w:tr>
      <w:tr w:rsidR="00870AB1" w:rsidRPr="008335D5" w14:paraId="5AE47A00" w14:textId="77777777" w:rsidTr="00870AB1">
        <w:trPr>
          <w:trHeight w:val="300"/>
          <w:jc w:val="center"/>
        </w:trPr>
        <w:tc>
          <w:tcPr>
            <w:tcW w:w="846" w:type="dxa"/>
            <w:noWrap/>
            <w:hideMark/>
          </w:tcPr>
          <w:p w14:paraId="1C8AEAF4" w14:textId="77777777" w:rsidR="00870AB1" w:rsidRPr="008335D5" w:rsidRDefault="00870AB1" w:rsidP="00870AB1">
            <w:pPr>
              <w:jc w:val="center"/>
              <w:rPr>
                <w:rFonts w:cs="Arial"/>
              </w:rPr>
            </w:pPr>
            <w:r w:rsidRPr="008335D5">
              <w:rPr>
                <w:rFonts w:cs="Arial"/>
              </w:rPr>
              <w:t>2</w:t>
            </w:r>
          </w:p>
        </w:tc>
        <w:tc>
          <w:tcPr>
            <w:tcW w:w="1770" w:type="dxa"/>
            <w:noWrap/>
            <w:hideMark/>
          </w:tcPr>
          <w:p w14:paraId="18644BF7" w14:textId="77777777" w:rsidR="00870AB1" w:rsidRPr="008335D5" w:rsidRDefault="00870AB1" w:rsidP="00870AB1">
            <w:pPr>
              <w:jc w:val="center"/>
              <w:rPr>
                <w:rFonts w:cs="Arial"/>
              </w:rPr>
            </w:pPr>
            <w:r w:rsidRPr="008335D5">
              <w:rPr>
                <w:rFonts w:cs="Arial"/>
              </w:rPr>
              <w:t>25.88</w:t>
            </w:r>
          </w:p>
        </w:tc>
        <w:tc>
          <w:tcPr>
            <w:tcW w:w="1770" w:type="dxa"/>
          </w:tcPr>
          <w:p w14:paraId="5AC2F47B" w14:textId="77777777" w:rsidR="00870AB1" w:rsidRPr="008335D5" w:rsidRDefault="00870AB1" w:rsidP="00870AB1">
            <w:pPr>
              <w:jc w:val="center"/>
              <w:rPr>
                <w:rFonts w:cs="Arial"/>
              </w:rPr>
            </w:pPr>
            <w:r w:rsidRPr="008335D5">
              <w:rPr>
                <w:rFonts w:cs="Arial"/>
              </w:rPr>
              <w:t>27.83</w:t>
            </w:r>
          </w:p>
        </w:tc>
        <w:tc>
          <w:tcPr>
            <w:tcW w:w="1770" w:type="dxa"/>
          </w:tcPr>
          <w:p w14:paraId="042A03E7" w14:textId="77777777" w:rsidR="00870AB1" w:rsidRPr="008335D5" w:rsidRDefault="00870AB1" w:rsidP="00870AB1">
            <w:pPr>
              <w:jc w:val="center"/>
              <w:rPr>
                <w:rFonts w:cs="Arial"/>
              </w:rPr>
            </w:pPr>
            <w:r w:rsidRPr="008335D5">
              <w:rPr>
                <w:rFonts w:cs="Arial"/>
              </w:rPr>
              <w:t>24.9</w:t>
            </w:r>
          </w:p>
        </w:tc>
      </w:tr>
      <w:tr w:rsidR="00870AB1" w:rsidRPr="008335D5" w14:paraId="4F031164" w14:textId="77777777" w:rsidTr="00870AB1">
        <w:trPr>
          <w:trHeight w:val="300"/>
          <w:jc w:val="center"/>
        </w:trPr>
        <w:tc>
          <w:tcPr>
            <w:tcW w:w="846" w:type="dxa"/>
            <w:noWrap/>
            <w:hideMark/>
          </w:tcPr>
          <w:p w14:paraId="0A293DFA" w14:textId="77777777" w:rsidR="00870AB1" w:rsidRPr="008335D5" w:rsidRDefault="00870AB1" w:rsidP="00870AB1">
            <w:pPr>
              <w:jc w:val="center"/>
              <w:rPr>
                <w:rFonts w:cs="Arial"/>
              </w:rPr>
            </w:pPr>
            <w:r w:rsidRPr="008335D5">
              <w:rPr>
                <w:rFonts w:cs="Arial"/>
              </w:rPr>
              <w:t>3</w:t>
            </w:r>
          </w:p>
        </w:tc>
        <w:tc>
          <w:tcPr>
            <w:tcW w:w="1770" w:type="dxa"/>
            <w:noWrap/>
            <w:hideMark/>
          </w:tcPr>
          <w:p w14:paraId="6B3B497A" w14:textId="77777777" w:rsidR="00870AB1" w:rsidRPr="008335D5" w:rsidRDefault="00870AB1" w:rsidP="00870AB1">
            <w:pPr>
              <w:jc w:val="center"/>
              <w:rPr>
                <w:rFonts w:cs="Arial"/>
              </w:rPr>
            </w:pPr>
            <w:r w:rsidRPr="008335D5">
              <w:rPr>
                <w:rFonts w:cs="Arial"/>
              </w:rPr>
              <w:t>31.54</w:t>
            </w:r>
          </w:p>
        </w:tc>
        <w:tc>
          <w:tcPr>
            <w:tcW w:w="1770" w:type="dxa"/>
          </w:tcPr>
          <w:p w14:paraId="5C7ECD39" w14:textId="77777777" w:rsidR="00870AB1" w:rsidRPr="008335D5" w:rsidRDefault="00870AB1" w:rsidP="00870AB1">
            <w:pPr>
              <w:jc w:val="center"/>
              <w:rPr>
                <w:rFonts w:cs="Arial"/>
              </w:rPr>
            </w:pPr>
            <w:r w:rsidRPr="008335D5">
              <w:rPr>
                <w:rFonts w:cs="Arial"/>
              </w:rPr>
              <w:t>31.25</w:t>
            </w:r>
          </w:p>
        </w:tc>
        <w:tc>
          <w:tcPr>
            <w:tcW w:w="1770" w:type="dxa"/>
          </w:tcPr>
          <w:p w14:paraId="0793DFF3" w14:textId="77777777" w:rsidR="00870AB1" w:rsidRPr="008335D5" w:rsidRDefault="00870AB1" w:rsidP="00870AB1">
            <w:pPr>
              <w:jc w:val="center"/>
              <w:rPr>
                <w:rFonts w:cs="Arial"/>
              </w:rPr>
            </w:pPr>
            <w:r w:rsidRPr="008335D5">
              <w:rPr>
                <w:rFonts w:cs="Arial"/>
              </w:rPr>
              <w:t>30.57</w:t>
            </w:r>
          </w:p>
        </w:tc>
      </w:tr>
      <w:tr w:rsidR="00870AB1" w:rsidRPr="008335D5" w14:paraId="19996FDD" w14:textId="77777777" w:rsidTr="00870AB1">
        <w:trPr>
          <w:trHeight w:val="300"/>
          <w:jc w:val="center"/>
        </w:trPr>
        <w:tc>
          <w:tcPr>
            <w:tcW w:w="846" w:type="dxa"/>
            <w:noWrap/>
            <w:hideMark/>
          </w:tcPr>
          <w:p w14:paraId="43BF184C" w14:textId="77777777" w:rsidR="00870AB1" w:rsidRPr="008335D5" w:rsidRDefault="00870AB1" w:rsidP="00870AB1">
            <w:pPr>
              <w:jc w:val="center"/>
              <w:rPr>
                <w:rFonts w:cs="Arial"/>
              </w:rPr>
            </w:pPr>
            <w:r w:rsidRPr="008335D5">
              <w:rPr>
                <w:rFonts w:cs="Arial"/>
              </w:rPr>
              <w:t>4</w:t>
            </w:r>
          </w:p>
        </w:tc>
        <w:tc>
          <w:tcPr>
            <w:tcW w:w="1770" w:type="dxa"/>
            <w:noWrap/>
            <w:hideMark/>
          </w:tcPr>
          <w:p w14:paraId="1513F5D3" w14:textId="77777777" w:rsidR="00870AB1" w:rsidRPr="008335D5" w:rsidRDefault="00870AB1" w:rsidP="00870AB1">
            <w:pPr>
              <w:jc w:val="center"/>
              <w:rPr>
                <w:rFonts w:cs="Arial"/>
              </w:rPr>
            </w:pPr>
            <w:r w:rsidRPr="008335D5">
              <w:rPr>
                <w:rFonts w:cs="Arial"/>
              </w:rPr>
              <w:t>33.11</w:t>
            </w:r>
          </w:p>
        </w:tc>
        <w:tc>
          <w:tcPr>
            <w:tcW w:w="1770" w:type="dxa"/>
          </w:tcPr>
          <w:p w14:paraId="39CA6DCE" w14:textId="77777777" w:rsidR="00870AB1" w:rsidRPr="008335D5" w:rsidRDefault="00870AB1" w:rsidP="00870AB1">
            <w:pPr>
              <w:jc w:val="center"/>
              <w:rPr>
                <w:rFonts w:cs="Arial"/>
              </w:rPr>
            </w:pPr>
            <w:r w:rsidRPr="008335D5">
              <w:rPr>
                <w:rFonts w:cs="Arial"/>
              </w:rPr>
              <w:t>38.96</w:t>
            </w:r>
          </w:p>
        </w:tc>
        <w:tc>
          <w:tcPr>
            <w:tcW w:w="1770" w:type="dxa"/>
          </w:tcPr>
          <w:p w14:paraId="25E33C9F" w14:textId="77777777" w:rsidR="00870AB1" w:rsidRPr="008335D5" w:rsidRDefault="00870AB1" w:rsidP="00870AB1">
            <w:pPr>
              <w:jc w:val="center"/>
              <w:rPr>
                <w:rFonts w:cs="Arial"/>
              </w:rPr>
            </w:pPr>
            <w:r w:rsidRPr="008335D5">
              <w:rPr>
                <w:rFonts w:cs="Arial"/>
              </w:rPr>
              <w:t>36.91</w:t>
            </w:r>
          </w:p>
        </w:tc>
      </w:tr>
      <w:tr w:rsidR="00870AB1" w:rsidRPr="008335D5" w14:paraId="4282667B" w14:textId="77777777" w:rsidTr="00870AB1">
        <w:trPr>
          <w:trHeight w:val="300"/>
          <w:jc w:val="center"/>
        </w:trPr>
        <w:tc>
          <w:tcPr>
            <w:tcW w:w="846" w:type="dxa"/>
            <w:noWrap/>
            <w:hideMark/>
          </w:tcPr>
          <w:p w14:paraId="2E652B6E" w14:textId="77777777" w:rsidR="00870AB1" w:rsidRPr="008335D5" w:rsidRDefault="00870AB1" w:rsidP="00870AB1">
            <w:pPr>
              <w:jc w:val="center"/>
              <w:rPr>
                <w:rFonts w:cs="Arial"/>
              </w:rPr>
            </w:pPr>
            <w:r w:rsidRPr="008335D5">
              <w:rPr>
                <w:rFonts w:cs="Arial"/>
              </w:rPr>
              <w:t>5</w:t>
            </w:r>
          </w:p>
        </w:tc>
        <w:tc>
          <w:tcPr>
            <w:tcW w:w="1770" w:type="dxa"/>
            <w:noWrap/>
            <w:hideMark/>
          </w:tcPr>
          <w:p w14:paraId="7A3FF300" w14:textId="77777777" w:rsidR="00870AB1" w:rsidRPr="008335D5" w:rsidRDefault="00870AB1" w:rsidP="00870AB1">
            <w:pPr>
              <w:jc w:val="center"/>
              <w:rPr>
                <w:rFonts w:cs="Arial"/>
              </w:rPr>
            </w:pPr>
            <w:r w:rsidRPr="008335D5">
              <w:rPr>
                <w:rFonts w:cs="Arial"/>
              </w:rPr>
              <w:t>53.81</w:t>
            </w:r>
          </w:p>
        </w:tc>
        <w:tc>
          <w:tcPr>
            <w:tcW w:w="1770" w:type="dxa"/>
          </w:tcPr>
          <w:p w14:paraId="025A3141" w14:textId="77777777" w:rsidR="00870AB1" w:rsidRPr="008335D5" w:rsidRDefault="00870AB1" w:rsidP="00870AB1">
            <w:pPr>
              <w:jc w:val="center"/>
              <w:rPr>
                <w:rFonts w:cs="Arial"/>
              </w:rPr>
            </w:pPr>
            <w:r w:rsidRPr="008335D5">
              <w:rPr>
                <w:rFonts w:cs="Arial"/>
              </w:rPr>
              <w:t>56.93</w:t>
            </w:r>
          </w:p>
        </w:tc>
        <w:tc>
          <w:tcPr>
            <w:tcW w:w="1770" w:type="dxa"/>
          </w:tcPr>
          <w:p w14:paraId="59202D9B" w14:textId="77777777" w:rsidR="00870AB1" w:rsidRPr="008335D5" w:rsidRDefault="00870AB1" w:rsidP="00870AB1">
            <w:pPr>
              <w:jc w:val="center"/>
              <w:rPr>
                <w:rFonts w:cs="Arial"/>
              </w:rPr>
            </w:pPr>
            <w:r w:rsidRPr="008335D5">
              <w:rPr>
                <w:rFonts w:cs="Arial"/>
              </w:rPr>
              <w:t>46.58</w:t>
            </w:r>
          </w:p>
        </w:tc>
      </w:tr>
    </w:tbl>
    <w:p w14:paraId="1FA25EFE" w14:textId="77777777" w:rsidR="00870AB1" w:rsidRPr="008335D5" w:rsidRDefault="00870AB1" w:rsidP="007E4DC9">
      <w:pPr>
        <w:pStyle w:val="Heading2"/>
        <w:rPr>
          <w:rFonts w:asciiTheme="minorHAnsi" w:hAnsiTheme="minorHAnsi" w:cs="Arial"/>
        </w:rPr>
      </w:pPr>
      <w:bookmarkStart w:id="22" w:name="_Toc407087692"/>
      <w:r w:rsidRPr="008335D5">
        <w:rPr>
          <w:rFonts w:asciiTheme="minorHAnsi" w:hAnsiTheme="minorHAnsi" w:cs="Arial"/>
        </w:rPr>
        <w:t>Load Rating Analysis Summary</w:t>
      </w:r>
      <w:bookmarkEnd w:id="22"/>
    </w:p>
    <w:p w14:paraId="3322F5BD" w14:textId="5CF730AE" w:rsidR="00870AB1" w:rsidRPr="008335D5" w:rsidRDefault="00870AB1" w:rsidP="00870AB1">
      <w:pPr>
        <w:spacing w:line="240" w:lineRule="auto"/>
        <w:jc w:val="both"/>
        <w:rPr>
          <w:rFonts w:cs="Arial"/>
          <w:color w:val="262626"/>
        </w:rPr>
      </w:pPr>
      <w:r w:rsidRPr="008335D5">
        <w:rPr>
          <w:rFonts w:cs="Arial"/>
        </w:rPr>
        <w:t>The structure was modeled using finite element analysis and computational software. An initial finite element (FE) model was created in Strand7 for all three spans of Northampton County Bridge 063 using the RAMPS software package developed at Drexel University as part of a National Institute of Standards and Technology Innovation Program (NIST-TIP) and the National Cooperative Highway Research Program Project 12-103 (NCHRP 12-103).</w:t>
      </w:r>
      <w:r w:rsidR="0002714D">
        <w:rPr>
          <w:rFonts w:cs="Arial"/>
        </w:rPr>
        <w:t xml:space="preserve"> </w:t>
      </w:r>
      <w:r w:rsidRPr="008335D5">
        <w:rPr>
          <w:rFonts w:cs="Arial"/>
        </w:rPr>
        <w:t xml:space="preserve">Conservative material properties, section properties, and boundary conditions were assumed for an initial model. </w:t>
      </w:r>
      <w:r w:rsidRPr="008335D5">
        <w:rPr>
          <w:rFonts w:cs="Arial"/>
          <w:color w:val="262626"/>
        </w:rPr>
        <w:t>The 3D geometric model (</w:t>
      </w:r>
      <w:r w:rsidRPr="008335D5">
        <w:rPr>
          <w:rFonts w:cs="Arial"/>
        </w:rPr>
        <w:t xml:space="preserve">Figure </w:t>
      </w:r>
      <w:r w:rsidRPr="008335D5">
        <w:rPr>
          <w:rFonts w:cs="Arial"/>
          <w:noProof/>
        </w:rPr>
        <w:t>3</w:t>
      </w:r>
      <w:r w:rsidRPr="008335D5">
        <w:rPr>
          <w:rFonts w:cs="Arial"/>
          <w:color w:val="262626"/>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p>
    <w:p w14:paraId="5F3A27BA" w14:textId="77777777" w:rsidR="00870AB1" w:rsidRPr="008335D5" w:rsidRDefault="00870AB1" w:rsidP="00870AB1">
      <w:pPr>
        <w:keepNext/>
        <w:spacing w:line="240" w:lineRule="auto"/>
        <w:jc w:val="center"/>
        <w:rPr>
          <w:rFonts w:cs="Arial"/>
        </w:rPr>
      </w:pPr>
      <w:r w:rsidRPr="008335D5">
        <w:rPr>
          <w:rFonts w:cs="Arial"/>
          <w:noProof/>
        </w:rPr>
        <mc:AlternateContent>
          <mc:Choice Requires="wpg">
            <w:drawing>
              <wp:anchor distT="0" distB="0" distL="114300" distR="114300" simplePos="0" relativeHeight="251497984" behindDoc="0" locked="0" layoutInCell="1" allowOverlap="1" wp14:anchorId="5AAEE925" wp14:editId="0333100E">
                <wp:simplePos x="0" y="0"/>
                <wp:positionH relativeFrom="column">
                  <wp:posOffset>715645</wp:posOffset>
                </wp:positionH>
                <wp:positionV relativeFrom="paragraph">
                  <wp:posOffset>10886</wp:posOffset>
                </wp:positionV>
                <wp:extent cx="897082" cy="987796"/>
                <wp:effectExtent l="0" t="0" r="0" b="3175"/>
                <wp:wrapNone/>
                <wp:docPr id="306" name="Group 306"/>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07" name="Straight Arrow Connector 307"/>
                        <wps:cNvCnPr/>
                        <wps:spPr>
                          <a:xfrm flipV="1">
                            <a:off x="266700" y="41910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8" name="Straight Arrow Connector 308"/>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a:off x="266700" y="762000"/>
                            <a:ext cx="477520" cy="1130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0"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43AF059" w14:textId="77777777" w:rsidR="001B455E" w:rsidRDefault="001B455E" w:rsidP="00870AB1">
                              <w:r>
                                <w:t>Y</w:t>
                              </w:r>
                            </w:p>
                          </w:txbxContent>
                        </wps:txbx>
                        <wps:bodyPr rot="0" vert="horz" wrap="square" lIns="91440" tIns="45720" rIns="91440" bIns="45720" anchor="t" anchorCtr="0">
                          <a:noAutofit/>
                        </wps:bodyPr>
                      </wps:wsp>
                      <wps:wsp>
                        <wps:cNvPr id="311"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56CF4779" w14:textId="77777777" w:rsidR="001B455E" w:rsidRDefault="001B455E" w:rsidP="00870AB1">
                              <w:r>
                                <w:t>X</w:t>
                              </w:r>
                            </w:p>
                          </w:txbxContent>
                        </wps:txbx>
                        <wps:bodyPr rot="0" vert="horz" wrap="square" lIns="91440" tIns="45720" rIns="91440" bIns="45720" anchor="t" anchorCtr="0">
                          <a:noAutofit/>
                        </wps:bodyPr>
                      </wps:wsp>
                      <wps:wsp>
                        <wps:cNvPr id="312"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39C6BB8A" w14:textId="77777777" w:rsidR="001B455E" w:rsidRDefault="001B455E" w:rsidP="00870AB1">
                              <w:r>
                                <w:t>Z</w:t>
                              </w:r>
                            </w:p>
                          </w:txbxContent>
                        </wps:txbx>
                        <wps:bodyPr rot="0" vert="horz" wrap="square" lIns="91440" tIns="45720" rIns="91440" bIns="45720" anchor="t" anchorCtr="0">
                          <a:noAutofit/>
                        </wps:bodyPr>
                      </wps:wsp>
                    </wpg:wgp>
                  </a:graphicData>
                </a:graphic>
              </wp:anchor>
            </w:drawing>
          </mc:Choice>
          <mc:Fallback>
            <w:pict>
              <v:group id="Group 306" o:spid="_x0000_s1040" style="position:absolute;left:0;text-align:left;margin-left:56.35pt;margin-top:.85pt;width:70.65pt;height:77.8pt;z-index:251497984"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">
                <v:shape id="Straight Arrow Connector 307" o:spid="_x0000_s1041" type="#_x0000_t32" style="position:absolute;left:2667;top:4191;width:4686;height:3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xO0MYAAADcAAAADwAAAGRycy9kb3ducmV2LnhtbESPQWvCQBSE74L/YXlCb7qpKU1JXUUq&#10;UouCVKXg7ZF9zYZm38bsqum/7woFj8PMfMNMZp2txYVaXzlW8DhKQBAXTldcKjjsl8MXED4ga6wd&#10;k4Jf8jCb9nsTzLW78idddqEUEcI+RwUmhCaX0heGLPqRa4ij9+1aiyHKtpS6xWuE21qOk+RZWqw4&#10;Lhhs6M1Q8bM7WwWLj6+n7NSdtun70WwKSrPjeL5W6mHQzV9BBOrCPfzfXmkFaZLB7Uw8AnL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sTtDGAAAA3AAAAA8AAAAAAAAA&#10;AAAAAAAAoQIAAGRycy9kb3ducmV2LnhtbFBLBQYAAAAABAAEAPkAAACUAwAAAAA=&#10;" strokecolor="black [3040]">
                  <v:stroke endarrow="open"/>
                </v:shape>
                <v:shape id="Straight Arrow Connector 308" o:spid="_x0000_s1042"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aosQAAADcAAAADwAAAGRycy9kb3ducmV2LnhtbERPW2vCMBR+H/gfwhH2NlPtUKmmRTbG&#10;NjYQLwi+HZpjU2xOapNp9++XB2GPH999WfS2EVfqfO1YwXiUgCAuna65UrDfvT3NQfiArLFxTAp+&#10;yUORDx6WmGl34w1dt6ESMYR9hgpMCG0mpS8NWfQj1xJH7uQ6iyHCrpK6w1sMt42cJMlUWqw5Nhhs&#10;6cVQed7+WAWvn4fn2aW/rNP3o/kuKZ0dJ6svpR6H/WoBIlAf/sV394dWkCZxbTwTj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9qixAAAANwAAAAPAAAAAAAAAAAA&#10;AAAAAKECAABkcnMvZG93bnJldi54bWxQSwUGAAAAAAQABAD5AAAAkgMAAAAA&#10;" strokecolor="black [3040]">
                  <v:stroke endarrow="open"/>
                </v:shape>
                <v:shape id="Straight Arrow Connector 309" o:spid="_x0000_s1043" type="#_x0000_t32" style="position:absolute;left:2667;top:7620;width:4775;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meS8UAAADcAAAADwAAAGRycy9kb3ducmV2LnhtbESPzWrDMBCE74W8g9hAb7XUFELsRAnF&#10;YPChPeSn9LpYG9vEWjmW6jhvXxUKOQ4z8w2z2U22EyMNvnWs4TVRIIgrZ1quNZyOxcsKhA/IBjvH&#10;pOFOHnbb2dMGM+NuvKfxEGoRIewz1NCE0GdS+qohiz5xPXH0zm6wGKIcamkGvEW47eRCqaW02HJc&#10;aLCnvKHqcvixGpRfFtf8ePkcT3XYf3zLorynX1o/z6f3NYhAU3iE/9ul0fCmUvg7E4+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meS8UAAADcAAAADwAAAAAAAAAA&#10;AAAAAAChAgAAZHJzL2Rvd25yZXYueG1sUEsFBgAAAAAEAAQA+QAAAJMDAAAAAA==&#10;" strokecolor="black [3040]">
                  <v:stroke endarrow="open"/>
                </v:shape>
                <v:shape id="_x0000_s1044"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43AF059" w14:textId="77777777" w:rsidR="001B455E" w:rsidRDefault="001B455E" w:rsidP="00870AB1">
                        <w:r>
                          <w:t>Y</w:t>
                        </w:r>
                      </w:p>
                    </w:txbxContent>
                  </v:textbox>
                </v:shape>
                <v:shape id="_x0000_s1045"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14:paraId="56CF4779" w14:textId="77777777" w:rsidR="001B455E" w:rsidRDefault="001B455E" w:rsidP="00870AB1">
                        <w:r>
                          <w:t>X</w:t>
                        </w:r>
                      </w:p>
                    </w:txbxContent>
                  </v:textbox>
                </v:shape>
                <v:shape id="_x0000_s1046"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14:paraId="39C6BB8A" w14:textId="77777777" w:rsidR="001B455E" w:rsidRDefault="001B455E" w:rsidP="00870AB1">
                        <w:r>
                          <w:t>Z</w:t>
                        </w:r>
                      </w:p>
                    </w:txbxContent>
                  </v:textbox>
                </v:shape>
              </v:group>
            </w:pict>
          </mc:Fallback>
        </mc:AlternateContent>
      </w:r>
      <w:r w:rsidRPr="008335D5">
        <w:rPr>
          <w:rFonts w:cs="Arial"/>
          <w:noProof/>
        </w:rPr>
        <w:drawing>
          <wp:inline distT="0" distB="0" distL="0" distR="0" wp14:anchorId="58FB93DE" wp14:editId="4664A0FD">
            <wp:extent cx="246697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73027" cy="1260384"/>
                    </a:xfrm>
                    <a:prstGeom prst="rect">
                      <a:avLst/>
                    </a:prstGeom>
                  </pic:spPr>
                </pic:pic>
              </a:graphicData>
            </a:graphic>
          </wp:inline>
        </w:drawing>
      </w:r>
    </w:p>
    <w:p w14:paraId="55130321" w14:textId="77777777" w:rsidR="00870AB1" w:rsidRPr="008335D5" w:rsidRDefault="00870AB1" w:rsidP="00870AB1">
      <w:pPr>
        <w:pStyle w:val="Caption"/>
        <w:jc w:val="center"/>
        <w:rPr>
          <w:rFonts w:cs="Arial"/>
        </w:rPr>
      </w:pPr>
      <w:r w:rsidRPr="008335D5">
        <w:rPr>
          <w:rFonts w:cs="Arial"/>
        </w:rPr>
        <w:t xml:space="preserve">Figure 3. </w:t>
      </w:r>
      <w:r w:rsidRPr="00194361">
        <w:rPr>
          <w:rFonts w:cs="Arial"/>
          <w:i/>
        </w:rPr>
        <w:t>A Priori</w:t>
      </w:r>
      <w:r w:rsidRPr="008335D5">
        <w:rPr>
          <w:rFonts w:cs="Arial"/>
        </w:rPr>
        <w:t xml:space="preserve"> FE Model of single span of Bridge 063.</w:t>
      </w:r>
    </w:p>
    <w:p w14:paraId="556BECCB" w14:textId="0686D21F" w:rsidR="00870AB1" w:rsidRPr="008335D5" w:rsidRDefault="00870AB1" w:rsidP="00870AB1">
      <w:pPr>
        <w:spacing w:line="240" w:lineRule="auto"/>
        <w:jc w:val="both"/>
        <w:rPr>
          <w:rFonts w:cs="Arial"/>
        </w:rPr>
      </w:pPr>
      <w:r w:rsidRPr="008335D5">
        <w:rPr>
          <w:rFonts w:cs="Arial"/>
        </w:rPr>
        <w:t>The initial model was rated for AASHTO Load and Resistance Factor Strength I and Service II limit states for an HL-93 truck.  It was then calibrated to the natural frequencies and mode shapes developed through experimentation. A set of calibrated models were used to perform live load ratings. The six calibrated models with strong objective function and final parameter agreement were rated using the RAMPs software. In order to assure the most conservative load rating estimate while utilizing an updated FE model, stiffness</w:t>
      </w:r>
      <w:r w:rsidR="003D3084">
        <w:rPr>
          <w:rFonts w:cs="Arial"/>
        </w:rPr>
        <w:t xml:space="preserve"> and strength</w:t>
      </w:r>
      <w:r w:rsidRPr="008335D5">
        <w:rPr>
          <w:rFonts w:cs="Arial"/>
        </w:rPr>
        <w:t xml:space="preserve"> contributions from the concrete encasement </w:t>
      </w:r>
      <w:r w:rsidR="003D3084">
        <w:rPr>
          <w:rFonts w:cs="Arial"/>
        </w:rPr>
        <w:t xml:space="preserve">and barriers </w:t>
      </w:r>
      <w:r w:rsidRPr="008335D5">
        <w:rPr>
          <w:rFonts w:cs="Arial"/>
        </w:rPr>
        <w:t xml:space="preserve">were ignored in </w:t>
      </w:r>
      <w:r w:rsidR="003D3084">
        <w:rPr>
          <w:rFonts w:cs="Arial"/>
        </w:rPr>
        <w:t>the</w:t>
      </w:r>
      <w:r w:rsidRPr="008335D5">
        <w:rPr>
          <w:rFonts w:cs="Arial"/>
        </w:rPr>
        <w:t xml:space="preserve"> ratings for the </w:t>
      </w:r>
      <w:r w:rsidR="003D3084">
        <w:rPr>
          <w:rFonts w:cs="Arial"/>
        </w:rPr>
        <w:t>u</w:t>
      </w:r>
      <w:r w:rsidRPr="008335D5">
        <w:rPr>
          <w:rFonts w:cs="Arial"/>
        </w:rPr>
        <w:t xml:space="preserve">pdated models. </w:t>
      </w:r>
    </w:p>
    <w:p w14:paraId="5C1A0ACE" w14:textId="37A8C4D9" w:rsidR="00870AB1" w:rsidRPr="008335D5" w:rsidRDefault="00870AB1" w:rsidP="007E4DC9">
      <w:pPr>
        <w:pStyle w:val="Heading2"/>
        <w:rPr>
          <w:rFonts w:asciiTheme="minorHAnsi" w:hAnsiTheme="minorHAnsi" w:cs="Arial"/>
        </w:rPr>
      </w:pPr>
      <w:bookmarkStart w:id="23" w:name="_Toc407087693"/>
      <w:r w:rsidRPr="008335D5">
        <w:rPr>
          <w:rFonts w:asciiTheme="minorHAnsi" w:hAnsiTheme="minorHAnsi" w:cs="Arial"/>
        </w:rPr>
        <w:t xml:space="preserve">Appendix </w:t>
      </w:r>
      <w:r w:rsidR="00E007C4">
        <w:rPr>
          <w:rFonts w:asciiTheme="minorHAnsi" w:hAnsiTheme="minorHAnsi" w:cs="Arial"/>
        </w:rPr>
        <w:t>B</w:t>
      </w:r>
      <w:r w:rsidRPr="008335D5">
        <w:rPr>
          <w:rFonts w:asciiTheme="minorHAnsi" w:hAnsiTheme="minorHAnsi" w:cs="Arial"/>
        </w:rPr>
        <w:t>-1</w:t>
      </w:r>
      <w:r w:rsidR="007E4DC9" w:rsidRPr="008335D5">
        <w:rPr>
          <w:rFonts w:asciiTheme="minorHAnsi" w:hAnsiTheme="minorHAnsi" w:cs="Arial"/>
        </w:rPr>
        <w:t xml:space="preserve"> – Bridge </w:t>
      </w:r>
      <w:r w:rsidRPr="008335D5">
        <w:rPr>
          <w:rFonts w:asciiTheme="minorHAnsi" w:hAnsiTheme="minorHAnsi" w:cs="Arial"/>
        </w:rPr>
        <w:t>Description</w:t>
      </w:r>
      <w:bookmarkEnd w:id="23"/>
    </w:p>
    <w:p w14:paraId="6E1D7532" w14:textId="3639512E" w:rsidR="00870AB1" w:rsidRPr="008335D5" w:rsidRDefault="006519B0" w:rsidP="00870AB1">
      <w:pPr>
        <w:spacing w:after="120" w:line="240" w:lineRule="auto"/>
        <w:jc w:val="both"/>
        <w:rPr>
          <w:rFonts w:cs="Arial"/>
        </w:rPr>
      </w:pPr>
      <w:r w:rsidRPr="008335D5">
        <w:rPr>
          <w:rFonts w:cs="Arial"/>
        </w:rPr>
        <w:t>North</w:t>
      </w:r>
      <w:r w:rsidR="00870AB1" w:rsidRPr="008335D5">
        <w:rPr>
          <w:rFonts w:cs="Arial"/>
        </w:rPr>
        <w:t>amp</w:t>
      </w:r>
      <w:r w:rsidR="00051AE2" w:rsidRPr="008335D5">
        <w:rPr>
          <w:rFonts w:cs="Arial"/>
        </w:rPr>
        <w:t xml:space="preserve">ton County Bridge </w:t>
      </w:r>
      <w:r w:rsidR="00870AB1" w:rsidRPr="008335D5">
        <w:rPr>
          <w:rFonts w:cs="Arial"/>
        </w:rPr>
        <w:t xml:space="preserve">063 is a three span, simply supported, concrete encased steel I-Beam structure. The bridge carries Bushkill Road over Bushkill Creek and has a current posted weight limit of 16 tons. All three spans were measured as 33’-6” span length and a roadway width of 23’-5”. Each span carries a curb measuring 4.75”x6.5” with a monolithic barrier of 29”x10” on either side of the roadway (Figure 4). The overall deck thickness was measured to be approximately 14” with a 4.75” overlay, implying the deck is 9”. Each span has six (6) concrete encased steel I-beams spaced at 4’-4” (Figure 5) </w:t>
      </w:r>
      <w:r w:rsidR="00870AB1" w:rsidRPr="008335D5">
        <w:rPr>
          <w:rFonts w:cs="Arial"/>
        </w:rPr>
        <w:lastRenderedPageBreak/>
        <w:t xml:space="preserve">with overall dimensions of 14.5”x21.5”. Each girder has what appears to be 1-2” of </w:t>
      </w:r>
      <w:proofErr w:type="spellStart"/>
      <w:r w:rsidR="00870AB1" w:rsidRPr="008335D5">
        <w:rPr>
          <w:rFonts w:cs="Arial"/>
        </w:rPr>
        <w:t>shotcrete</w:t>
      </w:r>
      <w:proofErr w:type="spellEnd"/>
      <w:r w:rsidR="00870AB1" w:rsidRPr="008335D5">
        <w:rPr>
          <w:rFonts w:cs="Arial"/>
        </w:rPr>
        <w:t xml:space="preserve"> applied to the surface of the original concrete encasement at a time unknown to the engineer. No apparent cracks were observed in the </w:t>
      </w:r>
      <w:proofErr w:type="spellStart"/>
      <w:r w:rsidR="00870AB1" w:rsidRPr="008335D5">
        <w:rPr>
          <w:rFonts w:cs="Arial"/>
        </w:rPr>
        <w:t>shotcrete</w:t>
      </w:r>
      <w:proofErr w:type="spellEnd"/>
      <w:r w:rsidR="00870AB1" w:rsidRPr="008335D5">
        <w:rPr>
          <w:rFonts w:cs="Arial"/>
        </w:rPr>
        <w:t xml:space="preserve"> cover for any of the girders. The presence of </w:t>
      </w:r>
      <w:proofErr w:type="spellStart"/>
      <w:r w:rsidR="00870AB1" w:rsidRPr="008335D5">
        <w:rPr>
          <w:rFonts w:cs="Arial"/>
        </w:rPr>
        <w:t>shotcrete</w:t>
      </w:r>
      <w:proofErr w:type="spellEnd"/>
      <w:r w:rsidR="00870AB1" w:rsidRPr="008335D5">
        <w:rPr>
          <w:rFonts w:cs="Arial"/>
        </w:rPr>
        <w:t xml:space="preserve"> over the original concrete encasement may imply that some deterioration of the encasement was present. This bridge has no skew.</w:t>
      </w:r>
    </w:p>
    <w:p w14:paraId="7B2602BC" w14:textId="474424FB" w:rsidR="00870AB1" w:rsidRPr="008335D5" w:rsidRDefault="00870AB1" w:rsidP="00870AB1">
      <w:pPr>
        <w:spacing w:after="240" w:line="240" w:lineRule="auto"/>
        <w:jc w:val="both"/>
        <w:rPr>
          <w:rFonts w:cs="Arial"/>
        </w:rPr>
      </w:pPr>
      <w:r w:rsidRPr="008335D5">
        <w:rPr>
          <w:rFonts w:cs="Arial"/>
        </w:rPr>
        <w:t xml:space="preserve">No original plans exist for the bridge; however STV Inc. produced a Load Rating Summary </w:t>
      </w:r>
      <w:r w:rsidR="002C336F">
        <w:rPr>
          <w:rFonts w:cs="Arial"/>
        </w:rPr>
        <w:t>performed</w:t>
      </w:r>
      <w:r w:rsidR="00B341CB">
        <w:rPr>
          <w:rFonts w:cs="Arial"/>
        </w:rPr>
        <w:t xml:space="preserve"> </w:t>
      </w:r>
      <w:r w:rsidRPr="008335D5">
        <w:rPr>
          <w:rFonts w:cs="Arial"/>
        </w:rPr>
        <w:t>in 2012 that details the structure cross-section. In their load rating, STV noted that Northampton County produced approximate beam dimensions after taking cores of the structure. Measurements taken in the field agreed with those reported by STV Inc.</w:t>
      </w:r>
    </w:p>
    <w:p w14:paraId="7C43E4FF" w14:textId="77777777" w:rsidR="00870AB1" w:rsidRPr="008335D5" w:rsidRDefault="00870AB1" w:rsidP="00870AB1">
      <w:pPr>
        <w:keepNext/>
        <w:spacing w:after="0" w:line="240" w:lineRule="auto"/>
        <w:rPr>
          <w:rFonts w:cs="Arial"/>
        </w:rPr>
      </w:pPr>
      <w:r w:rsidRPr="008335D5">
        <w:rPr>
          <w:rFonts w:cs="Arial"/>
          <w:noProof/>
        </w:rPr>
        <w:drawing>
          <wp:inline distT="0" distB="0" distL="0" distR="0" wp14:anchorId="1D80E5A0" wp14:editId="53B17B50">
            <wp:extent cx="5942530" cy="1885514"/>
            <wp:effectExtent l="0" t="0" r="1270" b="635"/>
            <wp:docPr id="8" name="Picture 8" descr="C:\Users\Nick\Downloads\GOPR0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ownloads\GOPR0670.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7817" b="29877"/>
                    <a:stretch/>
                  </pic:blipFill>
                  <pic:spPr bwMode="auto">
                    <a:xfrm>
                      <a:off x="0" y="0"/>
                      <a:ext cx="5950585" cy="1888070"/>
                    </a:xfrm>
                    <a:prstGeom prst="rect">
                      <a:avLst/>
                    </a:prstGeom>
                    <a:noFill/>
                    <a:ln>
                      <a:noFill/>
                    </a:ln>
                    <a:extLst>
                      <a:ext uri="{53640926-AAD7-44D8-BBD7-CCE9431645EC}">
                        <a14:shadowObscured xmlns:a14="http://schemas.microsoft.com/office/drawing/2010/main"/>
                      </a:ext>
                    </a:extLst>
                  </pic:spPr>
                </pic:pic>
              </a:graphicData>
            </a:graphic>
          </wp:inline>
        </w:drawing>
      </w:r>
    </w:p>
    <w:p w14:paraId="53B510D5" w14:textId="16FB9EBD" w:rsidR="00870AB1" w:rsidRPr="008335D5" w:rsidRDefault="00870AB1" w:rsidP="000E59D5">
      <w:pPr>
        <w:pStyle w:val="Caption"/>
        <w:spacing w:before="200"/>
        <w:jc w:val="center"/>
        <w:rPr>
          <w:rFonts w:cs="Arial"/>
        </w:rPr>
      </w:pPr>
      <w:bookmarkStart w:id="24" w:name="_Ref403401886"/>
      <w:r w:rsidRPr="008335D5">
        <w:rPr>
          <w:rFonts w:cs="Arial"/>
        </w:rPr>
        <w:t xml:space="preserve">Figure </w:t>
      </w:r>
      <w:bookmarkEnd w:id="24"/>
      <w:r w:rsidRPr="008335D5">
        <w:rPr>
          <w:rFonts w:cs="Arial"/>
        </w:rPr>
        <w:t>4.</w:t>
      </w:r>
      <w:r w:rsidR="00B341CB">
        <w:rPr>
          <w:rFonts w:cs="Arial"/>
        </w:rPr>
        <w:t xml:space="preserve"> Northampton County Bridge </w:t>
      </w:r>
      <w:r w:rsidRPr="008335D5">
        <w:rPr>
          <w:rFonts w:cs="Arial"/>
        </w:rPr>
        <w:t>063</w:t>
      </w:r>
    </w:p>
    <w:p w14:paraId="6453A181" w14:textId="77777777" w:rsidR="00870AB1" w:rsidRPr="008335D5" w:rsidRDefault="00870AB1" w:rsidP="00870AB1">
      <w:pPr>
        <w:pStyle w:val="Caption"/>
        <w:spacing w:after="0"/>
        <w:rPr>
          <w:rFonts w:cs="Arial"/>
        </w:rPr>
      </w:pPr>
      <w:r w:rsidRPr="008335D5">
        <w:rPr>
          <w:rFonts w:cs="Arial"/>
          <w:noProof/>
        </w:rPr>
        <w:drawing>
          <wp:inline distT="0" distB="0" distL="0" distR="0" wp14:anchorId="194C75E5" wp14:editId="25538392">
            <wp:extent cx="5936475" cy="2547257"/>
            <wp:effectExtent l="0" t="0" r="7620" b="5715"/>
            <wp:docPr id="12" name="Picture 12" descr="C:\Users\Nick\Downloads\GOPR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Downloads\GOPR0675.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1881"/>
                    <a:stretch/>
                  </pic:blipFill>
                  <pic:spPr bwMode="auto">
                    <a:xfrm>
                      <a:off x="0" y="0"/>
                      <a:ext cx="5950585" cy="2553311"/>
                    </a:xfrm>
                    <a:prstGeom prst="rect">
                      <a:avLst/>
                    </a:prstGeom>
                    <a:noFill/>
                    <a:ln>
                      <a:noFill/>
                    </a:ln>
                    <a:extLst>
                      <a:ext uri="{53640926-AAD7-44D8-BBD7-CCE9431645EC}">
                        <a14:shadowObscured xmlns:a14="http://schemas.microsoft.com/office/drawing/2010/main"/>
                      </a:ext>
                    </a:extLst>
                  </pic:spPr>
                </pic:pic>
              </a:graphicData>
            </a:graphic>
          </wp:inline>
        </w:drawing>
      </w:r>
    </w:p>
    <w:p w14:paraId="7767C1CE" w14:textId="470359ED" w:rsidR="00870AB1" w:rsidRPr="008335D5" w:rsidRDefault="00870AB1" w:rsidP="000E59D5">
      <w:pPr>
        <w:pStyle w:val="Caption"/>
        <w:spacing w:before="200"/>
        <w:jc w:val="center"/>
        <w:rPr>
          <w:rFonts w:cs="Arial"/>
        </w:rPr>
      </w:pPr>
      <w:bookmarkStart w:id="25" w:name="_Ref403405062"/>
      <w:r w:rsidRPr="008335D5">
        <w:rPr>
          <w:rFonts w:cs="Arial"/>
        </w:rPr>
        <w:t xml:space="preserve">Figure </w:t>
      </w:r>
      <w:bookmarkEnd w:id="25"/>
      <w:r w:rsidRPr="008335D5">
        <w:rPr>
          <w:rFonts w:cs="Arial"/>
        </w:rPr>
        <w:t xml:space="preserve">5. Underside view of </w:t>
      </w:r>
      <w:r w:rsidR="00B341CB">
        <w:rPr>
          <w:rFonts w:cs="Arial"/>
        </w:rPr>
        <w:t xml:space="preserve">Northampton County Bridge </w:t>
      </w:r>
      <w:r w:rsidR="00B341CB" w:rsidRPr="008335D5">
        <w:rPr>
          <w:rFonts w:cs="Arial"/>
        </w:rPr>
        <w:t>063</w:t>
      </w:r>
    </w:p>
    <w:p w14:paraId="6282E3E9" w14:textId="67B9F7C8" w:rsidR="00870AB1" w:rsidRPr="008335D5" w:rsidRDefault="005E29EC" w:rsidP="007E4DC9">
      <w:pPr>
        <w:pStyle w:val="Heading2"/>
        <w:rPr>
          <w:rFonts w:asciiTheme="minorHAnsi" w:hAnsiTheme="minorHAnsi" w:cs="Arial"/>
        </w:rPr>
      </w:pPr>
      <w:bookmarkStart w:id="26" w:name="_Toc407087694"/>
      <w:r>
        <w:rPr>
          <w:rFonts w:asciiTheme="minorHAnsi" w:hAnsiTheme="minorHAnsi" w:cs="Arial"/>
        </w:rPr>
        <w:t>Appendix B</w:t>
      </w:r>
      <w:r w:rsidR="00870AB1" w:rsidRPr="008335D5">
        <w:rPr>
          <w:rFonts w:asciiTheme="minorHAnsi" w:hAnsiTheme="minorHAnsi" w:cs="Arial"/>
        </w:rPr>
        <w:t xml:space="preserve">-2 – </w:t>
      </w:r>
      <w:r w:rsidR="007E4DC9" w:rsidRPr="008335D5">
        <w:rPr>
          <w:rFonts w:asciiTheme="minorHAnsi" w:hAnsiTheme="minorHAnsi" w:cs="Arial"/>
        </w:rPr>
        <w:t xml:space="preserve">Bridge 063 </w:t>
      </w:r>
      <w:r w:rsidR="00870AB1" w:rsidRPr="008335D5">
        <w:rPr>
          <w:rFonts w:asciiTheme="minorHAnsi" w:hAnsiTheme="minorHAnsi" w:cs="Arial"/>
        </w:rPr>
        <w:t>Experimental Evaluation</w:t>
      </w:r>
      <w:bookmarkEnd w:id="26"/>
    </w:p>
    <w:p w14:paraId="526E4706" w14:textId="7CB0AC08" w:rsidR="00870AB1" w:rsidRPr="008335D5" w:rsidRDefault="000238D4" w:rsidP="00870AB1">
      <w:pPr>
        <w:spacing w:line="240" w:lineRule="auto"/>
        <w:jc w:val="both"/>
        <w:rPr>
          <w:rFonts w:cs="Arial"/>
        </w:rPr>
      </w:pPr>
      <w:r>
        <w:rPr>
          <w:rFonts w:cs="Arial"/>
        </w:rPr>
        <w:t xml:space="preserve">Northampton County Bridge </w:t>
      </w:r>
      <w:r w:rsidRPr="008335D5">
        <w:rPr>
          <w:rFonts w:cs="Arial"/>
        </w:rPr>
        <w:t>063</w:t>
      </w:r>
      <w:r w:rsidR="00B341CB">
        <w:rPr>
          <w:rFonts w:cs="Arial"/>
        </w:rPr>
        <w:t xml:space="preserve"> </w:t>
      </w:r>
      <w:r w:rsidR="00870AB1" w:rsidRPr="008335D5">
        <w:rPr>
          <w:rFonts w:cs="Arial"/>
        </w:rPr>
        <w:t xml:space="preserve">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w:t>
      </w:r>
      <w:r w:rsidR="00870AB1" w:rsidRPr="008335D5">
        <w:rPr>
          <w:rFonts w:cs="Arial"/>
        </w:rPr>
        <w:lastRenderedPageBreak/>
        <w:t xml:space="preserve">bridge. Details of the experimental setup, the test execution and the data analysis methods employed for the bridge are provided in the following sections. </w:t>
      </w:r>
    </w:p>
    <w:p w14:paraId="6BA781CD" w14:textId="013F241D" w:rsidR="00870AB1" w:rsidRPr="008335D5" w:rsidRDefault="00870AB1" w:rsidP="007E4DC9">
      <w:pPr>
        <w:pStyle w:val="Heading3"/>
        <w:rPr>
          <w:rFonts w:asciiTheme="minorHAnsi" w:hAnsiTheme="minorHAnsi" w:cs="Arial"/>
        </w:rPr>
      </w:pPr>
      <w:bookmarkStart w:id="27" w:name="_Toc407087695"/>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27"/>
      <w:r w:rsidRPr="008335D5">
        <w:rPr>
          <w:rFonts w:asciiTheme="minorHAnsi" w:hAnsiTheme="minorHAnsi" w:cs="Arial"/>
        </w:rPr>
        <w:t xml:space="preserve"> </w:t>
      </w:r>
    </w:p>
    <w:p w14:paraId="142B8066" w14:textId="6E083AEB" w:rsidR="00870AB1" w:rsidRPr="008335D5" w:rsidRDefault="00870AB1" w:rsidP="00870AB1">
      <w:pPr>
        <w:spacing w:line="240" w:lineRule="auto"/>
        <w:jc w:val="both"/>
        <w:rPr>
          <w:rFonts w:cs="Arial"/>
        </w:rPr>
      </w:pPr>
      <w:r w:rsidRPr="008335D5">
        <w:rPr>
          <w:rFonts w:cs="Arial"/>
        </w:rPr>
        <w:t>The Targeted Hits to Measure Performance Responses (</w:t>
      </w:r>
      <w:r w:rsidR="00236934">
        <w:rPr>
          <w:rFonts w:cs="Arial"/>
        </w:rPr>
        <w:t>THMPR™</w:t>
      </w:r>
      <w:r w:rsidRPr="008335D5">
        <w:rPr>
          <w:rFonts w:cs="Arial"/>
        </w:rPr>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sidR="00FD7AC7">
        <w:rPr>
          <w:rFonts w:cs="Arial"/>
        </w:rPr>
        <w:t xml:space="preserve"> 6</w:t>
      </w:r>
      <w:r w:rsidRPr="008335D5">
        <w:rPr>
          <w:rFonts w:cs="Arial"/>
        </w:rPr>
        <w:t xml:space="preserve">, is comprised of a physical test device which utilizes a significantly reconfigured Falling Weight </w:t>
      </w:r>
      <w:proofErr w:type="spellStart"/>
      <w:r w:rsidRPr="008335D5">
        <w:rPr>
          <w:rFonts w:cs="Arial"/>
        </w:rPr>
        <w:t>Deflectometer</w:t>
      </w:r>
      <w:proofErr w:type="spellEnd"/>
      <w:r w:rsidRPr="008335D5">
        <w:rPr>
          <w:rFonts w:cs="Arial"/>
        </w:rPr>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FD7AC7">
        <w:rPr>
          <w:rFonts w:cs="Arial"/>
        </w:rPr>
        <w:t>7</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63E98452"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FEB466B" wp14:editId="4FF92A32">
            <wp:extent cx="5445828" cy="3028950"/>
            <wp:effectExtent l="0" t="0" r="0" b="0"/>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108631A2" w14:textId="615D5B0B" w:rsidR="00870AB1" w:rsidRPr="008335D5" w:rsidRDefault="00870AB1" w:rsidP="00870AB1">
      <w:pPr>
        <w:pStyle w:val="Caption"/>
        <w:jc w:val="center"/>
        <w:rPr>
          <w:rFonts w:cs="Arial"/>
          <w:sz w:val="24"/>
          <w:szCs w:val="24"/>
        </w:rPr>
      </w:pPr>
      <w:bookmarkStart w:id="28" w:name="_Ref404692236"/>
      <w:r w:rsidRPr="008335D5">
        <w:rPr>
          <w:rFonts w:cs="Arial"/>
        </w:rPr>
        <w:t>Figure</w:t>
      </w:r>
      <w:bookmarkEnd w:id="28"/>
      <w:r w:rsidRPr="008335D5">
        <w:rPr>
          <w:rFonts w:cs="Arial"/>
        </w:rPr>
        <w:t xml:space="preserve"> 6. </w:t>
      </w:r>
      <w:r w:rsidR="00236934">
        <w:rPr>
          <w:rFonts w:cs="Arial"/>
        </w:rPr>
        <w:t>THMPR™</w:t>
      </w:r>
      <w:r w:rsidRPr="008335D5">
        <w:rPr>
          <w:rFonts w:cs="Arial"/>
        </w:rPr>
        <w:t xml:space="preserve"> System - Primary Components</w:t>
      </w:r>
    </w:p>
    <w:p w14:paraId="072AC04A"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24D4AA44" wp14:editId="0D94ADFA">
            <wp:extent cx="3639540" cy="1725283"/>
            <wp:effectExtent l="0" t="0" r="0" b="889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0E1F7F59" w14:textId="5D2D723A" w:rsidR="00870AB1" w:rsidRPr="008335D5" w:rsidRDefault="00870AB1" w:rsidP="00870AB1">
      <w:pPr>
        <w:pStyle w:val="Caption"/>
        <w:jc w:val="center"/>
        <w:rPr>
          <w:rFonts w:cs="Arial"/>
        </w:rPr>
      </w:pPr>
      <w:bookmarkStart w:id="29" w:name="_Ref404693737"/>
      <w:r w:rsidRPr="008335D5">
        <w:rPr>
          <w:rFonts w:cs="Arial"/>
        </w:rPr>
        <w:t xml:space="preserve">Figure </w:t>
      </w:r>
      <w:bookmarkEnd w:id="29"/>
      <w:r w:rsidRPr="008335D5">
        <w:rPr>
          <w:rFonts w:cs="Arial"/>
        </w:rPr>
        <w:t xml:space="preserve">7. </w:t>
      </w:r>
      <w:r w:rsidR="00236934">
        <w:rPr>
          <w:rFonts w:cs="Arial"/>
        </w:rPr>
        <w:t>THMPR™</w:t>
      </w:r>
      <w:r w:rsidRPr="008335D5">
        <w:rPr>
          <w:rFonts w:cs="Arial"/>
        </w:rPr>
        <w:t xml:space="preserve"> Local Sensor Array</w:t>
      </w:r>
    </w:p>
    <w:p w14:paraId="6965301A" w14:textId="77777777" w:rsidR="00870AB1" w:rsidRPr="008335D5" w:rsidRDefault="00870AB1" w:rsidP="007E4DC9">
      <w:pPr>
        <w:pStyle w:val="Heading3"/>
        <w:rPr>
          <w:rFonts w:asciiTheme="minorHAnsi" w:hAnsiTheme="minorHAnsi" w:cs="Arial"/>
        </w:rPr>
      </w:pPr>
      <w:bookmarkStart w:id="30" w:name="_Toc407087696"/>
      <w:r w:rsidRPr="008335D5">
        <w:rPr>
          <w:rFonts w:asciiTheme="minorHAnsi" w:hAnsiTheme="minorHAnsi" w:cs="Arial"/>
        </w:rPr>
        <w:t>Instrumentation</w:t>
      </w:r>
      <w:bookmarkEnd w:id="30"/>
      <w:r w:rsidRPr="008335D5">
        <w:rPr>
          <w:rFonts w:asciiTheme="minorHAnsi" w:hAnsiTheme="minorHAnsi" w:cs="Arial"/>
        </w:rPr>
        <w:t xml:space="preserve"> </w:t>
      </w:r>
    </w:p>
    <w:p w14:paraId="69F34D2E" w14:textId="6ADE2337" w:rsidR="00870AB1" w:rsidRPr="008335D5" w:rsidRDefault="00870AB1" w:rsidP="00870AB1">
      <w:pPr>
        <w:spacing w:line="240" w:lineRule="auto"/>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8</w:t>
      </w:r>
      <w:r w:rsidRPr="008335D5">
        <w:rPr>
          <w:rFonts w:cs="Arial"/>
        </w:rPr>
        <w:t xml:space="preserve">. A total of three stationary reference accelerometers were used for each of the three spans. The references were temporarily attached to the bridge deck using glue adhesive at the quarter span, mid span, and three-quarter span locations. The reference accelerometers remained at the same locations on the deck throughout the vibration testing and were used to link together the vibrations measured by </w:t>
      </w:r>
      <w:r w:rsidR="00236934">
        <w:rPr>
          <w:rFonts w:cs="Arial"/>
        </w:rPr>
        <w:t>THMPR™</w:t>
      </w:r>
      <w:r w:rsidRPr="008335D5">
        <w:rPr>
          <w:rFonts w:cs="Arial"/>
        </w:rPr>
        <w:t>’s local sensor array of six accelerometers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7</w:t>
      </w:r>
      <w:r w:rsidRPr="008335D5">
        <w:rPr>
          <w:rFonts w:cs="Arial"/>
        </w:rPr>
        <w:t xml:space="preserve">). The reference accelerometers were cabled to a local GPS synchronized data acquisition system along the shoulder and out of the way of traffic. </w:t>
      </w:r>
    </w:p>
    <w:p w14:paraId="35E4C197" w14:textId="77777777" w:rsidR="00870AB1" w:rsidRPr="008335D5" w:rsidRDefault="00870AB1" w:rsidP="00870AB1">
      <w:pPr>
        <w:spacing w:line="240" w:lineRule="auto"/>
        <w:jc w:val="both"/>
        <w:rPr>
          <w:rFonts w:cs="Arial"/>
        </w:rPr>
      </w:pPr>
      <w:r w:rsidRPr="008335D5">
        <w:rPr>
          <w:rFonts w:cs="Arial"/>
        </w:rPr>
        <w:t xml:space="preserve">A total of six impact locations were selected for the test: (1) at quarter span in the right lane, (2) at mid span in the right lane, (3) at three-quarter span in the right lane, (4) at quarter span in the left lane, (5) at mid span in the left lane, and (6) at three-quarter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23E39C91" w14:textId="204E3112" w:rsidR="00870AB1" w:rsidRPr="008335D5" w:rsidRDefault="008F3DCC" w:rsidP="00870AB1">
      <w:pPr>
        <w:keepNext/>
        <w:spacing w:line="240" w:lineRule="auto"/>
        <w:jc w:val="center"/>
        <w:rPr>
          <w:rFonts w:cs="Arial"/>
        </w:rPr>
      </w:pPr>
      <w:ins w:id="31" w:author="John" w:date="2015-05-01T13:48:00Z">
        <w:r>
          <w:rPr>
            <w:noProof/>
          </w:rPr>
          <w:drawing>
            <wp:inline distT="0" distB="0" distL="0" distR="0" wp14:anchorId="25E224D3" wp14:editId="6FAB7902">
              <wp:extent cx="5486400" cy="2695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695575"/>
                      </a:xfrm>
                      <a:prstGeom prst="rect">
                        <a:avLst/>
                      </a:prstGeom>
                    </pic:spPr>
                  </pic:pic>
                </a:graphicData>
              </a:graphic>
            </wp:inline>
          </w:drawing>
        </w:r>
      </w:ins>
    </w:p>
    <w:p w14:paraId="6DFA30ED" w14:textId="77777777" w:rsidR="00870AB1" w:rsidRPr="008335D5" w:rsidRDefault="00870AB1" w:rsidP="00870AB1">
      <w:pPr>
        <w:pStyle w:val="Caption"/>
        <w:jc w:val="center"/>
        <w:rPr>
          <w:rFonts w:cs="Arial"/>
        </w:rPr>
      </w:pPr>
      <w:bookmarkStart w:id="32" w:name="_Ref403402655"/>
      <w:r w:rsidRPr="008335D5">
        <w:rPr>
          <w:rFonts w:cs="Arial"/>
        </w:rPr>
        <w:t xml:space="preserve">Figure </w:t>
      </w:r>
      <w:bookmarkEnd w:id="32"/>
      <w:r w:rsidRPr="008335D5">
        <w:rPr>
          <w:rFonts w:cs="Arial"/>
        </w:rPr>
        <w:t>8. Typical Instrumentation Plan</w:t>
      </w:r>
    </w:p>
    <w:p w14:paraId="3233F487" w14:textId="77777777" w:rsidR="00870AB1" w:rsidRPr="008335D5" w:rsidRDefault="00870AB1" w:rsidP="007E4DC9">
      <w:pPr>
        <w:pStyle w:val="Heading3"/>
        <w:rPr>
          <w:rFonts w:asciiTheme="minorHAnsi" w:hAnsiTheme="minorHAnsi" w:cs="Arial"/>
        </w:rPr>
      </w:pPr>
      <w:bookmarkStart w:id="33" w:name="_Toc407087697"/>
      <w:r w:rsidRPr="008335D5">
        <w:rPr>
          <w:rFonts w:asciiTheme="minorHAnsi" w:hAnsiTheme="minorHAnsi" w:cs="Arial"/>
        </w:rPr>
        <w:lastRenderedPageBreak/>
        <w:t>Test Execution</w:t>
      </w:r>
      <w:bookmarkEnd w:id="33"/>
    </w:p>
    <w:p w14:paraId="0E389F69" w14:textId="0A9E2739" w:rsidR="00870AB1" w:rsidRPr="008335D5" w:rsidRDefault="00236934" w:rsidP="00870AB1">
      <w:pPr>
        <w:spacing w:line="240" w:lineRule="auto"/>
        <w:jc w:val="both"/>
        <w:rPr>
          <w:rFonts w:cs="Arial"/>
        </w:rPr>
      </w:pPr>
      <w:r>
        <w:rPr>
          <w:rFonts w:cs="Arial"/>
        </w:rPr>
        <w:t>THMPR™</w:t>
      </w:r>
      <w:r w:rsidR="00870AB1" w:rsidRPr="008335D5">
        <w:rPr>
          <w:rFonts w:cs="Arial"/>
        </w:rPr>
        <w:t xml:space="preserve"> system testing was conducted on November 4, 2014. </w:t>
      </w:r>
      <w:r>
        <w:rPr>
          <w:rFonts w:cs="Arial"/>
        </w:rPr>
        <w:t>THMPR™</w:t>
      </w:r>
      <w:r w:rsidR="00870AB1" w:rsidRPr="008335D5">
        <w:rPr>
          <w:rFonts w:cs="Arial"/>
        </w:rPr>
        <w:t xml:space="preserve">’s impact head was centered above a selected impact location on the deck and the GPS synchronized accelerometer array attached to </w:t>
      </w:r>
      <w:r>
        <w:rPr>
          <w:rFonts w:cs="Arial"/>
        </w:rPr>
        <w:t>THMPR™</w:t>
      </w:r>
      <w:r w:rsidR="00870AB1" w:rsidRPr="008335D5">
        <w:rPr>
          <w:rFonts w:cs="Arial"/>
        </w:rPr>
        <w:t xml:space="preserve"> was remotely deployed. This lowered the six accelerometer housings onto the bridge deck and compressed them against the surface (</w:t>
      </w:r>
      <w:r w:rsidR="00870AB1" w:rsidRPr="008335D5">
        <w:rPr>
          <w:rFonts w:cs="Arial"/>
        </w:rPr>
        <w:fldChar w:fldCharType="begin"/>
      </w:r>
      <w:r w:rsidR="00870AB1" w:rsidRPr="008335D5">
        <w:rPr>
          <w:rFonts w:cs="Arial"/>
        </w:rPr>
        <w:instrText xml:space="preserve"> REF _Ref403402532 \h  \* MERGEFORMAT </w:instrText>
      </w:r>
      <w:r w:rsidR="00870AB1" w:rsidRPr="008335D5">
        <w:rPr>
          <w:rFonts w:cs="Arial"/>
        </w:rPr>
      </w:r>
      <w:r w:rsidR="00870AB1" w:rsidRPr="008335D5">
        <w:rPr>
          <w:rFonts w:cs="Arial"/>
        </w:rPr>
        <w:fldChar w:fldCharType="separate"/>
      </w:r>
      <w:r w:rsidR="005C1AAD" w:rsidRPr="008335D5">
        <w:rPr>
          <w:rFonts w:cs="Arial"/>
        </w:rPr>
        <w:t>Figure</w:t>
      </w:r>
      <w:r w:rsidR="00870AB1" w:rsidRPr="008335D5">
        <w:rPr>
          <w:rFonts w:cs="Arial"/>
        </w:rPr>
        <w:fldChar w:fldCharType="end"/>
      </w:r>
      <w:r w:rsidR="00FD7AC7">
        <w:rPr>
          <w:rFonts w:cs="Arial"/>
        </w:rPr>
        <w:t xml:space="preserve"> 9</w:t>
      </w:r>
      <w:r w:rsidR="00870AB1" w:rsidRPr="008335D5">
        <w:rPr>
          <w:rFonts w:cs="Arial"/>
        </w:rPr>
        <w:t xml:space="preserve">). The impact force and bridge vibration measurements were recorded at a rate of 3,200 samples per second (Hz) for each span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six locations for each of the three spans. </w:t>
      </w:r>
    </w:p>
    <w:p w14:paraId="2D4833BF" w14:textId="77777777" w:rsidR="00870AB1" w:rsidRPr="008335D5" w:rsidRDefault="00870AB1" w:rsidP="00870AB1">
      <w:pPr>
        <w:keepNext/>
        <w:spacing w:after="0" w:line="240" w:lineRule="auto"/>
        <w:jc w:val="center"/>
        <w:rPr>
          <w:rFonts w:cs="Arial"/>
        </w:rPr>
      </w:pPr>
      <w:r w:rsidRPr="008335D5">
        <w:rPr>
          <w:rFonts w:cs="Arial"/>
          <w:noProof/>
        </w:rPr>
        <mc:AlternateContent>
          <mc:Choice Requires="wpg">
            <w:drawing>
              <wp:anchor distT="0" distB="0" distL="114300" distR="114300" simplePos="0" relativeHeight="251526656" behindDoc="0" locked="0" layoutInCell="1" allowOverlap="1" wp14:anchorId="32D2FF96" wp14:editId="63A3FAA0">
                <wp:simplePos x="0" y="0"/>
                <wp:positionH relativeFrom="column">
                  <wp:posOffset>3111335</wp:posOffset>
                </wp:positionH>
                <wp:positionV relativeFrom="paragraph">
                  <wp:posOffset>1841945</wp:posOffset>
                </wp:positionV>
                <wp:extent cx="2173181" cy="429898"/>
                <wp:effectExtent l="0" t="0" r="0" b="8255"/>
                <wp:wrapNone/>
                <wp:docPr id="291" name="Group 291"/>
                <wp:cNvGraphicFramePr/>
                <a:graphic xmlns:a="http://schemas.openxmlformats.org/drawingml/2006/main">
                  <a:graphicData uri="http://schemas.microsoft.com/office/word/2010/wordprocessingGroup">
                    <wpg:wgp>
                      <wpg:cNvGrpSpPr/>
                      <wpg:grpSpPr>
                        <a:xfrm>
                          <a:off x="0" y="0"/>
                          <a:ext cx="2173181" cy="429898"/>
                          <a:chOff x="0" y="23751"/>
                          <a:chExt cx="2173181" cy="429898"/>
                        </a:xfrm>
                      </wpg:grpSpPr>
                      <wps:wsp>
                        <wps:cNvPr id="16" name="Line Callout 2 16"/>
                        <wps:cNvSpPr/>
                        <wps:spPr>
                          <a:xfrm flipH="1">
                            <a:off x="0" y="161365"/>
                            <a:ext cx="255270" cy="268605"/>
                          </a:xfrm>
                          <a:prstGeom prst="borderCallout2">
                            <a:avLst>
                              <a:gd name="adj1" fmla="val 43781"/>
                              <a:gd name="adj2" fmla="val -3984"/>
                              <a:gd name="adj3" fmla="val -6281"/>
                              <a:gd name="adj4" fmla="val -93520"/>
                              <a:gd name="adj5" fmla="val -7660"/>
                              <a:gd name="adj6" fmla="val -18627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36077" w14:textId="77777777" w:rsidR="001B455E" w:rsidRPr="00870AB1" w:rsidRDefault="001B455E" w:rsidP="00870AB1">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700446" y="23751"/>
                            <a:ext cx="1472735" cy="429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FC3C6" w14:textId="77777777" w:rsidR="001B455E" w:rsidRPr="00264BA5" w:rsidRDefault="001B455E" w:rsidP="00870AB1">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1" o:spid="_x0000_s1047" style="position:absolute;left:0;text-align:left;margin-left:245pt;margin-top:145.05pt;width:171.1pt;height:33.85pt;z-index:251526656;mso-width-relative:margin;mso-height-relative:margin" coordorigin=",237" coordsize="21731,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">
                <v:shape id="Line Callout 2 16" o:spid="_x0000_s1048" type="#_x0000_t48" style="position:absolute;top:1613;width:2552;height:268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MycMA&#10;AADbAAAADwAAAGRycy9kb3ducmV2LnhtbERPTWvCQBC9C/0PyxR6001FxEbXIEVbQVqo6cHjkB2T&#10;kOxsyG6T7b/vCgVv83ifs8mCacVAvastK3ieJSCIC6trLhV854fpCoTzyBpby6Tglxxk24fJBlNt&#10;R/6i4exLEUPYpaig8r5LpXRFRQbdzHbEkbva3qCPsC+l7nGM4aaV8yRZSoM1x4YKO3qtqGjOP0aB&#10;fskvH+H9cxj3p0K+7RfHvAkLpZ4ew24NwlPwd/G/+6jj/CXcfo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MycMAAADbAAAADwAAAAAAAAAAAAAAAACYAgAAZHJzL2Rv&#10;d25yZXYueG1sUEsFBgAAAAAEAAQA9QAAAIgDAAAAAA==&#10;" adj="-40235,-1655,-20200,-1357,-861,9457" filled="f" strokecolor="red" strokeweight="2pt">
                  <v:textbox>
                    <w:txbxContent>
                      <w:p w14:paraId="07B36077" w14:textId="77777777" w:rsidR="001B455E" w:rsidRPr="00870AB1" w:rsidRDefault="001B455E" w:rsidP="00870AB1">
                        <w:pPr>
                          <w:jc w:val="cente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Text Box 290" o:spid="_x0000_s1049" type="#_x0000_t202" style="position:absolute;left:7004;top:237;width:14727;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14:paraId="163FC3C6" w14:textId="77777777" w:rsidR="001B455E" w:rsidRPr="00264BA5" w:rsidRDefault="001B455E" w:rsidP="00870AB1">
                        <w:pPr>
                          <w:spacing w:line="240" w:lineRule="auto"/>
                          <w:rPr>
                            <w:color w:val="000000" w:themeColor="text1"/>
                            <w:sz w:val="24"/>
                            <w14:textOutline w14:w="9525" w14:cap="rnd" w14:cmpd="sng" w14:algn="ctr">
                              <w14:solidFill>
                                <w14:srgbClr w14:val="FF0000"/>
                              </w14:solidFill>
                              <w14:prstDash w14:val="solid"/>
                              <w14:bevel/>
                            </w14:textOutline>
                          </w:rPr>
                        </w:pPr>
                        <w:r w:rsidRPr="00264BA5">
                          <w:rPr>
                            <w:color w:val="000000" w:themeColor="text1"/>
                            <w:sz w:val="24"/>
                            <w14:textOutline w14:w="9525" w14:cap="rnd" w14:cmpd="sng" w14:algn="ctr">
                              <w14:solidFill>
                                <w14:srgbClr w14:val="FF0000"/>
                              </w14:solidFill>
                              <w14:prstDash w14:val="solid"/>
                              <w14:bevel/>
                            </w14:textOutline>
                          </w:rPr>
                          <w:t xml:space="preserve">SENSOR HOUSING </w:t>
                        </w:r>
                      </w:p>
                    </w:txbxContent>
                  </v:textbox>
                </v:shape>
              </v:group>
            </w:pict>
          </mc:Fallback>
        </mc:AlternateContent>
      </w:r>
      <w:r w:rsidRPr="008335D5">
        <w:rPr>
          <w:rFonts w:cs="Arial"/>
          <w:noProof/>
        </w:rPr>
        <w:drawing>
          <wp:inline distT="0" distB="0" distL="0" distR="0" wp14:anchorId="24D2C3DD" wp14:editId="44B0B2CD">
            <wp:extent cx="5351929" cy="2877671"/>
            <wp:effectExtent l="0" t="0" r="1270" b="0"/>
            <wp:docPr id="13" name="Picture 13" descr="C:\Users\Nick\Downloads\GOPR0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Downloads\GOPR069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648" b="35542"/>
                    <a:stretch/>
                  </pic:blipFill>
                  <pic:spPr bwMode="auto">
                    <a:xfrm>
                      <a:off x="0" y="0"/>
                      <a:ext cx="5352241" cy="2877839"/>
                    </a:xfrm>
                    <a:prstGeom prst="rect">
                      <a:avLst/>
                    </a:prstGeom>
                    <a:noFill/>
                    <a:ln>
                      <a:noFill/>
                    </a:ln>
                    <a:extLst>
                      <a:ext uri="{53640926-AAD7-44D8-BBD7-CCE9431645EC}">
                        <a14:shadowObscured xmlns:a14="http://schemas.microsoft.com/office/drawing/2010/main"/>
                      </a:ext>
                    </a:extLst>
                  </pic:spPr>
                </pic:pic>
              </a:graphicData>
            </a:graphic>
          </wp:inline>
        </w:drawing>
      </w:r>
    </w:p>
    <w:p w14:paraId="45F5ED7E" w14:textId="48E904EA" w:rsidR="00870AB1" w:rsidRPr="008335D5" w:rsidRDefault="00870AB1" w:rsidP="00870AB1">
      <w:pPr>
        <w:pStyle w:val="Caption"/>
        <w:spacing w:before="120" w:after="0"/>
        <w:jc w:val="center"/>
        <w:rPr>
          <w:rFonts w:cs="Arial"/>
          <w:i/>
          <w:sz w:val="24"/>
          <w:szCs w:val="24"/>
        </w:rPr>
      </w:pPr>
      <w:bookmarkStart w:id="34" w:name="_Ref403402532"/>
      <w:r w:rsidRPr="008335D5">
        <w:rPr>
          <w:rFonts w:cs="Arial"/>
        </w:rPr>
        <w:t>Figure</w:t>
      </w:r>
      <w:bookmarkEnd w:id="34"/>
      <w:r w:rsidRPr="008335D5">
        <w:rPr>
          <w:rFonts w:cs="Arial"/>
        </w:rPr>
        <w:t xml:space="preserve"> 9. </w:t>
      </w:r>
      <w:r w:rsidR="00236934">
        <w:rPr>
          <w:rFonts w:cs="Arial"/>
        </w:rPr>
        <w:t>THMPR™</w:t>
      </w:r>
      <w:r w:rsidRPr="008335D5">
        <w:rPr>
          <w:rFonts w:cs="Arial"/>
        </w:rPr>
        <w:t xml:space="preserve"> System Test Execution</w:t>
      </w:r>
    </w:p>
    <w:p w14:paraId="06A4E314" w14:textId="77777777" w:rsidR="00870AB1" w:rsidRPr="008335D5" w:rsidRDefault="00870AB1" w:rsidP="00870AB1">
      <w:pPr>
        <w:spacing w:line="240" w:lineRule="auto"/>
        <w:rPr>
          <w:rFonts w:cs="Arial"/>
          <w:i/>
          <w:sz w:val="24"/>
          <w:szCs w:val="24"/>
        </w:rPr>
      </w:pPr>
    </w:p>
    <w:p w14:paraId="7EA823BE" w14:textId="77777777" w:rsidR="00870AB1" w:rsidRPr="008335D5" w:rsidRDefault="00870AB1" w:rsidP="007E4DC9">
      <w:pPr>
        <w:pStyle w:val="Heading3"/>
        <w:rPr>
          <w:rFonts w:asciiTheme="minorHAnsi" w:hAnsiTheme="minorHAnsi" w:cs="Arial"/>
        </w:rPr>
      </w:pPr>
      <w:bookmarkStart w:id="35" w:name="_Toc407087698"/>
      <w:r w:rsidRPr="008335D5">
        <w:rPr>
          <w:rFonts w:asciiTheme="minorHAnsi" w:hAnsiTheme="minorHAnsi" w:cs="Arial"/>
        </w:rPr>
        <w:t>Data Quality</w:t>
      </w:r>
      <w:bookmarkEnd w:id="35"/>
    </w:p>
    <w:p w14:paraId="13703A0B" w14:textId="5B61BAB1" w:rsidR="00870AB1" w:rsidRPr="008335D5" w:rsidRDefault="00870AB1" w:rsidP="00870AB1">
      <w:pPr>
        <w:spacing w:line="240" w:lineRule="auto"/>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10</w:t>
      </w:r>
      <w:r w:rsidRPr="008335D5">
        <w:rPr>
          <w:rFonts w:cs="Arial"/>
        </w:rPr>
        <w:t>A) with an approximate usable frequency range of 0-60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10</w:t>
      </w:r>
      <w:r w:rsidRPr="008335D5">
        <w:rPr>
          <w:rFonts w:cs="Arial"/>
        </w:rPr>
        <w:t xml:space="preserve">B). The impact forces produced by </w:t>
      </w:r>
      <w:r w:rsidR="00236934">
        <w:rPr>
          <w:rFonts w:cs="Arial"/>
        </w:rPr>
        <w:t>THMPR™</w:t>
      </w:r>
      <w:r w:rsidRPr="008335D5">
        <w:rPr>
          <w:rFonts w:cs="Arial"/>
        </w:rPr>
        <w:t xml:space="preserve"> also resulted in bridge acceleration magnitudes of up to 4 g’s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Pr="008335D5">
        <w:rPr>
          <w:rFonts w:cs="Arial"/>
        </w:rPr>
        <w:t>11A). Frequency content of the structural response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94128F">
        <w:rPr>
          <w:rFonts w:cs="Arial"/>
        </w:rPr>
        <w:t>11</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36F81F3"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49C8412F" wp14:editId="22797255">
            <wp:extent cx="5943600" cy="18916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891665"/>
                    </a:xfrm>
                    <a:prstGeom prst="rect">
                      <a:avLst/>
                    </a:prstGeom>
                  </pic:spPr>
                </pic:pic>
              </a:graphicData>
            </a:graphic>
          </wp:inline>
        </w:drawing>
      </w:r>
    </w:p>
    <w:p w14:paraId="77D92BD4" w14:textId="168834B5" w:rsidR="00870AB1" w:rsidRPr="008335D5" w:rsidRDefault="00870AB1" w:rsidP="00870AB1">
      <w:pPr>
        <w:pStyle w:val="Caption"/>
        <w:jc w:val="center"/>
        <w:rPr>
          <w:rFonts w:cs="Arial"/>
        </w:rPr>
      </w:pPr>
      <w:bookmarkStart w:id="36" w:name="_Ref403402359"/>
      <w:r w:rsidRPr="008335D5">
        <w:rPr>
          <w:rFonts w:cs="Arial"/>
        </w:rPr>
        <w:t xml:space="preserve">Figure </w:t>
      </w:r>
      <w:bookmarkEnd w:id="36"/>
      <w:r w:rsidRPr="008335D5">
        <w:rPr>
          <w:rFonts w:cs="Arial"/>
        </w:rPr>
        <w:t>10</w:t>
      </w:r>
      <w:r w:rsidR="0094128F">
        <w:rPr>
          <w:rFonts w:cs="Arial"/>
        </w:rPr>
        <w:t>.</w:t>
      </w:r>
      <w:r w:rsidRPr="008335D5">
        <w:rPr>
          <w:rFonts w:cs="Arial"/>
        </w:rPr>
        <w:t xml:space="preserve"> (A) Typical Force Time History &amp; (B) Typical Force Frequency Content</w:t>
      </w:r>
    </w:p>
    <w:p w14:paraId="61735B13"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2823DA95" wp14:editId="02854659">
            <wp:extent cx="5943600" cy="18192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819275"/>
                    </a:xfrm>
                    <a:prstGeom prst="rect">
                      <a:avLst/>
                    </a:prstGeom>
                  </pic:spPr>
                </pic:pic>
              </a:graphicData>
            </a:graphic>
          </wp:inline>
        </w:drawing>
      </w:r>
    </w:p>
    <w:p w14:paraId="2179D9DF" w14:textId="70E5D98E" w:rsidR="00870AB1" w:rsidRPr="008335D5" w:rsidRDefault="00870AB1" w:rsidP="00870AB1">
      <w:pPr>
        <w:pStyle w:val="Caption"/>
        <w:spacing w:after="240"/>
        <w:jc w:val="center"/>
        <w:rPr>
          <w:rFonts w:cs="Arial"/>
        </w:rPr>
      </w:pPr>
      <w:bookmarkStart w:id="37" w:name="_Ref403402452"/>
      <w:r w:rsidRPr="008335D5">
        <w:rPr>
          <w:rFonts w:cs="Arial"/>
        </w:rPr>
        <w:t xml:space="preserve">Figure </w:t>
      </w:r>
      <w:bookmarkEnd w:id="37"/>
      <w:r w:rsidRPr="008335D5">
        <w:rPr>
          <w:rFonts w:cs="Arial"/>
        </w:rPr>
        <w:t>11</w:t>
      </w:r>
      <w:r w:rsidR="0094128F">
        <w:rPr>
          <w:rFonts w:cs="Arial"/>
        </w:rPr>
        <w:t>.</w:t>
      </w:r>
      <w:r w:rsidRPr="008335D5">
        <w:rPr>
          <w:rFonts w:cs="Arial"/>
        </w:rPr>
        <w:t xml:space="preserve"> (A) Typical Response Time History &amp; (B) Typical Response Frequency Content</w:t>
      </w:r>
    </w:p>
    <w:p w14:paraId="5AA7FE0D" w14:textId="77777777" w:rsidR="00870AB1" w:rsidRPr="008335D5" w:rsidRDefault="00870AB1" w:rsidP="007E4DC9">
      <w:pPr>
        <w:pStyle w:val="Heading3"/>
        <w:rPr>
          <w:rFonts w:asciiTheme="minorHAnsi" w:hAnsiTheme="minorHAnsi" w:cs="Arial"/>
        </w:rPr>
      </w:pPr>
      <w:bookmarkStart w:id="38" w:name="_Toc407087699"/>
      <w:r w:rsidRPr="008335D5">
        <w:rPr>
          <w:rFonts w:asciiTheme="minorHAnsi" w:hAnsiTheme="minorHAnsi" w:cs="Arial"/>
        </w:rPr>
        <w:t>Modal Parameter Identification</w:t>
      </w:r>
      <w:bookmarkEnd w:id="38"/>
    </w:p>
    <w:p w14:paraId="79CA21D8" w14:textId="77777777" w:rsidR="00870AB1" w:rsidRPr="008335D5" w:rsidRDefault="00870AB1" w:rsidP="00870AB1">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42ED0C3B" w14:textId="77777777" w:rsidR="008F3DCC" w:rsidRPr="008335D5" w:rsidRDefault="008F3DCC" w:rsidP="008F3DCC">
      <w:pPr>
        <w:spacing w:line="240" w:lineRule="auto"/>
        <w:jc w:val="both"/>
        <w:rPr>
          <w:rFonts w:cs="Arial"/>
        </w:rPr>
      </w:pPr>
      <w:r w:rsidRPr="008335D5">
        <w:rPr>
          <w:rFonts w:cs="Arial"/>
        </w:rPr>
        <w:t xml:space="preserve">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commentRangeStart w:id="39"/>
      <w:r w:rsidRPr="008335D5">
        <w:rPr>
          <w:rFonts w:cs="Arial"/>
        </w:rPr>
        <w:t>(</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Pr="008335D5">
        <w:rPr>
          <w:rFonts w:cs="Arial"/>
        </w:rPr>
        <w:t>Figure</w:t>
      </w:r>
      <w:r>
        <w:rPr>
          <w:rFonts w:cs="Arial"/>
        </w:rPr>
        <w:t>s 12, 13, &amp; 14</w:t>
      </w:r>
      <w:r w:rsidRPr="008335D5">
        <w:rPr>
          <w:rFonts w:cs="Arial"/>
        </w:rPr>
        <w:fldChar w:fldCharType="end"/>
      </w:r>
      <w:r w:rsidRPr="008335D5">
        <w:rPr>
          <w:rFonts w:cs="Arial"/>
        </w:rPr>
        <w:t xml:space="preserve">) </w:t>
      </w:r>
      <w:commentRangeEnd w:id="39"/>
      <w:r>
        <w:rPr>
          <w:rStyle w:val="CommentReference"/>
        </w:rPr>
        <w:commentReference w:id="39"/>
      </w:r>
      <w:r w:rsidRPr="008335D5">
        <w:rPr>
          <w:rFonts w:cs="Arial"/>
        </w:rPr>
        <w:t xml:space="preserve">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w:t>
      </w:r>
      <w:r>
        <w:rPr>
          <w:rFonts w:cs="Arial"/>
        </w:rPr>
        <w:t>possible mode of vibration</w:t>
      </w:r>
      <w:r w:rsidRPr="008335D5">
        <w:rPr>
          <w:rFonts w:cs="Arial"/>
        </w:rPr>
        <w:t xml:space="preserv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w:t>
      </w:r>
      <w:r>
        <w:rPr>
          <w:rFonts w:cs="Arial"/>
        </w:rPr>
        <w:t xml:space="preserve">Additionally, in regions of high modal density, modal vectors associated with large singular values were plotted spatially and compared in order to determine the appropriate selection of the </w:t>
      </w:r>
      <w:r>
        <w:rPr>
          <w:rFonts w:cs="Arial"/>
        </w:rPr>
        <w:lastRenderedPageBreak/>
        <w:t xml:space="preserve">dominant global mode in that region. </w:t>
      </w:r>
      <w:r w:rsidRPr="008335D5">
        <w:rPr>
          <w:rFonts w:cs="Arial"/>
        </w:rPr>
        <w:t xml:space="preserve">A total of five global vibration modes for span 1, span 2, and span 3 (global poles) were identified from the CMIF plots as shown in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12</w:t>
      </w:r>
      <w:r w:rsidRPr="008335D5">
        <w:rPr>
          <w:rFonts w:cs="Arial"/>
        </w:rPr>
        <w:t xml:space="preserve">, </w:t>
      </w:r>
      <w:r w:rsidRPr="008335D5">
        <w:rPr>
          <w:rFonts w:cs="Arial"/>
        </w:rPr>
        <w:fldChar w:fldCharType="begin"/>
      </w:r>
      <w:r w:rsidRPr="008335D5">
        <w:rPr>
          <w:rFonts w:cs="Arial"/>
        </w:rPr>
        <w:instrText xml:space="preserve"> REF _Ref406684716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13</w:t>
      </w:r>
      <w:r w:rsidRPr="008335D5">
        <w:rPr>
          <w:rFonts w:cs="Arial"/>
        </w:rPr>
        <w:t xml:space="preserve">, and </w:t>
      </w:r>
      <w:r w:rsidRPr="008335D5">
        <w:rPr>
          <w:rFonts w:cs="Arial"/>
        </w:rPr>
        <w:fldChar w:fldCharType="begin"/>
      </w:r>
      <w:r w:rsidRPr="008335D5">
        <w:rPr>
          <w:rFonts w:cs="Arial"/>
        </w:rPr>
        <w:instrText xml:space="preserve"> REF _Ref406684718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14.</w:t>
      </w:r>
    </w:p>
    <w:p w14:paraId="2EBDD1C8"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4DE86AFF" wp14:editId="685D87FC">
            <wp:extent cx="4710223" cy="25196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clrChange>
                        <a:clrFrom>
                          <a:srgbClr val="FFFFFF"/>
                        </a:clrFrom>
                        <a:clrTo>
                          <a:srgbClr val="FFFFFF">
                            <a:alpha val="0"/>
                          </a:srgbClr>
                        </a:clrTo>
                      </a:clrChange>
                    </a:blip>
                    <a:stretch>
                      <a:fillRect/>
                    </a:stretch>
                  </pic:blipFill>
                  <pic:spPr>
                    <a:xfrm>
                      <a:off x="0" y="0"/>
                      <a:ext cx="4710682" cy="2519914"/>
                    </a:xfrm>
                    <a:prstGeom prst="rect">
                      <a:avLst/>
                    </a:prstGeom>
                  </pic:spPr>
                </pic:pic>
              </a:graphicData>
            </a:graphic>
          </wp:inline>
        </w:drawing>
      </w:r>
    </w:p>
    <w:p w14:paraId="4325C185" w14:textId="3CEE2B46" w:rsidR="00870AB1" w:rsidRPr="008335D5" w:rsidRDefault="00870AB1" w:rsidP="00870AB1">
      <w:pPr>
        <w:pStyle w:val="Caption"/>
        <w:jc w:val="center"/>
        <w:rPr>
          <w:rFonts w:cs="Arial"/>
        </w:rPr>
      </w:pPr>
      <w:bookmarkStart w:id="40" w:name="_Ref403404613"/>
      <w:r w:rsidRPr="008335D5">
        <w:rPr>
          <w:rFonts w:cs="Arial"/>
        </w:rPr>
        <w:t xml:space="preserve">Figure </w:t>
      </w:r>
      <w:bookmarkEnd w:id="40"/>
      <w:r w:rsidRPr="008335D5">
        <w:rPr>
          <w:rFonts w:cs="Arial"/>
        </w:rPr>
        <w:t>12</w:t>
      </w:r>
      <w:r w:rsidR="00D95819">
        <w:rPr>
          <w:rFonts w:cs="Arial"/>
        </w:rPr>
        <w:t>.</w:t>
      </w:r>
      <w:r w:rsidRPr="008335D5">
        <w:rPr>
          <w:rFonts w:cs="Arial"/>
        </w:rPr>
        <w:t xml:space="preserve"> Span 1 – Complex Mode Indicator Function (CMIF)</w:t>
      </w:r>
    </w:p>
    <w:p w14:paraId="1A7DD952"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736CD19" wp14:editId="3C673044">
            <wp:extent cx="4762510" cy="257307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clrChange>
                        <a:clrFrom>
                          <a:srgbClr val="FFFFFF"/>
                        </a:clrFrom>
                        <a:clrTo>
                          <a:srgbClr val="FFFFFF">
                            <a:alpha val="0"/>
                          </a:srgbClr>
                        </a:clrTo>
                      </a:clrChange>
                    </a:blip>
                    <a:stretch>
                      <a:fillRect/>
                    </a:stretch>
                  </pic:blipFill>
                  <pic:spPr>
                    <a:xfrm>
                      <a:off x="0" y="0"/>
                      <a:ext cx="4763706" cy="2573725"/>
                    </a:xfrm>
                    <a:prstGeom prst="rect">
                      <a:avLst/>
                    </a:prstGeom>
                  </pic:spPr>
                </pic:pic>
              </a:graphicData>
            </a:graphic>
          </wp:inline>
        </w:drawing>
      </w:r>
    </w:p>
    <w:p w14:paraId="6906D5A2" w14:textId="29ADD896" w:rsidR="00870AB1" w:rsidRPr="008335D5" w:rsidRDefault="00870AB1" w:rsidP="00870AB1">
      <w:pPr>
        <w:pStyle w:val="Caption"/>
        <w:jc w:val="center"/>
        <w:rPr>
          <w:rFonts w:cs="Arial"/>
        </w:rPr>
      </w:pPr>
      <w:bookmarkStart w:id="41" w:name="_Ref406684716"/>
      <w:r w:rsidRPr="008335D5">
        <w:rPr>
          <w:rFonts w:cs="Arial"/>
        </w:rPr>
        <w:t xml:space="preserve">Figure </w:t>
      </w:r>
      <w:bookmarkEnd w:id="41"/>
      <w:r w:rsidRPr="008335D5">
        <w:rPr>
          <w:rFonts w:cs="Arial"/>
        </w:rPr>
        <w:t>13</w:t>
      </w:r>
      <w:r w:rsidR="00D95819">
        <w:rPr>
          <w:rFonts w:cs="Arial"/>
        </w:rPr>
        <w:t>.</w:t>
      </w:r>
      <w:r w:rsidRPr="008335D5">
        <w:rPr>
          <w:rFonts w:cs="Arial"/>
        </w:rPr>
        <w:t xml:space="preserve"> Span 2 – Complex Mode Indicator Function (CMIF)</w:t>
      </w:r>
    </w:p>
    <w:p w14:paraId="463EA68E"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5DB38807" wp14:editId="4B7660E4">
            <wp:extent cx="4919431" cy="254118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FFFFFF"/>
                        </a:clrFrom>
                        <a:clrTo>
                          <a:srgbClr val="FFFFFF">
                            <a:alpha val="0"/>
                          </a:srgbClr>
                        </a:clrTo>
                      </a:clrChange>
                    </a:blip>
                    <a:stretch>
                      <a:fillRect/>
                    </a:stretch>
                  </pic:blipFill>
                  <pic:spPr>
                    <a:xfrm>
                      <a:off x="0" y="0"/>
                      <a:ext cx="4923537" cy="2543302"/>
                    </a:xfrm>
                    <a:prstGeom prst="rect">
                      <a:avLst/>
                    </a:prstGeom>
                  </pic:spPr>
                </pic:pic>
              </a:graphicData>
            </a:graphic>
          </wp:inline>
        </w:drawing>
      </w:r>
    </w:p>
    <w:p w14:paraId="6C887558" w14:textId="6E49B6F7" w:rsidR="00870AB1" w:rsidRPr="008335D5" w:rsidRDefault="00870AB1" w:rsidP="00870AB1">
      <w:pPr>
        <w:pStyle w:val="Caption"/>
        <w:jc w:val="center"/>
        <w:rPr>
          <w:rFonts w:cs="Arial"/>
        </w:rPr>
      </w:pPr>
      <w:bookmarkStart w:id="42" w:name="_Ref406684718"/>
      <w:r w:rsidRPr="008335D5">
        <w:rPr>
          <w:rFonts w:cs="Arial"/>
        </w:rPr>
        <w:t xml:space="preserve">Figure </w:t>
      </w:r>
      <w:bookmarkEnd w:id="42"/>
      <w:r w:rsidRPr="008335D5">
        <w:rPr>
          <w:rFonts w:cs="Arial"/>
        </w:rPr>
        <w:t>14</w:t>
      </w:r>
      <w:r w:rsidR="00D95819">
        <w:rPr>
          <w:rFonts w:cs="Arial"/>
        </w:rPr>
        <w:t>.</w:t>
      </w:r>
      <w:r w:rsidRPr="008335D5">
        <w:rPr>
          <w:rFonts w:cs="Arial"/>
        </w:rPr>
        <w:t xml:space="preserve"> Span 3 – Complex Mode Indicator Function (CMIF)</w:t>
      </w:r>
    </w:p>
    <w:p w14:paraId="77876721" w14:textId="77777777" w:rsidR="005C1AAD" w:rsidRPr="005C1AAD" w:rsidRDefault="00870AB1" w:rsidP="005C1AAD">
      <w:pPr>
        <w:spacing w:line="240" w:lineRule="auto"/>
        <w:jc w:val="both"/>
        <w:rPr>
          <w:rFonts w:cs="Arial"/>
        </w:rPr>
      </w:pPr>
      <w:r w:rsidRPr="008335D5">
        <w:rPr>
          <w:rFonts w:cs="Arial"/>
        </w:rPr>
        <w:t xml:space="preserve">For each of the spans, 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The first five fundamental global mode shapes and corresponding frequencies for each of the three spans occur within the frequency band of 0-60 Hz. Span 1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D95819">
        <w:rPr>
          <w:rFonts w:cs="Arial"/>
        </w:rPr>
        <w:t>15</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D95819">
        <w:rPr>
          <w:rFonts w:cs="Arial"/>
        </w:rPr>
        <w:t>4</w:t>
      </w:r>
      <w:r w:rsidRPr="008335D5">
        <w:rPr>
          <w:rFonts w:cs="Arial"/>
        </w:rPr>
        <w:t xml:space="preserve">, respectively. Span 2 global mode shapes and frequencies are shown in </w:t>
      </w:r>
      <w:r w:rsidRPr="008335D5">
        <w:rPr>
          <w:rFonts w:cs="Arial"/>
        </w:rPr>
        <w:fldChar w:fldCharType="begin"/>
      </w:r>
      <w:r w:rsidRPr="008335D5">
        <w:rPr>
          <w:rFonts w:cs="Arial"/>
        </w:rPr>
        <w:instrText xml:space="preserve"> REF _Ref406685178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D95819">
        <w:rPr>
          <w:rFonts w:cs="Arial"/>
        </w:rPr>
        <w:t>16</w:t>
      </w:r>
      <w:r w:rsidRPr="008335D5">
        <w:rPr>
          <w:rFonts w:cs="Arial"/>
        </w:rPr>
        <w:t xml:space="preserve"> and </w:t>
      </w:r>
      <w:r w:rsidRPr="008335D5">
        <w:rPr>
          <w:rFonts w:cs="Arial"/>
        </w:rPr>
        <w:fldChar w:fldCharType="begin"/>
      </w:r>
      <w:r w:rsidRPr="008335D5">
        <w:rPr>
          <w:rFonts w:cs="Arial"/>
        </w:rPr>
        <w:instrText xml:space="preserve"> REF _Ref406685221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D95819">
        <w:rPr>
          <w:rFonts w:cs="Arial"/>
        </w:rPr>
        <w:t>5</w:t>
      </w:r>
      <w:r w:rsidRPr="008335D5">
        <w:rPr>
          <w:rFonts w:cs="Arial"/>
        </w:rPr>
        <w:t xml:space="preserve">, respectively. Span 3 global mode shapes and frequencies are shown in </w:t>
      </w:r>
      <w:r w:rsidRPr="008335D5">
        <w:rPr>
          <w:rFonts w:cs="Arial"/>
        </w:rPr>
        <w:fldChar w:fldCharType="begin"/>
      </w:r>
      <w:r w:rsidRPr="008335D5">
        <w:rPr>
          <w:rFonts w:cs="Arial"/>
        </w:rPr>
        <w:instrText xml:space="preserve"> REF _Ref406685195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D95819">
        <w:rPr>
          <w:rFonts w:cs="Arial"/>
        </w:rPr>
        <w:t>17</w:t>
      </w:r>
      <w:r w:rsidRPr="008335D5">
        <w:rPr>
          <w:rFonts w:cs="Arial"/>
        </w:rPr>
        <w:t xml:space="preserve"> and </w:t>
      </w:r>
      <w:r w:rsidRPr="008335D5">
        <w:rPr>
          <w:rFonts w:cs="Arial"/>
        </w:rPr>
        <w:fldChar w:fldCharType="begin"/>
      </w:r>
      <w:r w:rsidRPr="008335D5">
        <w:rPr>
          <w:rFonts w:cs="Arial"/>
        </w:rPr>
        <w:instrText xml:space="preserve"> REF _Ref406685235 \h  \* MERGEFORMAT </w:instrText>
      </w:r>
      <w:r w:rsidRPr="008335D5">
        <w:rPr>
          <w:rFonts w:cs="Arial"/>
        </w:rPr>
      </w:r>
      <w:r w:rsidRPr="008335D5">
        <w:rPr>
          <w:rFonts w:cs="Arial"/>
        </w:rPr>
        <w:fldChar w:fldCharType="separate"/>
      </w:r>
    </w:p>
    <w:p w14:paraId="4A0A900D" w14:textId="1FB12A22" w:rsidR="00870AB1" w:rsidRPr="008335D5" w:rsidRDefault="005C1AAD" w:rsidP="00870AB1">
      <w:pPr>
        <w:spacing w:line="240" w:lineRule="auto"/>
        <w:jc w:val="both"/>
        <w:rPr>
          <w:rFonts w:cs="Arial"/>
        </w:rPr>
      </w:pPr>
      <w:r w:rsidRPr="008335D5">
        <w:rPr>
          <w:rFonts w:cs="Arial"/>
        </w:rPr>
        <w:t xml:space="preserve">Table </w:t>
      </w:r>
      <w:r w:rsidR="00870AB1" w:rsidRPr="008335D5">
        <w:rPr>
          <w:rFonts w:cs="Arial"/>
        </w:rPr>
        <w:fldChar w:fldCharType="end"/>
      </w:r>
      <w:r w:rsidR="00D95819">
        <w:rPr>
          <w:rFonts w:cs="Arial"/>
        </w:rPr>
        <w:t>6</w:t>
      </w:r>
      <w:r w:rsidR="00870AB1"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12452FE5"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176FD755" wp14:editId="38A49CD0">
            <wp:extent cx="5943600" cy="9334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clrChange>
                        <a:clrFrom>
                          <a:srgbClr val="FFFFFF"/>
                        </a:clrFrom>
                        <a:clrTo>
                          <a:srgbClr val="FFFFFF">
                            <a:alpha val="0"/>
                          </a:srgbClr>
                        </a:clrTo>
                      </a:clrChange>
                    </a:blip>
                    <a:stretch>
                      <a:fillRect/>
                    </a:stretch>
                  </pic:blipFill>
                  <pic:spPr>
                    <a:xfrm>
                      <a:off x="0" y="0"/>
                      <a:ext cx="5943600" cy="933450"/>
                    </a:xfrm>
                    <a:prstGeom prst="rect">
                      <a:avLst/>
                    </a:prstGeom>
                  </pic:spPr>
                </pic:pic>
              </a:graphicData>
            </a:graphic>
          </wp:inline>
        </w:drawing>
      </w:r>
    </w:p>
    <w:p w14:paraId="034B309F" w14:textId="7F7600AC" w:rsidR="00870AB1" w:rsidRPr="008335D5" w:rsidRDefault="00870AB1" w:rsidP="00870AB1">
      <w:pPr>
        <w:pStyle w:val="Caption"/>
        <w:jc w:val="center"/>
        <w:rPr>
          <w:rFonts w:cs="Arial"/>
        </w:rPr>
      </w:pPr>
      <w:bookmarkStart w:id="43" w:name="_Ref403405223"/>
      <w:r w:rsidRPr="008335D5">
        <w:rPr>
          <w:rFonts w:cs="Arial"/>
        </w:rPr>
        <w:t xml:space="preserve">Figure </w:t>
      </w:r>
      <w:bookmarkEnd w:id="43"/>
      <w:r w:rsidR="00D95819">
        <w:rPr>
          <w:rFonts w:cs="Arial"/>
        </w:rPr>
        <w:t>15.</w:t>
      </w:r>
      <w:r w:rsidRPr="008335D5">
        <w:rPr>
          <w:rFonts w:cs="Arial"/>
        </w:rPr>
        <w:t xml:space="preserve"> Span 1 – </w:t>
      </w:r>
      <w:r w:rsidR="00236934">
        <w:rPr>
          <w:rFonts w:cs="Arial"/>
        </w:rPr>
        <w:t>THMPR™</w:t>
      </w:r>
      <w:r w:rsidRPr="008335D5">
        <w:rPr>
          <w:rFonts w:cs="Arial"/>
        </w:rPr>
        <w:t xml:space="preserve"> Results - Global Mode Shapes</w:t>
      </w:r>
    </w:p>
    <w:p w14:paraId="769501B9" w14:textId="6D46C8A9" w:rsidR="00870AB1" w:rsidRPr="008335D5" w:rsidRDefault="00870AB1" w:rsidP="00870AB1">
      <w:pPr>
        <w:pStyle w:val="Caption"/>
        <w:keepNext/>
        <w:jc w:val="center"/>
        <w:rPr>
          <w:rFonts w:cs="Arial"/>
        </w:rPr>
      </w:pPr>
      <w:bookmarkStart w:id="44" w:name="_Ref403405444"/>
      <w:r w:rsidRPr="008335D5">
        <w:rPr>
          <w:rFonts w:cs="Arial"/>
        </w:rPr>
        <w:lastRenderedPageBreak/>
        <w:t xml:space="preserve">Table </w:t>
      </w:r>
      <w:bookmarkEnd w:id="44"/>
      <w:r w:rsidR="00D95819">
        <w:rPr>
          <w:rFonts w:cs="Arial"/>
        </w:rPr>
        <w:t>4.</w:t>
      </w:r>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198"/>
      </w:tblGrid>
      <w:tr w:rsidR="00870AB1" w:rsidRPr="008335D5" w14:paraId="20D0D05A" w14:textId="77777777" w:rsidTr="00870AB1">
        <w:trPr>
          <w:trHeight w:val="615"/>
          <w:jc w:val="center"/>
        </w:trPr>
        <w:tc>
          <w:tcPr>
            <w:tcW w:w="760" w:type="dxa"/>
            <w:hideMark/>
          </w:tcPr>
          <w:p w14:paraId="4D701EBA"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6157B48A"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7CB5EC58" w14:textId="77777777" w:rsidR="00870AB1" w:rsidRPr="008335D5" w:rsidRDefault="00870AB1" w:rsidP="00870AB1">
            <w:pPr>
              <w:jc w:val="center"/>
              <w:rPr>
                <w:rFonts w:cs="Arial"/>
                <w:b/>
                <w:bCs/>
              </w:rPr>
            </w:pPr>
            <w:r w:rsidRPr="008335D5">
              <w:rPr>
                <w:rFonts w:cs="Arial"/>
                <w:b/>
                <w:bCs/>
              </w:rPr>
              <w:t>Master</w:t>
            </w:r>
          </w:p>
          <w:p w14:paraId="6A38E07B" w14:textId="77777777" w:rsidR="00870AB1" w:rsidRPr="008335D5" w:rsidRDefault="00870AB1" w:rsidP="00870AB1">
            <w:pPr>
              <w:jc w:val="center"/>
              <w:rPr>
                <w:rFonts w:cs="Arial"/>
                <w:b/>
                <w:bCs/>
              </w:rPr>
            </w:pPr>
            <w:r w:rsidRPr="008335D5">
              <w:rPr>
                <w:rFonts w:cs="Arial"/>
                <w:b/>
                <w:bCs/>
              </w:rPr>
              <w:t>Location</w:t>
            </w:r>
          </w:p>
        </w:tc>
        <w:tc>
          <w:tcPr>
            <w:tcW w:w="1198" w:type="dxa"/>
            <w:hideMark/>
          </w:tcPr>
          <w:p w14:paraId="2308B9E8"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0107610A" w14:textId="77777777" w:rsidTr="00870AB1">
        <w:trPr>
          <w:trHeight w:val="300"/>
          <w:jc w:val="center"/>
        </w:trPr>
        <w:tc>
          <w:tcPr>
            <w:tcW w:w="760" w:type="dxa"/>
            <w:noWrap/>
            <w:hideMark/>
          </w:tcPr>
          <w:p w14:paraId="05D5C2B9"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749BE542" w14:textId="77777777" w:rsidR="00870AB1" w:rsidRPr="008335D5" w:rsidRDefault="00870AB1" w:rsidP="00870AB1">
            <w:pPr>
              <w:jc w:val="center"/>
              <w:rPr>
                <w:rFonts w:cs="Arial"/>
              </w:rPr>
            </w:pPr>
            <w:r w:rsidRPr="008335D5">
              <w:rPr>
                <w:rFonts w:cs="Arial"/>
                <w:color w:val="000000"/>
              </w:rPr>
              <w:t>20.41</w:t>
            </w:r>
          </w:p>
        </w:tc>
        <w:tc>
          <w:tcPr>
            <w:tcW w:w="1368" w:type="dxa"/>
            <w:noWrap/>
            <w:vAlign w:val="center"/>
            <w:hideMark/>
          </w:tcPr>
          <w:p w14:paraId="1BB6FBB5" w14:textId="77777777" w:rsidR="00870AB1" w:rsidRPr="008335D5" w:rsidRDefault="00870AB1" w:rsidP="00870AB1">
            <w:pPr>
              <w:jc w:val="center"/>
              <w:rPr>
                <w:rFonts w:cs="Arial"/>
              </w:rPr>
            </w:pPr>
            <w:r w:rsidRPr="008335D5">
              <w:rPr>
                <w:rFonts w:cs="Arial"/>
                <w:color w:val="000000"/>
              </w:rPr>
              <w:t>5</w:t>
            </w:r>
          </w:p>
        </w:tc>
        <w:tc>
          <w:tcPr>
            <w:tcW w:w="1198" w:type="dxa"/>
            <w:noWrap/>
            <w:vAlign w:val="center"/>
            <w:hideMark/>
          </w:tcPr>
          <w:p w14:paraId="55E3036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DF9B0BB" w14:textId="77777777" w:rsidTr="00870AB1">
        <w:trPr>
          <w:trHeight w:val="300"/>
          <w:jc w:val="center"/>
        </w:trPr>
        <w:tc>
          <w:tcPr>
            <w:tcW w:w="760" w:type="dxa"/>
            <w:noWrap/>
            <w:hideMark/>
          </w:tcPr>
          <w:p w14:paraId="13227A74"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2CC06200" w14:textId="77777777" w:rsidR="00870AB1" w:rsidRPr="008335D5" w:rsidRDefault="00870AB1" w:rsidP="00870AB1">
            <w:pPr>
              <w:jc w:val="center"/>
              <w:rPr>
                <w:rFonts w:cs="Arial"/>
              </w:rPr>
            </w:pPr>
            <w:r w:rsidRPr="008335D5">
              <w:rPr>
                <w:rFonts w:cs="Arial"/>
                <w:color w:val="000000"/>
              </w:rPr>
              <w:t>25.88</w:t>
            </w:r>
          </w:p>
        </w:tc>
        <w:tc>
          <w:tcPr>
            <w:tcW w:w="1368" w:type="dxa"/>
            <w:noWrap/>
            <w:vAlign w:val="center"/>
            <w:hideMark/>
          </w:tcPr>
          <w:p w14:paraId="6B7C5F45" w14:textId="77777777" w:rsidR="00870AB1" w:rsidRPr="008335D5" w:rsidRDefault="00870AB1" w:rsidP="00870AB1">
            <w:pPr>
              <w:jc w:val="center"/>
              <w:rPr>
                <w:rFonts w:cs="Arial"/>
              </w:rPr>
            </w:pPr>
            <w:r w:rsidRPr="008335D5">
              <w:rPr>
                <w:rFonts w:cs="Arial"/>
                <w:color w:val="000000"/>
              </w:rPr>
              <w:t>2</w:t>
            </w:r>
          </w:p>
        </w:tc>
        <w:tc>
          <w:tcPr>
            <w:tcW w:w="1198" w:type="dxa"/>
            <w:noWrap/>
            <w:vAlign w:val="center"/>
            <w:hideMark/>
          </w:tcPr>
          <w:p w14:paraId="1D5FC448"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A284766" w14:textId="77777777" w:rsidTr="00870AB1">
        <w:trPr>
          <w:trHeight w:val="300"/>
          <w:jc w:val="center"/>
        </w:trPr>
        <w:tc>
          <w:tcPr>
            <w:tcW w:w="760" w:type="dxa"/>
            <w:noWrap/>
            <w:hideMark/>
          </w:tcPr>
          <w:p w14:paraId="6EFDE713"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1D96A889" w14:textId="77777777" w:rsidR="00870AB1" w:rsidRPr="008335D5" w:rsidRDefault="00870AB1" w:rsidP="00870AB1">
            <w:pPr>
              <w:jc w:val="center"/>
              <w:rPr>
                <w:rFonts w:cs="Arial"/>
              </w:rPr>
            </w:pPr>
            <w:r w:rsidRPr="008335D5">
              <w:rPr>
                <w:rFonts w:cs="Arial"/>
                <w:color w:val="000000"/>
              </w:rPr>
              <w:t>31.54</w:t>
            </w:r>
          </w:p>
        </w:tc>
        <w:tc>
          <w:tcPr>
            <w:tcW w:w="1368" w:type="dxa"/>
            <w:noWrap/>
            <w:vAlign w:val="center"/>
            <w:hideMark/>
          </w:tcPr>
          <w:p w14:paraId="37CC4126" w14:textId="77777777" w:rsidR="00870AB1" w:rsidRPr="008335D5" w:rsidRDefault="00870AB1" w:rsidP="00870AB1">
            <w:pPr>
              <w:jc w:val="center"/>
              <w:rPr>
                <w:rFonts w:cs="Arial"/>
              </w:rPr>
            </w:pPr>
            <w:r w:rsidRPr="008335D5">
              <w:rPr>
                <w:rFonts w:cs="Arial"/>
                <w:color w:val="000000"/>
              </w:rPr>
              <w:t>1</w:t>
            </w:r>
          </w:p>
        </w:tc>
        <w:tc>
          <w:tcPr>
            <w:tcW w:w="1198" w:type="dxa"/>
            <w:noWrap/>
            <w:vAlign w:val="center"/>
            <w:hideMark/>
          </w:tcPr>
          <w:p w14:paraId="31EC1D2E" w14:textId="77777777" w:rsidR="00870AB1" w:rsidRPr="008335D5" w:rsidRDefault="00870AB1" w:rsidP="00870AB1">
            <w:pPr>
              <w:jc w:val="center"/>
              <w:rPr>
                <w:rFonts w:cs="Arial"/>
              </w:rPr>
            </w:pPr>
            <w:r w:rsidRPr="008335D5">
              <w:rPr>
                <w:rFonts w:cs="Arial"/>
                <w:color w:val="000000"/>
              </w:rPr>
              <w:t>1 3 4 5</w:t>
            </w:r>
          </w:p>
        </w:tc>
      </w:tr>
      <w:tr w:rsidR="00870AB1" w:rsidRPr="008335D5" w14:paraId="773B38B9" w14:textId="77777777" w:rsidTr="00870AB1">
        <w:trPr>
          <w:trHeight w:val="300"/>
          <w:jc w:val="center"/>
        </w:trPr>
        <w:tc>
          <w:tcPr>
            <w:tcW w:w="760" w:type="dxa"/>
            <w:noWrap/>
            <w:hideMark/>
          </w:tcPr>
          <w:p w14:paraId="0647FE28"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12EDFFCD" w14:textId="77777777" w:rsidR="00870AB1" w:rsidRPr="008335D5" w:rsidRDefault="00870AB1" w:rsidP="00870AB1">
            <w:pPr>
              <w:jc w:val="center"/>
              <w:rPr>
                <w:rFonts w:cs="Arial"/>
              </w:rPr>
            </w:pPr>
            <w:r w:rsidRPr="008335D5">
              <w:rPr>
                <w:rFonts w:cs="Arial"/>
                <w:color w:val="000000"/>
              </w:rPr>
              <w:t>33.11</w:t>
            </w:r>
          </w:p>
        </w:tc>
        <w:tc>
          <w:tcPr>
            <w:tcW w:w="1368" w:type="dxa"/>
            <w:noWrap/>
            <w:vAlign w:val="center"/>
            <w:hideMark/>
          </w:tcPr>
          <w:p w14:paraId="4F7B28F3" w14:textId="77777777" w:rsidR="00870AB1" w:rsidRPr="008335D5" w:rsidRDefault="00870AB1" w:rsidP="00870AB1">
            <w:pPr>
              <w:jc w:val="center"/>
              <w:rPr>
                <w:rFonts w:cs="Arial"/>
              </w:rPr>
            </w:pPr>
            <w:r w:rsidRPr="008335D5">
              <w:rPr>
                <w:rFonts w:cs="Arial"/>
                <w:color w:val="000000"/>
              </w:rPr>
              <w:t>2</w:t>
            </w:r>
          </w:p>
        </w:tc>
        <w:tc>
          <w:tcPr>
            <w:tcW w:w="1198" w:type="dxa"/>
            <w:noWrap/>
            <w:vAlign w:val="center"/>
            <w:hideMark/>
          </w:tcPr>
          <w:p w14:paraId="42DEC513"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EB118DB" w14:textId="77777777" w:rsidTr="00870AB1">
        <w:trPr>
          <w:trHeight w:val="300"/>
          <w:jc w:val="center"/>
        </w:trPr>
        <w:tc>
          <w:tcPr>
            <w:tcW w:w="760" w:type="dxa"/>
            <w:noWrap/>
            <w:hideMark/>
          </w:tcPr>
          <w:p w14:paraId="35FC14B5"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22B33534" w14:textId="77777777" w:rsidR="00870AB1" w:rsidRPr="008335D5" w:rsidRDefault="00870AB1" w:rsidP="00870AB1">
            <w:pPr>
              <w:jc w:val="center"/>
              <w:rPr>
                <w:rFonts w:cs="Arial"/>
              </w:rPr>
            </w:pPr>
            <w:r w:rsidRPr="008335D5">
              <w:rPr>
                <w:rFonts w:cs="Arial"/>
                <w:color w:val="000000"/>
              </w:rPr>
              <w:t>53.81</w:t>
            </w:r>
          </w:p>
        </w:tc>
        <w:tc>
          <w:tcPr>
            <w:tcW w:w="1368" w:type="dxa"/>
            <w:noWrap/>
            <w:vAlign w:val="center"/>
            <w:hideMark/>
          </w:tcPr>
          <w:p w14:paraId="500CD060" w14:textId="77777777" w:rsidR="00870AB1" w:rsidRPr="008335D5" w:rsidRDefault="00870AB1" w:rsidP="00870AB1">
            <w:pPr>
              <w:jc w:val="center"/>
              <w:rPr>
                <w:rFonts w:cs="Arial"/>
              </w:rPr>
            </w:pPr>
            <w:r w:rsidRPr="008335D5">
              <w:rPr>
                <w:rFonts w:cs="Arial"/>
                <w:color w:val="000000"/>
              </w:rPr>
              <w:t>6</w:t>
            </w:r>
          </w:p>
        </w:tc>
        <w:tc>
          <w:tcPr>
            <w:tcW w:w="1198" w:type="dxa"/>
            <w:noWrap/>
            <w:vAlign w:val="center"/>
            <w:hideMark/>
          </w:tcPr>
          <w:p w14:paraId="16A2CD77" w14:textId="77777777" w:rsidR="00870AB1" w:rsidRPr="008335D5" w:rsidRDefault="00870AB1" w:rsidP="00870AB1">
            <w:pPr>
              <w:jc w:val="center"/>
              <w:rPr>
                <w:rFonts w:cs="Arial"/>
              </w:rPr>
            </w:pPr>
            <w:r w:rsidRPr="008335D5">
              <w:rPr>
                <w:rFonts w:cs="Arial"/>
                <w:color w:val="000000"/>
              </w:rPr>
              <w:t>1 3 4 6</w:t>
            </w:r>
          </w:p>
        </w:tc>
      </w:tr>
    </w:tbl>
    <w:p w14:paraId="6B138676" w14:textId="77777777" w:rsidR="00870AB1" w:rsidRPr="008335D5" w:rsidRDefault="00870AB1" w:rsidP="00870AB1">
      <w:pPr>
        <w:keepNext/>
        <w:spacing w:line="240" w:lineRule="auto"/>
        <w:rPr>
          <w:rFonts w:cs="Arial"/>
        </w:rPr>
      </w:pPr>
      <w:r w:rsidRPr="008335D5">
        <w:rPr>
          <w:rFonts w:cs="Arial"/>
          <w:noProof/>
        </w:rPr>
        <w:drawing>
          <wp:inline distT="0" distB="0" distL="0" distR="0" wp14:anchorId="1E20B59A" wp14:editId="67E386D8">
            <wp:extent cx="5943600" cy="920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FFFFFF"/>
                        </a:clrFrom>
                        <a:clrTo>
                          <a:srgbClr val="FFFFFF">
                            <a:alpha val="0"/>
                          </a:srgbClr>
                        </a:clrTo>
                      </a:clrChange>
                    </a:blip>
                    <a:stretch>
                      <a:fillRect/>
                    </a:stretch>
                  </pic:blipFill>
                  <pic:spPr>
                    <a:xfrm>
                      <a:off x="0" y="0"/>
                      <a:ext cx="5943600" cy="920115"/>
                    </a:xfrm>
                    <a:prstGeom prst="rect">
                      <a:avLst/>
                    </a:prstGeom>
                  </pic:spPr>
                </pic:pic>
              </a:graphicData>
            </a:graphic>
          </wp:inline>
        </w:drawing>
      </w:r>
    </w:p>
    <w:p w14:paraId="671A5546" w14:textId="6EE7AAF7" w:rsidR="00870AB1" w:rsidRDefault="00870AB1" w:rsidP="00870AB1">
      <w:pPr>
        <w:pStyle w:val="Caption"/>
        <w:jc w:val="center"/>
        <w:rPr>
          <w:rFonts w:cs="Arial"/>
        </w:rPr>
      </w:pPr>
      <w:bookmarkStart w:id="45" w:name="_Ref406685178"/>
      <w:r w:rsidRPr="008335D5">
        <w:rPr>
          <w:rFonts w:cs="Arial"/>
        </w:rPr>
        <w:t xml:space="preserve">Figure </w:t>
      </w:r>
      <w:bookmarkEnd w:id="45"/>
      <w:r w:rsidR="00D95819">
        <w:rPr>
          <w:rFonts w:cs="Arial"/>
        </w:rPr>
        <w:t>16.</w:t>
      </w:r>
      <w:r w:rsidRPr="008335D5">
        <w:rPr>
          <w:rFonts w:cs="Arial"/>
        </w:rPr>
        <w:t xml:space="preserve"> Span 2 – </w:t>
      </w:r>
      <w:r w:rsidR="00236934">
        <w:rPr>
          <w:rFonts w:cs="Arial"/>
        </w:rPr>
        <w:t>THMPR™</w:t>
      </w:r>
      <w:r w:rsidRPr="008335D5">
        <w:rPr>
          <w:rFonts w:cs="Arial"/>
        </w:rPr>
        <w:t xml:space="preserve"> Results – Global Mode Shapes</w:t>
      </w:r>
    </w:p>
    <w:p w14:paraId="344A187F" w14:textId="77777777" w:rsidR="001B4557" w:rsidRPr="001B4557" w:rsidRDefault="001B4557" w:rsidP="001B4557">
      <w:pPr>
        <w:spacing w:after="0"/>
      </w:pPr>
    </w:p>
    <w:p w14:paraId="78465ABC" w14:textId="579F3CC0" w:rsidR="00870AB1" w:rsidRPr="008335D5" w:rsidRDefault="00870AB1" w:rsidP="00870AB1">
      <w:pPr>
        <w:pStyle w:val="Caption"/>
        <w:keepNext/>
        <w:jc w:val="center"/>
        <w:rPr>
          <w:rFonts w:cs="Arial"/>
        </w:rPr>
      </w:pPr>
      <w:bookmarkStart w:id="46" w:name="_Ref406685221"/>
      <w:r w:rsidRPr="008335D5">
        <w:rPr>
          <w:rFonts w:cs="Arial"/>
        </w:rPr>
        <w:t xml:space="preserve">Table </w:t>
      </w:r>
      <w:bookmarkEnd w:id="46"/>
      <w:r w:rsidR="00032F14">
        <w:rPr>
          <w:rFonts w:cs="Arial"/>
        </w:rPr>
        <w:t>5</w:t>
      </w:r>
      <w:r w:rsidR="00D95819">
        <w:rPr>
          <w:rFonts w:cs="Arial"/>
        </w:rPr>
        <w:t>.</w:t>
      </w:r>
      <w:r w:rsidRPr="008335D5">
        <w:rPr>
          <w:rFonts w:cs="Arial"/>
        </w:rPr>
        <w:t xml:space="preserve"> Span 2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88"/>
      </w:tblGrid>
      <w:tr w:rsidR="00870AB1" w:rsidRPr="008335D5" w14:paraId="66CA8CC5" w14:textId="77777777" w:rsidTr="00870AB1">
        <w:trPr>
          <w:trHeight w:val="615"/>
          <w:jc w:val="center"/>
        </w:trPr>
        <w:tc>
          <w:tcPr>
            <w:tcW w:w="760" w:type="dxa"/>
            <w:hideMark/>
          </w:tcPr>
          <w:p w14:paraId="3E13C540"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782F1E8"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158719F7" w14:textId="77777777" w:rsidR="00870AB1" w:rsidRPr="008335D5" w:rsidRDefault="00870AB1" w:rsidP="00870AB1">
            <w:pPr>
              <w:jc w:val="center"/>
              <w:rPr>
                <w:rFonts w:cs="Arial"/>
                <w:b/>
                <w:bCs/>
              </w:rPr>
            </w:pPr>
            <w:r w:rsidRPr="008335D5">
              <w:rPr>
                <w:rFonts w:cs="Arial"/>
                <w:b/>
                <w:bCs/>
              </w:rPr>
              <w:t>Master</w:t>
            </w:r>
          </w:p>
          <w:p w14:paraId="7AFBD38C" w14:textId="77777777" w:rsidR="00870AB1" w:rsidRPr="008335D5" w:rsidRDefault="00870AB1" w:rsidP="00870AB1">
            <w:pPr>
              <w:jc w:val="center"/>
              <w:rPr>
                <w:rFonts w:cs="Arial"/>
                <w:b/>
                <w:bCs/>
              </w:rPr>
            </w:pPr>
            <w:r w:rsidRPr="008335D5">
              <w:rPr>
                <w:rFonts w:cs="Arial"/>
                <w:b/>
                <w:bCs/>
              </w:rPr>
              <w:t>Location</w:t>
            </w:r>
          </w:p>
        </w:tc>
        <w:tc>
          <w:tcPr>
            <w:tcW w:w="1288" w:type="dxa"/>
            <w:hideMark/>
          </w:tcPr>
          <w:p w14:paraId="29EF9241"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781C7B37" w14:textId="77777777" w:rsidTr="00870AB1">
        <w:trPr>
          <w:trHeight w:val="300"/>
          <w:jc w:val="center"/>
        </w:trPr>
        <w:tc>
          <w:tcPr>
            <w:tcW w:w="760" w:type="dxa"/>
            <w:noWrap/>
            <w:hideMark/>
          </w:tcPr>
          <w:p w14:paraId="03875483"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79C1CB20" w14:textId="77777777" w:rsidR="00870AB1" w:rsidRPr="008335D5" w:rsidRDefault="00870AB1" w:rsidP="00870AB1">
            <w:pPr>
              <w:jc w:val="center"/>
              <w:rPr>
                <w:rFonts w:cs="Arial"/>
              </w:rPr>
            </w:pPr>
            <w:r w:rsidRPr="008335D5">
              <w:rPr>
                <w:rFonts w:cs="Arial"/>
                <w:color w:val="000000"/>
              </w:rPr>
              <w:t>23.34</w:t>
            </w:r>
          </w:p>
        </w:tc>
        <w:tc>
          <w:tcPr>
            <w:tcW w:w="1368" w:type="dxa"/>
            <w:noWrap/>
            <w:vAlign w:val="center"/>
            <w:hideMark/>
          </w:tcPr>
          <w:p w14:paraId="1A9A8AE8" w14:textId="77777777" w:rsidR="00870AB1" w:rsidRPr="008335D5" w:rsidRDefault="00870AB1" w:rsidP="00870AB1">
            <w:pPr>
              <w:jc w:val="center"/>
              <w:rPr>
                <w:rFonts w:cs="Arial"/>
              </w:rPr>
            </w:pPr>
            <w:r w:rsidRPr="008335D5">
              <w:rPr>
                <w:rFonts w:cs="Arial"/>
                <w:color w:val="000000"/>
              </w:rPr>
              <w:t>2</w:t>
            </w:r>
          </w:p>
        </w:tc>
        <w:tc>
          <w:tcPr>
            <w:tcW w:w="1288" w:type="dxa"/>
            <w:noWrap/>
            <w:vAlign w:val="center"/>
            <w:hideMark/>
          </w:tcPr>
          <w:p w14:paraId="35CF988F"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541763D0" w14:textId="77777777" w:rsidTr="00870AB1">
        <w:trPr>
          <w:trHeight w:val="300"/>
          <w:jc w:val="center"/>
        </w:trPr>
        <w:tc>
          <w:tcPr>
            <w:tcW w:w="760" w:type="dxa"/>
            <w:noWrap/>
            <w:hideMark/>
          </w:tcPr>
          <w:p w14:paraId="77AFE1F1"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317BC939" w14:textId="77777777" w:rsidR="00870AB1" w:rsidRPr="008335D5" w:rsidRDefault="00870AB1" w:rsidP="00870AB1">
            <w:pPr>
              <w:jc w:val="center"/>
              <w:rPr>
                <w:rFonts w:cs="Arial"/>
              </w:rPr>
            </w:pPr>
            <w:r w:rsidRPr="008335D5">
              <w:rPr>
                <w:rFonts w:cs="Arial"/>
                <w:color w:val="000000"/>
              </w:rPr>
              <w:t>27.83</w:t>
            </w:r>
          </w:p>
        </w:tc>
        <w:tc>
          <w:tcPr>
            <w:tcW w:w="1368" w:type="dxa"/>
            <w:noWrap/>
            <w:vAlign w:val="center"/>
            <w:hideMark/>
          </w:tcPr>
          <w:p w14:paraId="74E34E1F"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4F38E0D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7FC0D008" w14:textId="77777777" w:rsidTr="00870AB1">
        <w:trPr>
          <w:trHeight w:val="300"/>
          <w:jc w:val="center"/>
        </w:trPr>
        <w:tc>
          <w:tcPr>
            <w:tcW w:w="760" w:type="dxa"/>
            <w:noWrap/>
            <w:hideMark/>
          </w:tcPr>
          <w:p w14:paraId="205D0120"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2B00E4F2" w14:textId="77777777" w:rsidR="00870AB1" w:rsidRPr="008335D5" w:rsidRDefault="00870AB1" w:rsidP="00870AB1">
            <w:pPr>
              <w:jc w:val="center"/>
              <w:rPr>
                <w:rFonts w:cs="Arial"/>
              </w:rPr>
            </w:pPr>
            <w:r w:rsidRPr="008335D5">
              <w:rPr>
                <w:rFonts w:cs="Arial"/>
                <w:color w:val="000000"/>
              </w:rPr>
              <w:t>31.25</w:t>
            </w:r>
          </w:p>
        </w:tc>
        <w:tc>
          <w:tcPr>
            <w:tcW w:w="1368" w:type="dxa"/>
            <w:noWrap/>
            <w:vAlign w:val="center"/>
            <w:hideMark/>
          </w:tcPr>
          <w:p w14:paraId="5C5BD3DB"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49DB5E63"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1C735D20" w14:textId="77777777" w:rsidTr="00870AB1">
        <w:trPr>
          <w:trHeight w:val="300"/>
          <w:jc w:val="center"/>
        </w:trPr>
        <w:tc>
          <w:tcPr>
            <w:tcW w:w="760" w:type="dxa"/>
            <w:noWrap/>
            <w:hideMark/>
          </w:tcPr>
          <w:p w14:paraId="22F9BB78"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6199A81C" w14:textId="77777777" w:rsidR="00870AB1" w:rsidRPr="008335D5" w:rsidRDefault="00870AB1" w:rsidP="00870AB1">
            <w:pPr>
              <w:jc w:val="center"/>
              <w:rPr>
                <w:rFonts w:cs="Arial"/>
              </w:rPr>
            </w:pPr>
            <w:r w:rsidRPr="008335D5">
              <w:rPr>
                <w:rFonts w:cs="Arial"/>
                <w:color w:val="000000"/>
              </w:rPr>
              <w:t>38.96</w:t>
            </w:r>
          </w:p>
        </w:tc>
        <w:tc>
          <w:tcPr>
            <w:tcW w:w="1368" w:type="dxa"/>
            <w:noWrap/>
            <w:vAlign w:val="center"/>
            <w:hideMark/>
          </w:tcPr>
          <w:p w14:paraId="5ED318E1" w14:textId="77777777" w:rsidR="00870AB1" w:rsidRPr="008335D5" w:rsidRDefault="00870AB1" w:rsidP="00870AB1">
            <w:pPr>
              <w:jc w:val="center"/>
              <w:rPr>
                <w:rFonts w:cs="Arial"/>
              </w:rPr>
            </w:pPr>
            <w:r w:rsidRPr="008335D5">
              <w:rPr>
                <w:rFonts w:cs="Arial"/>
                <w:color w:val="000000"/>
              </w:rPr>
              <w:t>5</w:t>
            </w:r>
          </w:p>
        </w:tc>
        <w:tc>
          <w:tcPr>
            <w:tcW w:w="1288" w:type="dxa"/>
            <w:noWrap/>
            <w:vAlign w:val="center"/>
            <w:hideMark/>
          </w:tcPr>
          <w:p w14:paraId="636E605B"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FEB8686" w14:textId="77777777" w:rsidTr="00870AB1">
        <w:trPr>
          <w:trHeight w:val="300"/>
          <w:jc w:val="center"/>
        </w:trPr>
        <w:tc>
          <w:tcPr>
            <w:tcW w:w="760" w:type="dxa"/>
            <w:noWrap/>
            <w:hideMark/>
          </w:tcPr>
          <w:p w14:paraId="10C854D7"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706B8921" w14:textId="77777777" w:rsidR="00870AB1" w:rsidRPr="008335D5" w:rsidRDefault="00870AB1" w:rsidP="00870AB1">
            <w:pPr>
              <w:jc w:val="center"/>
              <w:rPr>
                <w:rFonts w:cs="Arial"/>
              </w:rPr>
            </w:pPr>
            <w:r w:rsidRPr="008335D5">
              <w:rPr>
                <w:rFonts w:cs="Arial"/>
                <w:color w:val="000000"/>
              </w:rPr>
              <w:t>56.93</w:t>
            </w:r>
          </w:p>
        </w:tc>
        <w:tc>
          <w:tcPr>
            <w:tcW w:w="1368" w:type="dxa"/>
            <w:noWrap/>
            <w:vAlign w:val="center"/>
            <w:hideMark/>
          </w:tcPr>
          <w:p w14:paraId="6878ACB3" w14:textId="77777777" w:rsidR="00870AB1" w:rsidRPr="008335D5" w:rsidRDefault="00870AB1" w:rsidP="00870AB1">
            <w:pPr>
              <w:jc w:val="center"/>
              <w:rPr>
                <w:rFonts w:cs="Arial"/>
              </w:rPr>
            </w:pPr>
            <w:r w:rsidRPr="008335D5">
              <w:rPr>
                <w:rFonts w:cs="Arial"/>
                <w:color w:val="000000"/>
              </w:rPr>
              <w:t>3</w:t>
            </w:r>
          </w:p>
        </w:tc>
        <w:tc>
          <w:tcPr>
            <w:tcW w:w="1288" w:type="dxa"/>
            <w:noWrap/>
            <w:vAlign w:val="center"/>
            <w:hideMark/>
          </w:tcPr>
          <w:p w14:paraId="788636A6" w14:textId="77777777" w:rsidR="00870AB1" w:rsidRPr="008335D5" w:rsidRDefault="00870AB1" w:rsidP="00870AB1">
            <w:pPr>
              <w:jc w:val="center"/>
              <w:rPr>
                <w:rFonts w:cs="Arial"/>
              </w:rPr>
            </w:pPr>
            <w:r w:rsidRPr="008335D5">
              <w:rPr>
                <w:rFonts w:cs="Arial"/>
                <w:color w:val="000000"/>
              </w:rPr>
              <w:t>1 2 3 4 5 6</w:t>
            </w:r>
          </w:p>
        </w:tc>
      </w:tr>
    </w:tbl>
    <w:p w14:paraId="1994A537" w14:textId="77777777" w:rsidR="00870AB1" w:rsidRPr="008335D5" w:rsidRDefault="00870AB1" w:rsidP="00870AB1">
      <w:pPr>
        <w:keepNext/>
        <w:spacing w:line="240" w:lineRule="auto"/>
        <w:rPr>
          <w:rFonts w:cs="Arial"/>
        </w:rPr>
      </w:pPr>
      <w:r w:rsidRPr="008335D5">
        <w:rPr>
          <w:rFonts w:cs="Arial"/>
          <w:noProof/>
        </w:rPr>
        <w:drawing>
          <wp:inline distT="0" distB="0" distL="0" distR="0" wp14:anchorId="1EB90BA0" wp14:editId="3BFFB5F8">
            <wp:extent cx="5943600" cy="92646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clrChange>
                        <a:clrFrom>
                          <a:srgbClr val="FFFFFF"/>
                        </a:clrFrom>
                        <a:clrTo>
                          <a:srgbClr val="FFFFFF">
                            <a:alpha val="0"/>
                          </a:srgbClr>
                        </a:clrTo>
                      </a:clrChange>
                    </a:blip>
                    <a:stretch>
                      <a:fillRect/>
                    </a:stretch>
                  </pic:blipFill>
                  <pic:spPr>
                    <a:xfrm>
                      <a:off x="0" y="0"/>
                      <a:ext cx="5943600" cy="926465"/>
                    </a:xfrm>
                    <a:prstGeom prst="rect">
                      <a:avLst/>
                    </a:prstGeom>
                  </pic:spPr>
                </pic:pic>
              </a:graphicData>
            </a:graphic>
          </wp:inline>
        </w:drawing>
      </w:r>
    </w:p>
    <w:p w14:paraId="7692DCFC" w14:textId="47A6E096" w:rsidR="00870AB1" w:rsidRDefault="00870AB1" w:rsidP="00870AB1">
      <w:pPr>
        <w:pStyle w:val="Caption"/>
        <w:jc w:val="center"/>
        <w:rPr>
          <w:rFonts w:cs="Arial"/>
        </w:rPr>
      </w:pPr>
      <w:bookmarkStart w:id="47" w:name="_Ref406685195"/>
      <w:r w:rsidRPr="008335D5">
        <w:rPr>
          <w:rFonts w:cs="Arial"/>
        </w:rPr>
        <w:t xml:space="preserve">Figure </w:t>
      </w:r>
      <w:bookmarkEnd w:id="47"/>
      <w:r w:rsidRPr="008335D5">
        <w:rPr>
          <w:rFonts w:cs="Arial"/>
        </w:rPr>
        <w:t>17</w:t>
      </w:r>
      <w:r w:rsidR="00D95819">
        <w:rPr>
          <w:rFonts w:cs="Arial"/>
        </w:rPr>
        <w:t>.</w:t>
      </w:r>
      <w:r w:rsidRPr="008335D5">
        <w:rPr>
          <w:rFonts w:cs="Arial"/>
        </w:rPr>
        <w:t xml:space="preserve"> Span 3 – </w:t>
      </w:r>
      <w:r w:rsidR="00236934">
        <w:rPr>
          <w:rFonts w:cs="Arial"/>
        </w:rPr>
        <w:t>THMPR™</w:t>
      </w:r>
      <w:r w:rsidRPr="008335D5">
        <w:rPr>
          <w:rFonts w:cs="Arial"/>
        </w:rPr>
        <w:t xml:space="preserve"> Results – Global Mode Shapes</w:t>
      </w:r>
    </w:p>
    <w:p w14:paraId="7A7A0531" w14:textId="77777777" w:rsidR="001B4557" w:rsidRPr="001B4557" w:rsidRDefault="001B4557" w:rsidP="001B4557">
      <w:pPr>
        <w:spacing w:after="0"/>
      </w:pPr>
      <w:bookmarkStart w:id="48" w:name="_Ref406685235"/>
    </w:p>
    <w:p w14:paraId="7B349D9D" w14:textId="4A51581D" w:rsidR="00870AB1" w:rsidRPr="008335D5" w:rsidRDefault="00870AB1" w:rsidP="00870AB1">
      <w:pPr>
        <w:pStyle w:val="Caption"/>
        <w:keepNext/>
        <w:jc w:val="center"/>
        <w:rPr>
          <w:rFonts w:cs="Arial"/>
        </w:rPr>
      </w:pPr>
      <w:r w:rsidRPr="008335D5">
        <w:rPr>
          <w:rFonts w:cs="Arial"/>
        </w:rPr>
        <w:t xml:space="preserve">Table </w:t>
      </w:r>
      <w:bookmarkEnd w:id="48"/>
      <w:r w:rsidR="00032F14">
        <w:rPr>
          <w:rFonts w:cs="Arial"/>
        </w:rPr>
        <w:t>6</w:t>
      </w:r>
      <w:r w:rsidR="00D95819">
        <w:rPr>
          <w:rFonts w:cs="Arial"/>
        </w:rPr>
        <w:t>.</w:t>
      </w:r>
      <w:r w:rsidRPr="008335D5">
        <w:rPr>
          <w:rFonts w:cs="Arial"/>
        </w:rPr>
        <w:t xml:space="preserve"> Span 3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210"/>
      </w:tblGrid>
      <w:tr w:rsidR="00870AB1" w:rsidRPr="008335D5" w14:paraId="46EDA70B" w14:textId="77777777" w:rsidTr="00870AB1">
        <w:trPr>
          <w:trHeight w:val="615"/>
          <w:jc w:val="center"/>
        </w:trPr>
        <w:tc>
          <w:tcPr>
            <w:tcW w:w="760" w:type="dxa"/>
            <w:hideMark/>
          </w:tcPr>
          <w:p w14:paraId="2C8F89CC"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9A61108"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12E8230C" w14:textId="77777777" w:rsidR="00870AB1" w:rsidRPr="008335D5" w:rsidRDefault="00870AB1" w:rsidP="00870AB1">
            <w:pPr>
              <w:jc w:val="center"/>
              <w:rPr>
                <w:rFonts w:cs="Arial"/>
                <w:b/>
                <w:bCs/>
              </w:rPr>
            </w:pPr>
            <w:r w:rsidRPr="008335D5">
              <w:rPr>
                <w:rFonts w:cs="Arial"/>
                <w:b/>
                <w:bCs/>
              </w:rPr>
              <w:t>Master</w:t>
            </w:r>
          </w:p>
          <w:p w14:paraId="6E952D3E" w14:textId="77777777" w:rsidR="00870AB1" w:rsidRPr="008335D5" w:rsidRDefault="00870AB1" w:rsidP="00870AB1">
            <w:pPr>
              <w:jc w:val="center"/>
              <w:rPr>
                <w:rFonts w:cs="Arial"/>
                <w:b/>
                <w:bCs/>
              </w:rPr>
            </w:pPr>
            <w:r w:rsidRPr="008335D5">
              <w:rPr>
                <w:rFonts w:cs="Arial"/>
                <w:b/>
                <w:bCs/>
              </w:rPr>
              <w:t>Location</w:t>
            </w:r>
          </w:p>
        </w:tc>
        <w:tc>
          <w:tcPr>
            <w:tcW w:w="1210" w:type="dxa"/>
            <w:hideMark/>
          </w:tcPr>
          <w:p w14:paraId="6BF591F7"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38B09DFC" w14:textId="77777777" w:rsidTr="00870AB1">
        <w:trPr>
          <w:trHeight w:val="300"/>
          <w:jc w:val="center"/>
        </w:trPr>
        <w:tc>
          <w:tcPr>
            <w:tcW w:w="760" w:type="dxa"/>
            <w:noWrap/>
            <w:hideMark/>
          </w:tcPr>
          <w:p w14:paraId="262E23A5" w14:textId="77777777" w:rsidR="00870AB1" w:rsidRPr="008335D5" w:rsidRDefault="00870AB1" w:rsidP="00870AB1">
            <w:pPr>
              <w:jc w:val="center"/>
              <w:rPr>
                <w:rFonts w:cs="Arial"/>
              </w:rPr>
            </w:pPr>
            <w:r w:rsidRPr="008335D5">
              <w:rPr>
                <w:rFonts w:cs="Arial"/>
              </w:rPr>
              <w:t>1</w:t>
            </w:r>
          </w:p>
        </w:tc>
        <w:tc>
          <w:tcPr>
            <w:tcW w:w="1420" w:type="dxa"/>
            <w:noWrap/>
            <w:vAlign w:val="center"/>
            <w:hideMark/>
          </w:tcPr>
          <w:p w14:paraId="531A31D4" w14:textId="77777777" w:rsidR="00870AB1" w:rsidRPr="008335D5" w:rsidRDefault="00870AB1" w:rsidP="00870AB1">
            <w:pPr>
              <w:jc w:val="center"/>
              <w:rPr>
                <w:rFonts w:cs="Arial"/>
              </w:rPr>
            </w:pPr>
            <w:r w:rsidRPr="008335D5">
              <w:rPr>
                <w:rFonts w:cs="Arial"/>
                <w:color w:val="000000"/>
              </w:rPr>
              <w:t>18.95</w:t>
            </w:r>
          </w:p>
        </w:tc>
        <w:tc>
          <w:tcPr>
            <w:tcW w:w="1368" w:type="dxa"/>
            <w:noWrap/>
            <w:vAlign w:val="center"/>
            <w:hideMark/>
          </w:tcPr>
          <w:p w14:paraId="2EF67765" w14:textId="77777777" w:rsidR="00870AB1" w:rsidRPr="008335D5" w:rsidRDefault="00870AB1" w:rsidP="00870AB1">
            <w:pPr>
              <w:jc w:val="center"/>
              <w:rPr>
                <w:rFonts w:cs="Arial"/>
              </w:rPr>
            </w:pPr>
            <w:r w:rsidRPr="008335D5">
              <w:rPr>
                <w:rFonts w:cs="Arial"/>
                <w:color w:val="000000"/>
              </w:rPr>
              <w:t>2</w:t>
            </w:r>
          </w:p>
        </w:tc>
        <w:tc>
          <w:tcPr>
            <w:tcW w:w="1210" w:type="dxa"/>
            <w:noWrap/>
            <w:vAlign w:val="center"/>
            <w:hideMark/>
          </w:tcPr>
          <w:p w14:paraId="404F2E51" w14:textId="77777777" w:rsidR="00870AB1" w:rsidRPr="008335D5" w:rsidRDefault="00870AB1" w:rsidP="00870AB1">
            <w:pPr>
              <w:jc w:val="center"/>
              <w:rPr>
                <w:rFonts w:cs="Arial"/>
              </w:rPr>
            </w:pPr>
            <w:r w:rsidRPr="008335D5">
              <w:rPr>
                <w:rFonts w:cs="Arial"/>
                <w:color w:val="000000"/>
              </w:rPr>
              <w:t>1 2 3 4 6</w:t>
            </w:r>
          </w:p>
        </w:tc>
      </w:tr>
      <w:tr w:rsidR="00870AB1" w:rsidRPr="008335D5" w14:paraId="675DA187" w14:textId="77777777" w:rsidTr="00870AB1">
        <w:trPr>
          <w:trHeight w:val="300"/>
          <w:jc w:val="center"/>
        </w:trPr>
        <w:tc>
          <w:tcPr>
            <w:tcW w:w="760" w:type="dxa"/>
            <w:noWrap/>
            <w:hideMark/>
          </w:tcPr>
          <w:p w14:paraId="6AA9AE1A" w14:textId="77777777" w:rsidR="00870AB1" w:rsidRPr="008335D5" w:rsidRDefault="00870AB1" w:rsidP="00870AB1">
            <w:pPr>
              <w:jc w:val="center"/>
              <w:rPr>
                <w:rFonts w:cs="Arial"/>
              </w:rPr>
            </w:pPr>
            <w:r w:rsidRPr="008335D5">
              <w:rPr>
                <w:rFonts w:cs="Arial"/>
              </w:rPr>
              <w:t>2</w:t>
            </w:r>
          </w:p>
        </w:tc>
        <w:tc>
          <w:tcPr>
            <w:tcW w:w="1420" w:type="dxa"/>
            <w:noWrap/>
            <w:vAlign w:val="center"/>
            <w:hideMark/>
          </w:tcPr>
          <w:p w14:paraId="0A890852" w14:textId="77777777" w:rsidR="00870AB1" w:rsidRPr="008335D5" w:rsidRDefault="00870AB1" w:rsidP="00870AB1">
            <w:pPr>
              <w:jc w:val="center"/>
              <w:rPr>
                <w:rFonts w:cs="Arial"/>
              </w:rPr>
            </w:pPr>
            <w:r w:rsidRPr="008335D5">
              <w:rPr>
                <w:rFonts w:cs="Arial"/>
                <w:color w:val="000000"/>
              </w:rPr>
              <w:t>24.9</w:t>
            </w:r>
          </w:p>
        </w:tc>
        <w:tc>
          <w:tcPr>
            <w:tcW w:w="1368" w:type="dxa"/>
            <w:noWrap/>
            <w:vAlign w:val="center"/>
            <w:hideMark/>
          </w:tcPr>
          <w:p w14:paraId="4610E258"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10C8186C"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66AF9FFB" w14:textId="77777777" w:rsidTr="00870AB1">
        <w:trPr>
          <w:trHeight w:val="300"/>
          <w:jc w:val="center"/>
        </w:trPr>
        <w:tc>
          <w:tcPr>
            <w:tcW w:w="760" w:type="dxa"/>
            <w:noWrap/>
            <w:hideMark/>
          </w:tcPr>
          <w:p w14:paraId="0E0A9E06" w14:textId="77777777" w:rsidR="00870AB1" w:rsidRPr="008335D5" w:rsidRDefault="00870AB1" w:rsidP="00870AB1">
            <w:pPr>
              <w:jc w:val="center"/>
              <w:rPr>
                <w:rFonts w:cs="Arial"/>
              </w:rPr>
            </w:pPr>
            <w:r w:rsidRPr="008335D5">
              <w:rPr>
                <w:rFonts w:cs="Arial"/>
              </w:rPr>
              <w:t>3</w:t>
            </w:r>
          </w:p>
        </w:tc>
        <w:tc>
          <w:tcPr>
            <w:tcW w:w="1420" w:type="dxa"/>
            <w:noWrap/>
            <w:vAlign w:val="center"/>
            <w:hideMark/>
          </w:tcPr>
          <w:p w14:paraId="485D07D3" w14:textId="77777777" w:rsidR="00870AB1" w:rsidRPr="008335D5" w:rsidRDefault="00870AB1" w:rsidP="00870AB1">
            <w:pPr>
              <w:jc w:val="center"/>
              <w:rPr>
                <w:rFonts w:cs="Arial"/>
              </w:rPr>
            </w:pPr>
            <w:r w:rsidRPr="008335D5">
              <w:rPr>
                <w:rFonts w:cs="Arial"/>
                <w:color w:val="000000"/>
              </w:rPr>
              <w:t>30.57</w:t>
            </w:r>
          </w:p>
        </w:tc>
        <w:tc>
          <w:tcPr>
            <w:tcW w:w="1368" w:type="dxa"/>
            <w:noWrap/>
            <w:vAlign w:val="center"/>
            <w:hideMark/>
          </w:tcPr>
          <w:p w14:paraId="3401F39C"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49EB65D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6F798EEF" w14:textId="77777777" w:rsidTr="00870AB1">
        <w:trPr>
          <w:trHeight w:val="300"/>
          <w:jc w:val="center"/>
        </w:trPr>
        <w:tc>
          <w:tcPr>
            <w:tcW w:w="760" w:type="dxa"/>
            <w:noWrap/>
            <w:hideMark/>
          </w:tcPr>
          <w:p w14:paraId="7A995212" w14:textId="77777777" w:rsidR="00870AB1" w:rsidRPr="008335D5" w:rsidRDefault="00870AB1" w:rsidP="00870AB1">
            <w:pPr>
              <w:jc w:val="center"/>
              <w:rPr>
                <w:rFonts w:cs="Arial"/>
              </w:rPr>
            </w:pPr>
            <w:r w:rsidRPr="008335D5">
              <w:rPr>
                <w:rFonts w:cs="Arial"/>
              </w:rPr>
              <w:t>4</w:t>
            </w:r>
          </w:p>
        </w:tc>
        <w:tc>
          <w:tcPr>
            <w:tcW w:w="1420" w:type="dxa"/>
            <w:noWrap/>
            <w:vAlign w:val="center"/>
            <w:hideMark/>
          </w:tcPr>
          <w:p w14:paraId="66EE8056" w14:textId="77777777" w:rsidR="00870AB1" w:rsidRPr="008335D5" w:rsidRDefault="00870AB1" w:rsidP="00870AB1">
            <w:pPr>
              <w:jc w:val="center"/>
              <w:rPr>
                <w:rFonts w:cs="Arial"/>
              </w:rPr>
            </w:pPr>
            <w:r w:rsidRPr="008335D5">
              <w:rPr>
                <w:rFonts w:cs="Arial"/>
                <w:color w:val="000000"/>
              </w:rPr>
              <w:t>36.91</w:t>
            </w:r>
          </w:p>
        </w:tc>
        <w:tc>
          <w:tcPr>
            <w:tcW w:w="1368" w:type="dxa"/>
            <w:noWrap/>
            <w:vAlign w:val="center"/>
            <w:hideMark/>
          </w:tcPr>
          <w:p w14:paraId="66BE508F" w14:textId="77777777" w:rsidR="00870AB1" w:rsidRPr="008335D5" w:rsidRDefault="00870AB1" w:rsidP="00870AB1">
            <w:pPr>
              <w:jc w:val="center"/>
              <w:rPr>
                <w:rFonts w:cs="Arial"/>
              </w:rPr>
            </w:pPr>
            <w:r w:rsidRPr="008335D5">
              <w:rPr>
                <w:rFonts w:cs="Arial"/>
                <w:color w:val="000000"/>
              </w:rPr>
              <w:t>5</w:t>
            </w:r>
          </w:p>
        </w:tc>
        <w:tc>
          <w:tcPr>
            <w:tcW w:w="1210" w:type="dxa"/>
            <w:noWrap/>
            <w:vAlign w:val="center"/>
            <w:hideMark/>
          </w:tcPr>
          <w:p w14:paraId="2E257EAD"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1FD60AE1" w14:textId="77777777" w:rsidTr="00870AB1">
        <w:trPr>
          <w:trHeight w:val="300"/>
          <w:jc w:val="center"/>
        </w:trPr>
        <w:tc>
          <w:tcPr>
            <w:tcW w:w="760" w:type="dxa"/>
            <w:noWrap/>
            <w:hideMark/>
          </w:tcPr>
          <w:p w14:paraId="256D49BB" w14:textId="77777777" w:rsidR="00870AB1" w:rsidRPr="008335D5" w:rsidRDefault="00870AB1" w:rsidP="00870AB1">
            <w:pPr>
              <w:jc w:val="center"/>
              <w:rPr>
                <w:rFonts w:cs="Arial"/>
              </w:rPr>
            </w:pPr>
            <w:r w:rsidRPr="008335D5">
              <w:rPr>
                <w:rFonts w:cs="Arial"/>
              </w:rPr>
              <w:t>5</w:t>
            </w:r>
          </w:p>
        </w:tc>
        <w:tc>
          <w:tcPr>
            <w:tcW w:w="1420" w:type="dxa"/>
            <w:noWrap/>
            <w:vAlign w:val="center"/>
            <w:hideMark/>
          </w:tcPr>
          <w:p w14:paraId="6CB25BC7" w14:textId="77777777" w:rsidR="00870AB1" w:rsidRPr="008335D5" w:rsidRDefault="00870AB1" w:rsidP="00870AB1">
            <w:pPr>
              <w:jc w:val="center"/>
              <w:rPr>
                <w:rFonts w:cs="Arial"/>
              </w:rPr>
            </w:pPr>
            <w:r w:rsidRPr="008335D5">
              <w:rPr>
                <w:rFonts w:cs="Arial"/>
                <w:color w:val="000000"/>
              </w:rPr>
              <w:t>46.58</w:t>
            </w:r>
          </w:p>
        </w:tc>
        <w:tc>
          <w:tcPr>
            <w:tcW w:w="1368" w:type="dxa"/>
            <w:noWrap/>
            <w:vAlign w:val="center"/>
            <w:hideMark/>
          </w:tcPr>
          <w:p w14:paraId="1177E120" w14:textId="77777777" w:rsidR="00870AB1" w:rsidRPr="008335D5" w:rsidRDefault="00870AB1" w:rsidP="00870AB1">
            <w:pPr>
              <w:jc w:val="center"/>
              <w:rPr>
                <w:rFonts w:cs="Arial"/>
              </w:rPr>
            </w:pPr>
            <w:r w:rsidRPr="008335D5">
              <w:rPr>
                <w:rFonts w:cs="Arial"/>
                <w:color w:val="000000"/>
              </w:rPr>
              <w:t>1</w:t>
            </w:r>
          </w:p>
        </w:tc>
        <w:tc>
          <w:tcPr>
            <w:tcW w:w="1210" w:type="dxa"/>
            <w:noWrap/>
            <w:vAlign w:val="center"/>
            <w:hideMark/>
          </w:tcPr>
          <w:p w14:paraId="3F04379B" w14:textId="77777777" w:rsidR="00870AB1" w:rsidRPr="008335D5" w:rsidRDefault="00870AB1" w:rsidP="00870AB1">
            <w:pPr>
              <w:jc w:val="center"/>
              <w:rPr>
                <w:rFonts w:cs="Arial"/>
              </w:rPr>
            </w:pPr>
            <w:r w:rsidRPr="008335D5">
              <w:rPr>
                <w:rFonts w:cs="Arial"/>
                <w:color w:val="000000"/>
              </w:rPr>
              <w:t>1 3 6</w:t>
            </w:r>
          </w:p>
        </w:tc>
      </w:tr>
    </w:tbl>
    <w:p w14:paraId="39855BC9" w14:textId="3DE5AC81" w:rsidR="00870AB1" w:rsidRPr="008335D5" w:rsidRDefault="00870AB1" w:rsidP="007E4DC9">
      <w:pPr>
        <w:pStyle w:val="Heading2"/>
        <w:rPr>
          <w:rFonts w:asciiTheme="minorHAnsi" w:hAnsiTheme="minorHAnsi" w:cs="Arial"/>
        </w:rPr>
      </w:pPr>
      <w:bookmarkStart w:id="49" w:name="_Toc407087700"/>
      <w:r w:rsidRPr="008335D5">
        <w:rPr>
          <w:rFonts w:asciiTheme="minorHAnsi" w:hAnsiTheme="minorHAnsi" w:cs="Arial"/>
        </w:rPr>
        <w:lastRenderedPageBreak/>
        <w:t xml:space="preserve">Appendix </w:t>
      </w:r>
      <w:r w:rsidR="00E007C4">
        <w:rPr>
          <w:rFonts w:asciiTheme="minorHAnsi" w:hAnsiTheme="minorHAnsi" w:cs="Arial"/>
        </w:rPr>
        <w:t>B</w:t>
      </w:r>
      <w:r w:rsidRPr="008335D5">
        <w:rPr>
          <w:rFonts w:asciiTheme="minorHAnsi" w:hAnsiTheme="minorHAnsi" w:cs="Arial"/>
        </w:rPr>
        <w:t>-3 – Model Updating</w:t>
      </w:r>
      <w:bookmarkEnd w:id="49"/>
    </w:p>
    <w:p w14:paraId="4C1F02B0" w14:textId="53C51612" w:rsidR="00870AB1" w:rsidRPr="008335D5" w:rsidRDefault="00870AB1" w:rsidP="00F466CC">
      <w:pPr>
        <w:jc w:val="both"/>
        <w:rPr>
          <w:rFonts w:cs="Arial"/>
        </w:rPr>
      </w:pPr>
      <w:r w:rsidRPr="008335D5">
        <w:rPr>
          <w:rFonts w:cs="Arial"/>
        </w:rPr>
        <w:t xml:space="preserve">Five modes from the model were paired with the experiment. The table below shows the paired analytical shapes from the </w:t>
      </w:r>
      <w:r w:rsidRPr="008335D5">
        <w:rPr>
          <w:rFonts w:cs="Arial"/>
          <w:i/>
        </w:rPr>
        <w:t>a priori</w:t>
      </w:r>
      <w:r w:rsidRPr="008335D5">
        <w:rPr>
          <w:rFonts w:cs="Arial"/>
        </w:rPr>
        <w:t xml:space="preserve"> and updated models for Span 1. Spans 2 and 3 have similar modal properties. Frequency differences between experiment and </w:t>
      </w:r>
      <w:r w:rsidRPr="008335D5">
        <w:rPr>
          <w:rFonts w:cs="Arial"/>
          <w:i/>
        </w:rPr>
        <w:t xml:space="preserve">a priori </w:t>
      </w:r>
      <w:r w:rsidR="001B455E">
        <w:rPr>
          <w:rFonts w:cs="Arial"/>
        </w:rPr>
        <w:t xml:space="preserve">model were in the range of negative 30 to negative </w:t>
      </w:r>
      <w:r w:rsidRPr="008335D5">
        <w:rPr>
          <w:rFonts w:cs="Arial"/>
        </w:rPr>
        <w:t xml:space="preserve">60 percent, indicating that the </w:t>
      </w:r>
      <w:r w:rsidRPr="008335D5">
        <w:rPr>
          <w:rFonts w:cs="Arial"/>
          <w:i/>
        </w:rPr>
        <w:t xml:space="preserve">a priori </w:t>
      </w:r>
      <w:r w:rsidRPr="008335D5">
        <w:rPr>
          <w:rFonts w:cs="Arial"/>
        </w:rPr>
        <w:t xml:space="preserve">model had lower global stiffness than the </w:t>
      </w:r>
      <w:r w:rsidRPr="008335D5">
        <w:rPr>
          <w:rFonts w:cs="Arial"/>
          <w:i/>
        </w:rPr>
        <w:t xml:space="preserve">in situ </w:t>
      </w:r>
      <w:r w:rsidRPr="008335D5">
        <w:rPr>
          <w:rFonts w:cs="Arial"/>
        </w:rPr>
        <w:t xml:space="preserve">structure. </w:t>
      </w:r>
      <w:r w:rsidR="001B455E">
        <w:rPr>
          <w:rFonts w:cs="Arial"/>
        </w:rPr>
        <w:t>Mode shapes were used to pair frequencies between the FE model and experiment while the frequencies themselves were used for parameter estimation.</w:t>
      </w:r>
    </w:p>
    <w:p w14:paraId="61812741" w14:textId="3F4E8D0F" w:rsidR="001B455E" w:rsidRPr="008335D5" w:rsidRDefault="001B455E" w:rsidP="001B455E">
      <w:pPr>
        <w:jc w:val="both"/>
        <w:rPr>
          <w:rFonts w:cs="Arial"/>
        </w:rPr>
      </w:pPr>
      <w:commentRangeStart w:id="50"/>
      <w:r w:rsidRPr="008335D5">
        <w:rPr>
          <w:rFonts w:cs="Arial"/>
        </w:rPr>
        <w:t>The updated Span 1 model exhibited resultant frequencies that were anywhere from 40 percent lower to 20 percent higher than the experiment</w:t>
      </w:r>
      <w:commentRangeEnd w:id="50"/>
      <w:r>
        <w:rPr>
          <w:rStyle w:val="CommentReference"/>
        </w:rPr>
        <w:commentReference w:id="50"/>
      </w:r>
      <w:r w:rsidRPr="008335D5">
        <w:rPr>
          <w:rFonts w:cs="Arial"/>
        </w:rPr>
        <w:t xml:space="preserve">. The </w:t>
      </w:r>
      <w:commentRangeStart w:id="51"/>
      <w:r w:rsidRPr="008335D5">
        <w:rPr>
          <w:rFonts w:cs="Arial"/>
        </w:rPr>
        <w:t xml:space="preserve">longitudinally dominated mode shapes </w:t>
      </w:r>
      <w:commentRangeEnd w:id="51"/>
      <w:r>
        <w:rPr>
          <w:rStyle w:val="CommentReference"/>
        </w:rPr>
        <w:commentReference w:id="51"/>
      </w:r>
      <w:r w:rsidRPr="008335D5">
        <w:rPr>
          <w:rFonts w:cs="Arial"/>
        </w:rPr>
        <w:t xml:space="preserve">had higher-than-experimental frequencies while the transverse dominated modes had the lower-than-experimental frequencies. </w:t>
      </w:r>
      <w:commentRangeStart w:id="52"/>
      <w:commentRangeStart w:id="53"/>
      <w:r w:rsidRPr="008335D5">
        <w:rPr>
          <w:rFonts w:cs="Arial"/>
        </w:rPr>
        <w:t xml:space="preserve">This indicates that overall global stiffness in the model along the main load path is </w:t>
      </w:r>
      <w:r w:rsidR="005A0D21">
        <w:rPr>
          <w:rFonts w:cs="Arial"/>
        </w:rPr>
        <w:t xml:space="preserve">higher than that of the actual structure </w:t>
      </w:r>
      <w:r w:rsidRPr="008335D5">
        <w:rPr>
          <w:rFonts w:cs="Arial"/>
        </w:rPr>
        <w:t xml:space="preserve">while </w:t>
      </w:r>
      <w:r w:rsidR="005A0D21">
        <w:rPr>
          <w:rFonts w:cs="Arial"/>
        </w:rPr>
        <w:t xml:space="preserve">transverse </w:t>
      </w:r>
      <w:r w:rsidRPr="008335D5">
        <w:rPr>
          <w:rFonts w:cs="Arial"/>
        </w:rPr>
        <w:t xml:space="preserve">load </w:t>
      </w:r>
      <w:r w:rsidR="005A0D21">
        <w:rPr>
          <w:rFonts w:cs="Arial"/>
        </w:rPr>
        <w:t>sharing</w:t>
      </w:r>
      <w:r w:rsidRPr="008335D5">
        <w:rPr>
          <w:rFonts w:cs="Arial"/>
        </w:rPr>
        <w:t xml:space="preserve"> in the model among girders is </w:t>
      </w:r>
      <w:commentRangeEnd w:id="52"/>
      <w:r w:rsidR="00E210D2">
        <w:rPr>
          <w:rFonts w:cs="Arial"/>
        </w:rPr>
        <w:t>less than that of the in situ structure</w:t>
      </w:r>
      <w:r>
        <w:rPr>
          <w:rStyle w:val="CommentReference"/>
        </w:rPr>
        <w:commentReference w:id="52"/>
      </w:r>
      <w:commentRangeEnd w:id="53"/>
      <w:r>
        <w:rPr>
          <w:rStyle w:val="CommentReference"/>
        </w:rPr>
        <w:commentReference w:id="53"/>
      </w:r>
      <w:r w:rsidRPr="008335D5">
        <w:rPr>
          <w:rFonts w:cs="Arial"/>
        </w:rPr>
        <w:t xml:space="preserve">. </w:t>
      </w:r>
      <w:commentRangeStart w:id="54"/>
      <w:commentRangeStart w:id="55"/>
      <w:r w:rsidRPr="008335D5">
        <w:rPr>
          <w:rFonts w:cs="Arial"/>
        </w:rPr>
        <w:t>As a result, the stiffness contribution from the concrete encasement in the model was neglected during rating to maintain a conservative estimate</w:t>
      </w:r>
      <w:commentRangeEnd w:id="54"/>
      <w:r>
        <w:rPr>
          <w:rStyle w:val="CommentReference"/>
        </w:rPr>
        <w:commentReference w:id="54"/>
      </w:r>
      <w:commentRangeEnd w:id="55"/>
      <w:r w:rsidR="00E210D2">
        <w:rPr>
          <w:rFonts w:cs="Arial"/>
        </w:rPr>
        <w:t xml:space="preserve"> of global, longitudinal live load resistance</w:t>
      </w:r>
      <w:r>
        <w:rPr>
          <w:rStyle w:val="CommentReference"/>
        </w:rPr>
        <w:commentReference w:id="55"/>
      </w:r>
      <w:r w:rsidRPr="008335D5">
        <w:rPr>
          <w:rFonts w:cs="Arial"/>
        </w:rPr>
        <w:t xml:space="preserve">. </w:t>
      </w:r>
    </w:p>
    <w:p w14:paraId="32CBC18E" w14:textId="77777777" w:rsidR="001B455E" w:rsidRPr="008335D5" w:rsidRDefault="001B455E" w:rsidP="001B455E">
      <w:pPr>
        <w:jc w:val="both"/>
        <w:rPr>
          <w:rFonts w:cs="Arial"/>
        </w:rPr>
      </w:pPr>
      <w:r w:rsidRPr="008335D5">
        <w:rPr>
          <w:rFonts w:cs="Arial"/>
        </w:rPr>
        <w:t xml:space="preserve">The updated Span 2 and Span 3 models exhibited lower frequencies than the experiment for the majority of modes, with higher-than-experiment frequencies having a small error value. The frequencies were closer to the experiment for both Span 2 and 3 updated models than the </w:t>
      </w:r>
      <w:r w:rsidRPr="008335D5">
        <w:rPr>
          <w:rFonts w:cs="Arial"/>
          <w:i/>
        </w:rPr>
        <w:t>a priori</w:t>
      </w:r>
      <w:r w:rsidRPr="008335D5">
        <w:rPr>
          <w:rFonts w:cs="Arial"/>
        </w:rPr>
        <w:t xml:space="preserve"> model. The concrete encasement was neglected during rating for Spans 2 and 3 to ensure a conservative estimate.</w:t>
      </w:r>
    </w:p>
    <w:p w14:paraId="4DCD2F5D" w14:textId="77777777" w:rsidR="001B455E" w:rsidRPr="008335D5" w:rsidRDefault="001B455E" w:rsidP="001B455E">
      <w:pPr>
        <w:jc w:val="both"/>
        <w:rPr>
          <w:rFonts w:cs="Arial"/>
        </w:rPr>
      </w:pPr>
      <w:commentRangeStart w:id="56"/>
      <w:commentRangeStart w:id="57"/>
      <w:r w:rsidRPr="008335D5">
        <w:rPr>
          <w:rFonts w:cs="Arial"/>
        </w:rPr>
        <w:t xml:space="preserve">The objective function values from the updating algorithm for all three spans showed an improvement over the </w:t>
      </w:r>
      <w:r w:rsidRPr="008335D5">
        <w:rPr>
          <w:rFonts w:cs="Arial"/>
          <w:i/>
        </w:rPr>
        <w:t>a priori</w:t>
      </w:r>
      <w:r w:rsidRPr="008335D5">
        <w:rPr>
          <w:rFonts w:cs="Arial"/>
        </w:rPr>
        <w:t xml:space="preserve"> model, indicating that the accuracy of the final updated models were higher than that of the </w:t>
      </w:r>
      <w:r w:rsidRPr="008335D5">
        <w:rPr>
          <w:rFonts w:cs="Arial"/>
          <w:i/>
        </w:rPr>
        <w:t xml:space="preserve">a priori </w:t>
      </w:r>
      <w:r w:rsidRPr="008335D5">
        <w:rPr>
          <w:rFonts w:cs="Arial"/>
        </w:rPr>
        <w:t xml:space="preserve">model.  </w:t>
      </w:r>
      <w:commentRangeEnd w:id="56"/>
      <w:r>
        <w:rPr>
          <w:rStyle w:val="CommentReference"/>
        </w:rPr>
        <w:commentReference w:id="56"/>
      </w:r>
      <w:commentRangeEnd w:id="57"/>
      <w:r>
        <w:rPr>
          <w:rStyle w:val="CommentReference"/>
        </w:rPr>
        <w:commentReference w:id="57"/>
      </w:r>
    </w:p>
    <w:p w14:paraId="379568BD" w14:textId="77777777" w:rsidR="00E007C4" w:rsidRDefault="00E007C4">
      <w:pPr>
        <w:rPr>
          <w:rFonts w:cs="Arial"/>
          <w:b/>
          <w:bCs/>
          <w:sz w:val="18"/>
          <w:szCs w:val="18"/>
        </w:rPr>
      </w:pPr>
      <w:r>
        <w:rPr>
          <w:rFonts w:cs="Arial"/>
        </w:rPr>
        <w:br w:type="page"/>
      </w:r>
      <w:bookmarkStart w:id="58" w:name="_GoBack"/>
      <w:bookmarkEnd w:id="58"/>
    </w:p>
    <w:p w14:paraId="01F930ED" w14:textId="2F179AAB" w:rsidR="00870AB1" w:rsidRPr="008335D5" w:rsidRDefault="00870AB1" w:rsidP="001B4557">
      <w:pPr>
        <w:pStyle w:val="Caption"/>
        <w:keepNext/>
        <w:spacing w:before="200" w:after="240"/>
        <w:ind w:left="86"/>
        <w:jc w:val="center"/>
        <w:rPr>
          <w:rFonts w:cs="Arial"/>
        </w:rPr>
      </w:pPr>
      <w:r w:rsidRPr="008335D5">
        <w:rPr>
          <w:rFonts w:cs="Arial"/>
        </w:rPr>
        <w:lastRenderedPageBreak/>
        <w:t>Table 7</w:t>
      </w:r>
      <w:r w:rsidR="00D95819">
        <w:rPr>
          <w:rFonts w:cs="Arial"/>
        </w:rPr>
        <w:t>.</w:t>
      </w:r>
      <w:r w:rsidRPr="008335D5">
        <w:rPr>
          <w:rFonts w:cs="Arial"/>
        </w:rPr>
        <w:t xml:space="preserve"> Typical Mode Shapes</w:t>
      </w:r>
    </w:p>
    <w:tbl>
      <w:tblPr>
        <w:tblStyle w:val="TableGrid"/>
        <w:tblW w:w="9880" w:type="dxa"/>
        <w:tblLook w:val="04A0" w:firstRow="1" w:lastRow="0" w:firstColumn="1" w:lastColumn="0" w:noHBand="0" w:noVBand="1"/>
      </w:tblPr>
      <w:tblGrid>
        <w:gridCol w:w="4158"/>
        <w:gridCol w:w="972"/>
        <w:gridCol w:w="3798"/>
        <w:gridCol w:w="952"/>
      </w:tblGrid>
      <w:tr w:rsidR="00870AB1" w:rsidRPr="008335D5" w14:paraId="609DC500" w14:textId="77777777" w:rsidTr="00870AB1">
        <w:tc>
          <w:tcPr>
            <w:tcW w:w="4158" w:type="dxa"/>
            <w:vAlign w:val="center"/>
          </w:tcPr>
          <w:p w14:paraId="4FD6A314" w14:textId="77777777" w:rsidR="00870AB1" w:rsidRPr="008335D5" w:rsidRDefault="00870AB1" w:rsidP="00870AB1">
            <w:pPr>
              <w:jc w:val="center"/>
              <w:rPr>
                <w:rFonts w:cs="Arial"/>
              </w:rPr>
            </w:pPr>
            <w:r w:rsidRPr="008335D5">
              <w:rPr>
                <w:rFonts w:cs="Arial"/>
              </w:rPr>
              <w:t>A-Priori Shapes</w:t>
            </w:r>
          </w:p>
        </w:tc>
        <w:tc>
          <w:tcPr>
            <w:tcW w:w="972" w:type="dxa"/>
            <w:vAlign w:val="center"/>
          </w:tcPr>
          <w:p w14:paraId="783B0BD5" w14:textId="77777777" w:rsidR="00870AB1" w:rsidRPr="008335D5" w:rsidRDefault="00870AB1" w:rsidP="00870AB1">
            <w:pPr>
              <w:jc w:val="center"/>
              <w:rPr>
                <w:rFonts w:cs="Arial"/>
              </w:rPr>
            </w:pPr>
            <w:r w:rsidRPr="008335D5">
              <w:rPr>
                <w:rFonts w:cs="Arial"/>
              </w:rPr>
              <w:t>Mode Number</w:t>
            </w:r>
          </w:p>
        </w:tc>
        <w:tc>
          <w:tcPr>
            <w:tcW w:w="3798" w:type="dxa"/>
            <w:vAlign w:val="center"/>
          </w:tcPr>
          <w:p w14:paraId="0C41EBDC" w14:textId="77777777" w:rsidR="00870AB1" w:rsidRPr="008335D5" w:rsidRDefault="00870AB1" w:rsidP="00870AB1">
            <w:pPr>
              <w:jc w:val="center"/>
              <w:rPr>
                <w:rFonts w:cs="Arial"/>
              </w:rPr>
            </w:pPr>
            <w:r w:rsidRPr="008335D5">
              <w:rPr>
                <w:rFonts w:cs="Arial"/>
              </w:rPr>
              <w:t>Typical Updated Model Shapes</w:t>
            </w:r>
          </w:p>
        </w:tc>
        <w:tc>
          <w:tcPr>
            <w:tcW w:w="952" w:type="dxa"/>
            <w:vAlign w:val="center"/>
          </w:tcPr>
          <w:p w14:paraId="5802059A" w14:textId="77777777" w:rsidR="00870AB1" w:rsidRPr="008335D5" w:rsidRDefault="00870AB1" w:rsidP="00870AB1">
            <w:pPr>
              <w:jc w:val="center"/>
              <w:rPr>
                <w:rFonts w:cs="Arial"/>
              </w:rPr>
            </w:pPr>
            <w:r w:rsidRPr="008335D5">
              <w:rPr>
                <w:rFonts w:cs="Arial"/>
              </w:rPr>
              <w:t>Mode Number</w:t>
            </w:r>
          </w:p>
        </w:tc>
      </w:tr>
      <w:tr w:rsidR="00870AB1" w:rsidRPr="008335D5" w14:paraId="5646E252" w14:textId="77777777" w:rsidTr="00870AB1">
        <w:tc>
          <w:tcPr>
            <w:tcW w:w="4158" w:type="dxa"/>
            <w:vAlign w:val="center"/>
          </w:tcPr>
          <w:p w14:paraId="1F9B8BF6" w14:textId="77777777" w:rsidR="00870AB1" w:rsidRPr="008335D5" w:rsidRDefault="00870AB1" w:rsidP="00870AB1">
            <w:pPr>
              <w:jc w:val="center"/>
              <w:rPr>
                <w:rFonts w:cs="Arial"/>
              </w:rPr>
            </w:pPr>
            <w:r w:rsidRPr="008335D5">
              <w:rPr>
                <w:rFonts w:cs="Arial"/>
                <w:noProof/>
              </w:rPr>
              <w:drawing>
                <wp:inline distT="0" distB="0" distL="0" distR="0" wp14:anchorId="5BF4B173" wp14:editId="5548781F">
                  <wp:extent cx="1985994" cy="10058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1985994" cy="1005840"/>
                          </a:xfrm>
                          <a:prstGeom prst="rect">
                            <a:avLst/>
                          </a:prstGeom>
                        </pic:spPr>
                      </pic:pic>
                    </a:graphicData>
                  </a:graphic>
                </wp:inline>
              </w:drawing>
            </w:r>
          </w:p>
        </w:tc>
        <w:tc>
          <w:tcPr>
            <w:tcW w:w="972" w:type="dxa"/>
            <w:vAlign w:val="center"/>
          </w:tcPr>
          <w:p w14:paraId="2D55129E" w14:textId="77777777" w:rsidR="00870AB1" w:rsidRPr="008335D5" w:rsidRDefault="00870AB1" w:rsidP="00870AB1">
            <w:pPr>
              <w:jc w:val="center"/>
              <w:rPr>
                <w:rFonts w:cs="Arial"/>
                <w:b/>
                <w:noProof/>
              </w:rPr>
            </w:pPr>
            <w:r w:rsidRPr="008335D5">
              <w:rPr>
                <w:rFonts w:cs="Arial"/>
                <w:b/>
                <w:noProof/>
              </w:rPr>
              <w:t>1</w:t>
            </w:r>
          </w:p>
        </w:tc>
        <w:tc>
          <w:tcPr>
            <w:tcW w:w="3798" w:type="dxa"/>
            <w:vAlign w:val="center"/>
          </w:tcPr>
          <w:p w14:paraId="33B7FE5B" w14:textId="77777777" w:rsidR="00870AB1" w:rsidRPr="008335D5" w:rsidRDefault="00870AB1" w:rsidP="00870AB1">
            <w:pPr>
              <w:jc w:val="center"/>
              <w:rPr>
                <w:rFonts w:cs="Arial"/>
              </w:rPr>
            </w:pPr>
            <w:r w:rsidRPr="008335D5">
              <w:rPr>
                <w:rFonts w:cs="Arial"/>
                <w:noProof/>
              </w:rPr>
              <w:drawing>
                <wp:inline distT="0" distB="0" distL="0" distR="0" wp14:anchorId="583513F4" wp14:editId="074B578D">
                  <wp:extent cx="1834095" cy="1005840"/>
                  <wp:effectExtent l="0" t="0" r="0"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a:stretch>
                            <a:fillRect/>
                          </a:stretch>
                        </pic:blipFill>
                        <pic:spPr>
                          <a:xfrm>
                            <a:off x="0" y="0"/>
                            <a:ext cx="1834095" cy="1005840"/>
                          </a:xfrm>
                          <a:prstGeom prst="rect">
                            <a:avLst/>
                          </a:prstGeom>
                        </pic:spPr>
                      </pic:pic>
                    </a:graphicData>
                  </a:graphic>
                </wp:inline>
              </w:drawing>
            </w:r>
          </w:p>
        </w:tc>
        <w:tc>
          <w:tcPr>
            <w:tcW w:w="952" w:type="dxa"/>
            <w:vAlign w:val="center"/>
          </w:tcPr>
          <w:p w14:paraId="34A5C36C" w14:textId="77777777" w:rsidR="00870AB1" w:rsidRPr="008335D5" w:rsidRDefault="00870AB1" w:rsidP="00870AB1">
            <w:pPr>
              <w:jc w:val="center"/>
              <w:rPr>
                <w:rFonts w:cs="Arial"/>
                <w:b/>
              </w:rPr>
            </w:pPr>
            <w:r w:rsidRPr="008335D5">
              <w:rPr>
                <w:rFonts w:cs="Arial"/>
                <w:b/>
              </w:rPr>
              <w:t>1</w:t>
            </w:r>
          </w:p>
        </w:tc>
      </w:tr>
      <w:tr w:rsidR="00870AB1" w:rsidRPr="008335D5" w14:paraId="53B39BAD" w14:textId="77777777" w:rsidTr="00870AB1">
        <w:tc>
          <w:tcPr>
            <w:tcW w:w="4158" w:type="dxa"/>
            <w:vAlign w:val="center"/>
          </w:tcPr>
          <w:p w14:paraId="786546B1" w14:textId="77777777" w:rsidR="00870AB1" w:rsidRPr="008335D5" w:rsidRDefault="00870AB1" w:rsidP="00870AB1">
            <w:pPr>
              <w:jc w:val="center"/>
              <w:rPr>
                <w:rFonts w:cs="Arial"/>
              </w:rPr>
            </w:pPr>
            <w:r w:rsidRPr="008335D5">
              <w:rPr>
                <w:rFonts w:cs="Arial"/>
                <w:noProof/>
              </w:rPr>
              <w:drawing>
                <wp:inline distT="0" distB="0" distL="0" distR="0" wp14:anchorId="706A82E1" wp14:editId="412BD698">
                  <wp:extent cx="2008859" cy="1005840"/>
                  <wp:effectExtent l="0" t="0" r="0"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2008859" cy="1005840"/>
                          </a:xfrm>
                          <a:prstGeom prst="rect">
                            <a:avLst/>
                          </a:prstGeom>
                        </pic:spPr>
                      </pic:pic>
                    </a:graphicData>
                  </a:graphic>
                </wp:inline>
              </w:drawing>
            </w:r>
          </w:p>
        </w:tc>
        <w:tc>
          <w:tcPr>
            <w:tcW w:w="972" w:type="dxa"/>
            <w:vAlign w:val="center"/>
          </w:tcPr>
          <w:p w14:paraId="6055EB83" w14:textId="77777777" w:rsidR="00870AB1" w:rsidRPr="008335D5" w:rsidRDefault="00870AB1" w:rsidP="00870AB1">
            <w:pPr>
              <w:jc w:val="center"/>
              <w:rPr>
                <w:rFonts w:cs="Arial"/>
                <w:b/>
                <w:noProof/>
              </w:rPr>
            </w:pPr>
            <w:r w:rsidRPr="008335D5">
              <w:rPr>
                <w:rFonts w:cs="Arial"/>
                <w:b/>
                <w:noProof/>
              </w:rPr>
              <w:t>2</w:t>
            </w:r>
          </w:p>
        </w:tc>
        <w:tc>
          <w:tcPr>
            <w:tcW w:w="3798" w:type="dxa"/>
            <w:vAlign w:val="center"/>
          </w:tcPr>
          <w:p w14:paraId="5B38DA21" w14:textId="77777777" w:rsidR="00870AB1" w:rsidRPr="008335D5" w:rsidRDefault="00870AB1" w:rsidP="00870AB1">
            <w:pPr>
              <w:jc w:val="center"/>
              <w:rPr>
                <w:rFonts w:cs="Arial"/>
              </w:rPr>
            </w:pPr>
            <w:r w:rsidRPr="008335D5">
              <w:rPr>
                <w:rFonts w:cs="Arial"/>
                <w:noProof/>
              </w:rPr>
              <w:drawing>
                <wp:inline distT="0" distB="0" distL="0" distR="0" wp14:anchorId="49D44B93" wp14:editId="706435BE">
                  <wp:extent cx="1878724" cy="1005840"/>
                  <wp:effectExtent l="0" t="0" r="7620" b="381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8"/>
                          <a:stretch>
                            <a:fillRect/>
                          </a:stretch>
                        </pic:blipFill>
                        <pic:spPr>
                          <a:xfrm>
                            <a:off x="0" y="0"/>
                            <a:ext cx="1878724" cy="1005840"/>
                          </a:xfrm>
                          <a:prstGeom prst="rect">
                            <a:avLst/>
                          </a:prstGeom>
                        </pic:spPr>
                      </pic:pic>
                    </a:graphicData>
                  </a:graphic>
                </wp:inline>
              </w:drawing>
            </w:r>
          </w:p>
        </w:tc>
        <w:tc>
          <w:tcPr>
            <w:tcW w:w="952" w:type="dxa"/>
            <w:vAlign w:val="center"/>
          </w:tcPr>
          <w:p w14:paraId="2F150027" w14:textId="77777777" w:rsidR="00870AB1" w:rsidRPr="008335D5" w:rsidRDefault="00870AB1" w:rsidP="00870AB1">
            <w:pPr>
              <w:jc w:val="center"/>
              <w:rPr>
                <w:rFonts w:cs="Arial"/>
                <w:b/>
              </w:rPr>
            </w:pPr>
            <w:r w:rsidRPr="008335D5">
              <w:rPr>
                <w:rFonts w:cs="Arial"/>
                <w:b/>
              </w:rPr>
              <w:t>2</w:t>
            </w:r>
          </w:p>
        </w:tc>
      </w:tr>
      <w:tr w:rsidR="00870AB1" w:rsidRPr="008335D5" w14:paraId="09C356BE" w14:textId="77777777" w:rsidTr="00870AB1">
        <w:tc>
          <w:tcPr>
            <w:tcW w:w="4158" w:type="dxa"/>
            <w:vAlign w:val="center"/>
          </w:tcPr>
          <w:p w14:paraId="2C682EF0" w14:textId="77777777" w:rsidR="00870AB1" w:rsidRPr="008335D5" w:rsidRDefault="00870AB1" w:rsidP="00870AB1">
            <w:pPr>
              <w:jc w:val="center"/>
              <w:rPr>
                <w:rFonts w:cs="Arial"/>
              </w:rPr>
            </w:pPr>
            <w:r w:rsidRPr="008335D5">
              <w:rPr>
                <w:rFonts w:cs="Arial"/>
                <w:noProof/>
              </w:rPr>
              <w:drawing>
                <wp:inline distT="0" distB="0" distL="0" distR="0" wp14:anchorId="4F6EB714" wp14:editId="65725A3F">
                  <wp:extent cx="2027762" cy="1005840"/>
                  <wp:effectExtent l="0" t="0" r="0"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2027762" cy="1005840"/>
                          </a:xfrm>
                          <a:prstGeom prst="rect">
                            <a:avLst/>
                          </a:prstGeom>
                        </pic:spPr>
                      </pic:pic>
                    </a:graphicData>
                  </a:graphic>
                </wp:inline>
              </w:drawing>
            </w:r>
          </w:p>
        </w:tc>
        <w:tc>
          <w:tcPr>
            <w:tcW w:w="972" w:type="dxa"/>
            <w:vAlign w:val="center"/>
          </w:tcPr>
          <w:p w14:paraId="33DD8707" w14:textId="77777777" w:rsidR="00870AB1" w:rsidRPr="008335D5" w:rsidRDefault="00870AB1" w:rsidP="00870AB1">
            <w:pPr>
              <w:jc w:val="center"/>
              <w:rPr>
                <w:rFonts w:cs="Arial"/>
                <w:b/>
                <w:noProof/>
              </w:rPr>
            </w:pPr>
            <w:r w:rsidRPr="008335D5">
              <w:rPr>
                <w:rFonts w:cs="Arial"/>
                <w:b/>
                <w:noProof/>
              </w:rPr>
              <w:t>4</w:t>
            </w:r>
          </w:p>
        </w:tc>
        <w:tc>
          <w:tcPr>
            <w:tcW w:w="3798" w:type="dxa"/>
            <w:vAlign w:val="center"/>
          </w:tcPr>
          <w:p w14:paraId="5491E937" w14:textId="77777777" w:rsidR="00870AB1" w:rsidRPr="008335D5" w:rsidRDefault="00870AB1" w:rsidP="00870AB1">
            <w:pPr>
              <w:jc w:val="center"/>
              <w:rPr>
                <w:rFonts w:cs="Arial"/>
              </w:rPr>
            </w:pPr>
            <w:r w:rsidRPr="008335D5">
              <w:rPr>
                <w:rFonts w:cs="Arial"/>
                <w:noProof/>
              </w:rPr>
              <w:drawing>
                <wp:inline distT="0" distB="0" distL="0" distR="0" wp14:anchorId="6EFD16E0" wp14:editId="7E63701B">
                  <wp:extent cx="1828800" cy="105552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0"/>
                          <a:stretch>
                            <a:fillRect/>
                          </a:stretch>
                        </pic:blipFill>
                        <pic:spPr>
                          <a:xfrm>
                            <a:off x="0" y="0"/>
                            <a:ext cx="1828800" cy="1055520"/>
                          </a:xfrm>
                          <a:prstGeom prst="rect">
                            <a:avLst/>
                          </a:prstGeom>
                        </pic:spPr>
                      </pic:pic>
                    </a:graphicData>
                  </a:graphic>
                </wp:inline>
              </w:drawing>
            </w:r>
          </w:p>
        </w:tc>
        <w:tc>
          <w:tcPr>
            <w:tcW w:w="952" w:type="dxa"/>
            <w:vAlign w:val="center"/>
          </w:tcPr>
          <w:p w14:paraId="7CACBC5E" w14:textId="77777777" w:rsidR="00870AB1" w:rsidRPr="008335D5" w:rsidRDefault="00870AB1" w:rsidP="00870AB1">
            <w:pPr>
              <w:jc w:val="center"/>
              <w:rPr>
                <w:rFonts w:cs="Arial"/>
                <w:b/>
              </w:rPr>
            </w:pPr>
            <w:r w:rsidRPr="008335D5">
              <w:rPr>
                <w:rFonts w:cs="Arial"/>
                <w:b/>
              </w:rPr>
              <w:t>5</w:t>
            </w:r>
          </w:p>
        </w:tc>
      </w:tr>
      <w:tr w:rsidR="00870AB1" w:rsidRPr="008335D5" w14:paraId="40B997D4" w14:textId="77777777" w:rsidTr="00870AB1">
        <w:tc>
          <w:tcPr>
            <w:tcW w:w="4158" w:type="dxa"/>
            <w:vAlign w:val="center"/>
          </w:tcPr>
          <w:p w14:paraId="25E35C6A" w14:textId="77777777" w:rsidR="00870AB1" w:rsidRPr="008335D5" w:rsidRDefault="00870AB1" w:rsidP="00870AB1">
            <w:pPr>
              <w:jc w:val="center"/>
              <w:rPr>
                <w:rFonts w:cs="Arial"/>
              </w:rPr>
            </w:pPr>
            <w:r w:rsidRPr="008335D5">
              <w:rPr>
                <w:rFonts w:cs="Arial"/>
                <w:noProof/>
              </w:rPr>
              <w:drawing>
                <wp:inline distT="0" distB="0" distL="0" distR="0" wp14:anchorId="47D0A8D4" wp14:editId="2AE9B1F2">
                  <wp:extent cx="1828800" cy="906955"/>
                  <wp:effectExtent l="0" t="0" r="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a:stretch>
                            <a:fillRect/>
                          </a:stretch>
                        </pic:blipFill>
                        <pic:spPr>
                          <a:xfrm>
                            <a:off x="0" y="0"/>
                            <a:ext cx="1828800" cy="906955"/>
                          </a:xfrm>
                          <a:prstGeom prst="rect">
                            <a:avLst/>
                          </a:prstGeom>
                        </pic:spPr>
                      </pic:pic>
                    </a:graphicData>
                  </a:graphic>
                </wp:inline>
              </w:drawing>
            </w:r>
          </w:p>
        </w:tc>
        <w:tc>
          <w:tcPr>
            <w:tcW w:w="972" w:type="dxa"/>
            <w:vAlign w:val="center"/>
          </w:tcPr>
          <w:p w14:paraId="1E5D1A7D" w14:textId="77777777" w:rsidR="00870AB1" w:rsidRPr="008335D5" w:rsidRDefault="00870AB1" w:rsidP="00870AB1">
            <w:pPr>
              <w:jc w:val="center"/>
              <w:rPr>
                <w:rFonts w:cs="Arial"/>
                <w:b/>
                <w:noProof/>
              </w:rPr>
            </w:pPr>
            <w:r w:rsidRPr="008335D5">
              <w:rPr>
                <w:rFonts w:cs="Arial"/>
                <w:b/>
                <w:noProof/>
              </w:rPr>
              <w:t>3</w:t>
            </w:r>
          </w:p>
        </w:tc>
        <w:tc>
          <w:tcPr>
            <w:tcW w:w="3798" w:type="dxa"/>
            <w:vAlign w:val="center"/>
          </w:tcPr>
          <w:p w14:paraId="74CDE7ED" w14:textId="77777777" w:rsidR="00870AB1" w:rsidRPr="008335D5" w:rsidRDefault="00870AB1" w:rsidP="00870AB1">
            <w:pPr>
              <w:jc w:val="center"/>
              <w:rPr>
                <w:rFonts w:cs="Arial"/>
              </w:rPr>
            </w:pPr>
            <w:r w:rsidRPr="008335D5">
              <w:rPr>
                <w:rFonts w:cs="Arial"/>
                <w:noProof/>
              </w:rPr>
              <w:drawing>
                <wp:inline distT="0" distB="0" distL="0" distR="0" wp14:anchorId="625C5E17" wp14:editId="0C9275A5">
                  <wp:extent cx="1828800" cy="1000691"/>
                  <wp:effectExtent l="0" t="0" r="0"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2"/>
                          <a:stretch>
                            <a:fillRect/>
                          </a:stretch>
                        </pic:blipFill>
                        <pic:spPr>
                          <a:xfrm>
                            <a:off x="0" y="0"/>
                            <a:ext cx="1828800" cy="1000691"/>
                          </a:xfrm>
                          <a:prstGeom prst="rect">
                            <a:avLst/>
                          </a:prstGeom>
                        </pic:spPr>
                      </pic:pic>
                    </a:graphicData>
                  </a:graphic>
                </wp:inline>
              </w:drawing>
            </w:r>
          </w:p>
        </w:tc>
        <w:tc>
          <w:tcPr>
            <w:tcW w:w="952" w:type="dxa"/>
            <w:vAlign w:val="center"/>
          </w:tcPr>
          <w:p w14:paraId="1A4769FC" w14:textId="77777777" w:rsidR="00870AB1" w:rsidRPr="008335D5" w:rsidRDefault="00870AB1" w:rsidP="00870AB1">
            <w:pPr>
              <w:jc w:val="center"/>
              <w:rPr>
                <w:rFonts w:cs="Arial"/>
                <w:b/>
              </w:rPr>
            </w:pPr>
            <w:r w:rsidRPr="008335D5">
              <w:rPr>
                <w:rFonts w:cs="Arial"/>
                <w:b/>
              </w:rPr>
              <w:t>4</w:t>
            </w:r>
          </w:p>
        </w:tc>
      </w:tr>
      <w:tr w:rsidR="00870AB1" w:rsidRPr="008335D5" w14:paraId="537B2BCC" w14:textId="77777777" w:rsidTr="00870AB1">
        <w:tc>
          <w:tcPr>
            <w:tcW w:w="4158" w:type="dxa"/>
            <w:vAlign w:val="center"/>
          </w:tcPr>
          <w:p w14:paraId="2B026B18" w14:textId="77777777" w:rsidR="00870AB1" w:rsidRPr="008335D5" w:rsidRDefault="00870AB1" w:rsidP="00870AB1">
            <w:pPr>
              <w:jc w:val="center"/>
              <w:rPr>
                <w:rFonts w:cs="Arial"/>
                <w:noProof/>
              </w:rPr>
            </w:pPr>
            <w:r w:rsidRPr="008335D5">
              <w:rPr>
                <w:rFonts w:cs="Arial"/>
                <w:noProof/>
              </w:rPr>
              <w:drawing>
                <wp:inline distT="0" distB="0" distL="0" distR="0" wp14:anchorId="69B7F3E2" wp14:editId="5114271A">
                  <wp:extent cx="1866839" cy="1005840"/>
                  <wp:effectExtent l="0" t="0" r="635" b="381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63"/>
                          <a:srcRect r="7689"/>
                          <a:stretch/>
                        </pic:blipFill>
                        <pic:spPr bwMode="auto">
                          <a:xfrm>
                            <a:off x="0" y="0"/>
                            <a:ext cx="1866839" cy="1005840"/>
                          </a:xfrm>
                          <a:prstGeom prst="rect">
                            <a:avLst/>
                          </a:prstGeom>
                          <a:ln>
                            <a:noFill/>
                          </a:ln>
                          <a:extLst>
                            <a:ext uri="{53640926-AAD7-44D8-BBD7-CCE9431645EC}">
                              <a14:shadowObscured xmlns:a14="http://schemas.microsoft.com/office/drawing/2010/main"/>
                            </a:ext>
                          </a:extLst>
                        </pic:spPr>
                      </pic:pic>
                    </a:graphicData>
                  </a:graphic>
                </wp:inline>
              </w:drawing>
            </w:r>
          </w:p>
        </w:tc>
        <w:tc>
          <w:tcPr>
            <w:tcW w:w="972" w:type="dxa"/>
            <w:vAlign w:val="center"/>
          </w:tcPr>
          <w:p w14:paraId="16D351B6" w14:textId="77777777" w:rsidR="00870AB1" w:rsidRPr="008335D5" w:rsidRDefault="00870AB1" w:rsidP="00870AB1">
            <w:pPr>
              <w:jc w:val="center"/>
              <w:rPr>
                <w:rFonts w:cs="Arial"/>
                <w:b/>
                <w:noProof/>
              </w:rPr>
            </w:pPr>
            <w:r w:rsidRPr="008335D5">
              <w:rPr>
                <w:rFonts w:cs="Arial"/>
                <w:b/>
                <w:noProof/>
              </w:rPr>
              <w:t>5</w:t>
            </w:r>
          </w:p>
        </w:tc>
        <w:tc>
          <w:tcPr>
            <w:tcW w:w="3798" w:type="dxa"/>
            <w:vAlign w:val="center"/>
          </w:tcPr>
          <w:p w14:paraId="43F26C5D" w14:textId="77777777" w:rsidR="00870AB1" w:rsidRPr="008335D5" w:rsidRDefault="00870AB1" w:rsidP="00870AB1">
            <w:pPr>
              <w:jc w:val="center"/>
              <w:rPr>
                <w:rFonts w:cs="Arial"/>
                <w:noProof/>
              </w:rPr>
            </w:pPr>
            <w:r w:rsidRPr="008335D5">
              <w:rPr>
                <w:rFonts w:cs="Arial"/>
                <w:noProof/>
              </w:rPr>
              <w:drawing>
                <wp:inline distT="0" distB="0" distL="0" distR="0" wp14:anchorId="0D2CEFE8" wp14:editId="0FFC5A7F">
                  <wp:extent cx="1801716" cy="1005840"/>
                  <wp:effectExtent l="0" t="0" r="8255"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4"/>
                          <a:stretch>
                            <a:fillRect/>
                          </a:stretch>
                        </pic:blipFill>
                        <pic:spPr>
                          <a:xfrm>
                            <a:off x="0" y="0"/>
                            <a:ext cx="1801716" cy="1005840"/>
                          </a:xfrm>
                          <a:prstGeom prst="rect">
                            <a:avLst/>
                          </a:prstGeom>
                        </pic:spPr>
                      </pic:pic>
                    </a:graphicData>
                  </a:graphic>
                </wp:inline>
              </w:drawing>
            </w:r>
          </w:p>
        </w:tc>
        <w:tc>
          <w:tcPr>
            <w:tcW w:w="952" w:type="dxa"/>
            <w:vAlign w:val="center"/>
          </w:tcPr>
          <w:p w14:paraId="4633FCEF" w14:textId="77777777" w:rsidR="00870AB1" w:rsidRPr="008335D5" w:rsidRDefault="00870AB1" w:rsidP="00870AB1">
            <w:pPr>
              <w:jc w:val="center"/>
              <w:rPr>
                <w:rFonts w:cs="Arial"/>
                <w:b/>
              </w:rPr>
            </w:pPr>
            <w:r w:rsidRPr="008335D5">
              <w:rPr>
                <w:rFonts w:cs="Arial"/>
                <w:b/>
              </w:rPr>
              <w:t>10</w:t>
            </w:r>
          </w:p>
        </w:tc>
      </w:tr>
    </w:tbl>
    <w:p w14:paraId="374C1C2F" w14:textId="77777777" w:rsidR="00870AB1" w:rsidRPr="008335D5" w:rsidRDefault="00870AB1" w:rsidP="00870AB1">
      <w:pPr>
        <w:rPr>
          <w:rFonts w:cs="Arial"/>
        </w:rPr>
      </w:pPr>
    </w:p>
    <w:p w14:paraId="7DE20033" w14:textId="257EDAFC" w:rsidR="007324E8" w:rsidRDefault="007324E8">
      <w:pPr>
        <w:rPr>
          <w:rFonts w:cs="Arial"/>
        </w:rPr>
      </w:pPr>
      <w:r>
        <w:rPr>
          <w:rFonts w:cs="Arial"/>
        </w:rPr>
        <w:br w:type="page"/>
      </w:r>
    </w:p>
    <w:p w14:paraId="57100FA6" w14:textId="4AE08B05" w:rsidR="0033362D" w:rsidRDefault="0033362D" w:rsidP="0033362D">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B-4</w:t>
      </w:r>
      <w:r w:rsidRPr="008335D5">
        <w:rPr>
          <w:rFonts w:asciiTheme="minorHAnsi" w:hAnsiTheme="minorHAnsi" w:cs="Arial"/>
        </w:rPr>
        <w:t xml:space="preserve"> – </w:t>
      </w:r>
      <w:r>
        <w:rPr>
          <w:rFonts w:asciiTheme="minorHAnsi" w:hAnsiTheme="minorHAnsi" w:cs="Arial"/>
        </w:rPr>
        <w:t>Bridge Geometry and Material Properties</w:t>
      </w:r>
    </w:p>
    <w:p w14:paraId="66CF2D73" w14:textId="77777777" w:rsidR="0033362D" w:rsidRPr="0033362D" w:rsidRDefault="0033362D" w:rsidP="0033362D"/>
    <w:tbl>
      <w:tblPr>
        <w:tblW w:w="9054" w:type="dxa"/>
        <w:tblInd w:w="93" w:type="dxa"/>
        <w:tblLook w:val="04A0" w:firstRow="1" w:lastRow="0" w:firstColumn="1" w:lastColumn="0" w:noHBand="0" w:noVBand="1"/>
      </w:tblPr>
      <w:tblGrid>
        <w:gridCol w:w="4130"/>
        <w:gridCol w:w="1107"/>
        <w:gridCol w:w="2767"/>
        <w:gridCol w:w="1050"/>
      </w:tblGrid>
      <w:tr w:rsidR="0033362D" w:rsidRPr="0033362D" w14:paraId="7FD53759" w14:textId="77777777" w:rsidTr="00F97BCF">
        <w:trPr>
          <w:trHeight w:val="300"/>
        </w:trPr>
        <w:tc>
          <w:tcPr>
            <w:tcW w:w="4130" w:type="dxa"/>
            <w:tcBorders>
              <w:top w:val="nil"/>
              <w:left w:val="nil"/>
              <w:bottom w:val="nil"/>
              <w:right w:val="nil"/>
            </w:tcBorders>
            <w:shd w:val="clear" w:color="auto" w:fill="auto"/>
            <w:noWrap/>
            <w:vAlign w:val="bottom"/>
            <w:hideMark/>
          </w:tcPr>
          <w:p w14:paraId="2DA58DB2" w14:textId="77777777" w:rsidR="0033362D" w:rsidRPr="0033362D" w:rsidRDefault="0033362D" w:rsidP="0033362D">
            <w:pPr>
              <w:spacing w:after="0" w:line="240" w:lineRule="auto"/>
              <w:rPr>
                <w:rFonts w:ascii="Calibri" w:eastAsia="Times New Roman" w:hAnsi="Calibri" w:cs="Times New Roman"/>
                <w:color w:val="000000"/>
              </w:rPr>
            </w:pPr>
          </w:p>
        </w:tc>
        <w:tc>
          <w:tcPr>
            <w:tcW w:w="1107" w:type="dxa"/>
            <w:tcBorders>
              <w:top w:val="nil"/>
              <w:left w:val="nil"/>
              <w:bottom w:val="nil"/>
              <w:right w:val="nil"/>
            </w:tcBorders>
            <w:shd w:val="clear" w:color="auto" w:fill="auto"/>
            <w:noWrap/>
            <w:vAlign w:val="bottom"/>
            <w:hideMark/>
          </w:tcPr>
          <w:p w14:paraId="4339B011" w14:textId="77777777" w:rsidR="0033362D" w:rsidRPr="0033362D" w:rsidRDefault="0033362D" w:rsidP="0033362D">
            <w:pPr>
              <w:spacing w:after="0" w:line="240" w:lineRule="auto"/>
              <w:jc w:val="right"/>
              <w:rPr>
                <w:rFonts w:ascii="Calibri" w:eastAsia="Times New Roman" w:hAnsi="Calibri" w:cs="Times New Roman"/>
                <w:color w:val="000000"/>
              </w:rPr>
            </w:pPr>
            <w:proofErr w:type="spellStart"/>
            <w:r w:rsidRPr="0033362D">
              <w:rPr>
                <w:rFonts w:ascii="Calibri" w:eastAsia="Times New Roman" w:hAnsi="Calibri" w:cs="Times New Roman"/>
                <w:color w:val="000000"/>
              </w:rPr>
              <w:t>Int</w:t>
            </w:r>
            <w:proofErr w:type="spellEnd"/>
            <w:r w:rsidRPr="0033362D">
              <w:rPr>
                <w:rFonts w:ascii="Calibri" w:eastAsia="Times New Roman" w:hAnsi="Calibri" w:cs="Times New Roman"/>
                <w:color w:val="000000"/>
              </w:rPr>
              <w:t>/Ext</w:t>
            </w:r>
          </w:p>
        </w:tc>
        <w:tc>
          <w:tcPr>
            <w:tcW w:w="2767" w:type="dxa"/>
            <w:tcBorders>
              <w:top w:val="nil"/>
              <w:left w:val="nil"/>
              <w:bottom w:val="nil"/>
              <w:right w:val="nil"/>
            </w:tcBorders>
            <w:shd w:val="clear" w:color="auto" w:fill="auto"/>
            <w:noWrap/>
            <w:vAlign w:val="bottom"/>
            <w:hideMark/>
          </w:tcPr>
          <w:p w14:paraId="1724642E" w14:textId="0301B5EB" w:rsidR="0033362D" w:rsidRPr="0033362D" w:rsidRDefault="00F97B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c>
          <w:tcPr>
            <w:tcW w:w="1050" w:type="dxa"/>
            <w:tcBorders>
              <w:top w:val="nil"/>
              <w:left w:val="nil"/>
              <w:bottom w:val="nil"/>
              <w:right w:val="nil"/>
            </w:tcBorders>
            <w:shd w:val="clear" w:color="auto" w:fill="auto"/>
            <w:noWrap/>
            <w:vAlign w:val="bottom"/>
            <w:hideMark/>
          </w:tcPr>
          <w:p w14:paraId="6A23F0AE" w14:textId="03202395" w:rsidR="0033362D" w:rsidRPr="0033362D" w:rsidRDefault="0033362D" w:rsidP="0033362D">
            <w:pPr>
              <w:spacing w:after="0" w:line="240" w:lineRule="auto"/>
              <w:rPr>
                <w:rFonts w:ascii="Calibri" w:eastAsia="Times New Roman" w:hAnsi="Calibri" w:cs="Times New Roman"/>
                <w:color w:val="000000"/>
              </w:rPr>
            </w:pPr>
          </w:p>
        </w:tc>
      </w:tr>
      <w:tr w:rsidR="0033362D" w:rsidRPr="0033362D" w14:paraId="20EEF5B9" w14:textId="77777777" w:rsidTr="00F97BCF">
        <w:trPr>
          <w:trHeight w:val="300"/>
        </w:trPr>
        <w:tc>
          <w:tcPr>
            <w:tcW w:w="5237" w:type="dxa"/>
            <w:gridSpan w:val="2"/>
            <w:tcBorders>
              <w:top w:val="nil"/>
              <w:left w:val="nil"/>
              <w:bottom w:val="nil"/>
              <w:right w:val="nil"/>
            </w:tcBorders>
            <w:shd w:val="clear" w:color="auto" w:fill="auto"/>
            <w:noWrap/>
            <w:vAlign w:val="bottom"/>
            <w:hideMark/>
          </w:tcPr>
          <w:p w14:paraId="31B94001" w14:textId="77777777" w:rsidR="0033362D" w:rsidRPr="0033362D" w:rsidRDefault="0033362D"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Material Properties</w:t>
            </w:r>
          </w:p>
        </w:tc>
        <w:tc>
          <w:tcPr>
            <w:tcW w:w="2767" w:type="dxa"/>
            <w:tcBorders>
              <w:top w:val="nil"/>
              <w:left w:val="nil"/>
              <w:bottom w:val="nil"/>
              <w:right w:val="nil"/>
            </w:tcBorders>
            <w:shd w:val="clear" w:color="auto" w:fill="auto"/>
            <w:noWrap/>
            <w:vAlign w:val="bottom"/>
            <w:hideMark/>
          </w:tcPr>
          <w:p w14:paraId="2AD924C8" w14:textId="77777777" w:rsidR="0033362D" w:rsidRPr="0033362D" w:rsidRDefault="0033362D"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764CBE5" w14:textId="77777777" w:rsidR="0033362D" w:rsidRPr="0033362D" w:rsidRDefault="0033362D" w:rsidP="0033362D">
            <w:pPr>
              <w:spacing w:after="0" w:line="240" w:lineRule="auto"/>
              <w:rPr>
                <w:rFonts w:ascii="Calibri" w:eastAsia="Times New Roman" w:hAnsi="Calibri" w:cs="Times New Roman"/>
                <w:color w:val="000000"/>
              </w:rPr>
            </w:pPr>
          </w:p>
        </w:tc>
      </w:tr>
      <w:tr w:rsidR="0033362D" w:rsidRPr="0033362D" w14:paraId="062943D2" w14:textId="77777777" w:rsidTr="00F97BCF">
        <w:trPr>
          <w:trHeight w:val="300"/>
        </w:trPr>
        <w:tc>
          <w:tcPr>
            <w:tcW w:w="4130" w:type="dxa"/>
            <w:tcBorders>
              <w:top w:val="nil"/>
              <w:left w:val="nil"/>
              <w:bottom w:val="nil"/>
              <w:right w:val="nil"/>
            </w:tcBorders>
            <w:shd w:val="clear" w:color="auto" w:fill="auto"/>
            <w:noWrap/>
            <w:vAlign w:val="bottom"/>
            <w:hideMark/>
          </w:tcPr>
          <w:p w14:paraId="0A557268" w14:textId="77777777" w:rsidR="0033362D" w:rsidRPr="0033362D" w:rsidRDefault="0033362D"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 xml:space="preserve">Steel </w:t>
            </w:r>
            <w:proofErr w:type="spellStart"/>
            <w:r w:rsidRPr="0033362D">
              <w:rPr>
                <w:rFonts w:ascii="Calibri" w:eastAsia="Times New Roman" w:hAnsi="Calibri" w:cs="Times New Roman"/>
                <w:color w:val="000000"/>
              </w:rPr>
              <w:t>Fy</w:t>
            </w:r>
            <w:proofErr w:type="spellEnd"/>
            <w:r w:rsidRPr="0033362D">
              <w:rPr>
                <w:rFonts w:ascii="Calibri" w:eastAsia="Times New Roman" w:hAnsi="Calibri" w:cs="Times New Roman"/>
                <w:color w:val="000000"/>
              </w:rPr>
              <w:t xml:space="preserve"> (psi)</w:t>
            </w:r>
          </w:p>
        </w:tc>
        <w:tc>
          <w:tcPr>
            <w:tcW w:w="1107" w:type="dxa"/>
            <w:tcBorders>
              <w:top w:val="nil"/>
              <w:left w:val="nil"/>
              <w:bottom w:val="nil"/>
              <w:right w:val="nil"/>
            </w:tcBorders>
            <w:shd w:val="clear" w:color="auto" w:fill="auto"/>
            <w:noWrap/>
            <w:vAlign w:val="bottom"/>
            <w:hideMark/>
          </w:tcPr>
          <w:p w14:paraId="0B12BC1A" w14:textId="77777777" w:rsidR="0033362D" w:rsidRPr="0033362D" w:rsidRDefault="0033362D"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30000</w:t>
            </w:r>
          </w:p>
        </w:tc>
        <w:tc>
          <w:tcPr>
            <w:tcW w:w="2767" w:type="dxa"/>
            <w:tcBorders>
              <w:top w:val="nil"/>
              <w:left w:val="nil"/>
              <w:bottom w:val="nil"/>
              <w:right w:val="nil"/>
            </w:tcBorders>
            <w:shd w:val="clear" w:color="auto" w:fill="auto"/>
            <w:noWrap/>
            <w:vAlign w:val="bottom"/>
            <w:hideMark/>
          </w:tcPr>
          <w:p w14:paraId="68C6ED63" w14:textId="21926ADF" w:rsidR="0033362D" w:rsidRPr="0033362D" w:rsidRDefault="00F97B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c>
          <w:tcPr>
            <w:tcW w:w="1050" w:type="dxa"/>
            <w:tcBorders>
              <w:top w:val="nil"/>
              <w:left w:val="nil"/>
              <w:bottom w:val="nil"/>
              <w:right w:val="nil"/>
            </w:tcBorders>
            <w:shd w:val="clear" w:color="auto" w:fill="auto"/>
            <w:noWrap/>
            <w:vAlign w:val="bottom"/>
            <w:hideMark/>
          </w:tcPr>
          <w:p w14:paraId="328DD4CB" w14:textId="77777777" w:rsidR="0033362D" w:rsidRPr="0033362D" w:rsidRDefault="0033362D" w:rsidP="0033362D">
            <w:pPr>
              <w:spacing w:after="0" w:line="240" w:lineRule="auto"/>
              <w:rPr>
                <w:rFonts w:ascii="Calibri" w:eastAsia="Times New Roman" w:hAnsi="Calibri" w:cs="Times New Roman"/>
                <w:color w:val="000000"/>
              </w:rPr>
            </w:pPr>
          </w:p>
        </w:tc>
      </w:tr>
      <w:tr w:rsidR="00F97BCF" w:rsidRPr="0033362D" w14:paraId="36D11D14" w14:textId="77777777" w:rsidTr="00F97BCF">
        <w:trPr>
          <w:trHeight w:val="300"/>
        </w:trPr>
        <w:tc>
          <w:tcPr>
            <w:tcW w:w="4130" w:type="dxa"/>
            <w:tcBorders>
              <w:top w:val="nil"/>
              <w:left w:val="nil"/>
              <w:bottom w:val="nil"/>
              <w:right w:val="nil"/>
            </w:tcBorders>
            <w:shd w:val="clear" w:color="auto" w:fill="auto"/>
            <w:noWrap/>
            <w:vAlign w:val="bottom"/>
            <w:hideMark/>
          </w:tcPr>
          <w:p w14:paraId="781B7B1E"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 xml:space="preserve">Concrete </w:t>
            </w:r>
            <w:proofErr w:type="spellStart"/>
            <w:r w:rsidRPr="0033362D">
              <w:rPr>
                <w:rFonts w:ascii="Calibri" w:eastAsia="Times New Roman" w:hAnsi="Calibri" w:cs="Times New Roman"/>
                <w:color w:val="000000"/>
              </w:rPr>
              <w:t>f'c</w:t>
            </w:r>
            <w:proofErr w:type="spellEnd"/>
            <w:r w:rsidRPr="0033362D">
              <w:rPr>
                <w:rFonts w:ascii="Calibri" w:eastAsia="Times New Roman" w:hAnsi="Calibri" w:cs="Times New Roman"/>
                <w:color w:val="000000"/>
              </w:rPr>
              <w:t xml:space="preserve"> (psi)</w:t>
            </w:r>
          </w:p>
        </w:tc>
        <w:tc>
          <w:tcPr>
            <w:tcW w:w="1107" w:type="dxa"/>
            <w:tcBorders>
              <w:top w:val="nil"/>
              <w:left w:val="nil"/>
              <w:bottom w:val="nil"/>
              <w:right w:val="nil"/>
            </w:tcBorders>
            <w:shd w:val="clear" w:color="auto" w:fill="auto"/>
            <w:noWrap/>
            <w:vAlign w:val="bottom"/>
            <w:hideMark/>
          </w:tcPr>
          <w:p w14:paraId="514F3811"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2500</w:t>
            </w:r>
          </w:p>
        </w:tc>
        <w:tc>
          <w:tcPr>
            <w:tcW w:w="2767" w:type="dxa"/>
            <w:tcBorders>
              <w:top w:val="nil"/>
              <w:left w:val="nil"/>
              <w:bottom w:val="nil"/>
              <w:right w:val="nil"/>
            </w:tcBorders>
            <w:shd w:val="clear" w:color="auto" w:fill="auto"/>
            <w:noWrap/>
            <w:vAlign w:val="bottom"/>
            <w:hideMark/>
          </w:tcPr>
          <w:p w14:paraId="6726BBEA" w14:textId="33E77202" w:rsidR="00F97BCF" w:rsidRPr="0033362D" w:rsidRDefault="00F97B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c>
          <w:tcPr>
            <w:tcW w:w="1050" w:type="dxa"/>
            <w:tcBorders>
              <w:top w:val="nil"/>
              <w:left w:val="nil"/>
              <w:bottom w:val="nil"/>
              <w:right w:val="nil"/>
            </w:tcBorders>
            <w:shd w:val="clear" w:color="auto" w:fill="auto"/>
            <w:noWrap/>
            <w:vAlign w:val="bottom"/>
            <w:hideMark/>
          </w:tcPr>
          <w:p w14:paraId="5403F4BF"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350A15E3" w14:textId="77777777" w:rsidTr="00F97BCF">
        <w:trPr>
          <w:trHeight w:val="300"/>
        </w:trPr>
        <w:tc>
          <w:tcPr>
            <w:tcW w:w="4130" w:type="dxa"/>
            <w:tcBorders>
              <w:top w:val="nil"/>
              <w:left w:val="nil"/>
              <w:bottom w:val="nil"/>
              <w:right w:val="nil"/>
            </w:tcBorders>
            <w:shd w:val="clear" w:color="auto" w:fill="auto"/>
            <w:noWrap/>
            <w:vAlign w:val="bottom"/>
            <w:hideMark/>
          </w:tcPr>
          <w:p w14:paraId="0F554C01"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Concrete Modulus (psi)</w:t>
            </w:r>
          </w:p>
        </w:tc>
        <w:tc>
          <w:tcPr>
            <w:tcW w:w="1107" w:type="dxa"/>
            <w:tcBorders>
              <w:top w:val="nil"/>
              <w:left w:val="nil"/>
              <w:bottom w:val="nil"/>
              <w:right w:val="nil"/>
            </w:tcBorders>
            <w:shd w:val="clear" w:color="auto" w:fill="auto"/>
            <w:noWrap/>
            <w:vAlign w:val="bottom"/>
            <w:hideMark/>
          </w:tcPr>
          <w:p w14:paraId="56517DA1"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2850000</w:t>
            </w:r>
          </w:p>
        </w:tc>
        <w:tc>
          <w:tcPr>
            <w:tcW w:w="2767" w:type="dxa"/>
            <w:tcBorders>
              <w:top w:val="nil"/>
              <w:left w:val="nil"/>
              <w:bottom w:val="nil"/>
              <w:right w:val="nil"/>
            </w:tcBorders>
            <w:shd w:val="clear" w:color="auto" w:fill="auto"/>
            <w:noWrap/>
            <w:vAlign w:val="bottom"/>
            <w:hideMark/>
          </w:tcPr>
          <w:p w14:paraId="0F4D7D55"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2ACDD250"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592FA39D" w14:textId="77777777" w:rsidTr="00F97BCF">
        <w:trPr>
          <w:trHeight w:val="345"/>
        </w:trPr>
        <w:tc>
          <w:tcPr>
            <w:tcW w:w="4130" w:type="dxa"/>
            <w:tcBorders>
              <w:top w:val="nil"/>
              <w:left w:val="nil"/>
              <w:bottom w:val="nil"/>
              <w:right w:val="nil"/>
            </w:tcBorders>
            <w:shd w:val="clear" w:color="auto" w:fill="auto"/>
            <w:noWrap/>
            <w:vAlign w:val="bottom"/>
            <w:hideMark/>
          </w:tcPr>
          <w:p w14:paraId="5EF68299" w14:textId="5BC279A4"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Weight of Concrete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 ft</w:t>
            </w:r>
            <w:r w:rsidRPr="0033362D">
              <w:rPr>
                <w:rFonts w:ascii="Calibri" w:eastAsia="Times New Roman" w:hAnsi="Calibri" w:cs="Times New Roman"/>
                <w:color w:val="000000"/>
                <w:vertAlign w:val="superscript"/>
              </w:rPr>
              <w:t>3</w:t>
            </w:r>
            <w:r w:rsidRPr="0033362D">
              <w:rPr>
                <w:rFonts w:ascii="Calibri" w:eastAsia="Times New Roman" w:hAnsi="Calibri" w:cs="Times New Roman"/>
                <w:color w:val="000000"/>
              </w:rPr>
              <w:t>)</w:t>
            </w:r>
          </w:p>
        </w:tc>
        <w:tc>
          <w:tcPr>
            <w:tcW w:w="1107" w:type="dxa"/>
            <w:tcBorders>
              <w:top w:val="nil"/>
              <w:left w:val="nil"/>
              <w:bottom w:val="nil"/>
              <w:right w:val="nil"/>
            </w:tcBorders>
            <w:shd w:val="clear" w:color="auto" w:fill="auto"/>
            <w:noWrap/>
            <w:vAlign w:val="bottom"/>
            <w:hideMark/>
          </w:tcPr>
          <w:p w14:paraId="31FD1F52" w14:textId="746A11C6" w:rsidR="00F97BCF" w:rsidRPr="0033362D" w:rsidRDefault="00F97BCF" w:rsidP="00F97BCF">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w:t>
            </w:r>
          </w:p>
        </w:tc>
        <w:tc>
          <w:tcPr>
            <w:tcW w:w="2767" w:type="dxa"/>
            <w:tcBorders>
              <w:top w:val="nil"/>
              <w:left w:val="nil"/>
              <w:bottom w:val="nil"/>
              <w:right w:val="nil"/>
            </w:tcBorders>
            <w:shd w:val="clear" w:color="auto" w:fill="auto"/>
            <w:noWrap/>
            <w:vAlign w:val="bottom"/>
            <w:hideMark/>
          </w:tcPr>
          <w:p w14:paraId="56A74A4E"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ADA710B"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6952CA0C" w14:textId="77777777" w:rsidTr="00F97BCF">
        <w:trPr>
          <w:trHeight w:val="345"/>
        </w:trPr>
        <w:tc>
          <w:tcPr>
            <w:tcW w:w="4130" w:type="dxa"/>
            <w:tcBorders>
              <w:top w:val="nil"/>
              <w:left w:val="nil"/>
              <w:bottom w:val="nil"/>
              <w:right w:val="nil"/>
            </w:tcBorders>
            <w:shd w:val="clear" w:color="auto" w:fill="auto"/>
            <w:noWrap/>
            <w:vAlign w:val="bottom"/>
            <w:hideMark/>
          </w:tcPr>
          <w:p w14:paraId="13A4982D"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Weight of Steel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/ft</w:t>
            </w:r>
            <w:r w:rsidRPr="0033362D">
              <w:rPr>
                <w:rFonts w:ascii="Calibri" w:eastAsia="Times New Roman" w:hAnsi="Calibri" w:cs="Times New Roman"/>
                <w:color w:val="000000"/>
                <w:vertAlign w:val="superscript"/>
              </w:rPr>
              <w:t>3</w:t>
            </w:r>
            <w:r w:rsidRPr="0033362D">
              <w:rPr>
                <w:rFonts w:ascii="Calibri" w:eastAsia="Times New Roman" w:hAnsi="Calibri" w:cs="Times New Roman"/>
                <w:color w:val="000000"/>
              </w:rPr>
              <w:t>)</w:t>
            </w:r>
          </w:p>
        </w:tc>
        <w:tc>
          <w:tcPr>
            <w:tcW w:w="1107" w:type="dxa"/>
            <w:tcBorders>
              <w:top w:val="nil"/>
              <w:left w:val="nil"/>
              <w:bottom w:val="nil"/>
              <w:right w:val="nil"/>
            </w:tcBorders>
            <w:shd w:val="clear" w:color="auto" w:fill="auto"/>
            <w:noWrap/>
            <w:vAlign w:val="bottom"/>
            <w:hideMark/>
          </w:tcPr>
          <w:p w14:paraId="2C6EBD88"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490</w:t>
            </w:r>
          </w:p>
        </w:tc>
        <w:tc>
          <w:tcPr>
            <w:tcW w:w="2767" w:type="dxa"/>
            <w:tcBorders>
              <w:top w:val="nil"/>
              <w:left w:val="nil"/>
              <w:bottom w:val="nil"/>
              <w:right w:val="nil"/>
            </w:tcBorders>
            <w:shd w:val="clear" w:color="auto" w:fill="auto"/>
            <w:noWrap/>
            <w:vAlign w:val="bottom"/>
            <w:hideMark/>
          </w:tcPr>
          <w:p w14:paraId="2F69D350"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09DC73CA"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7706DF7D" w14:textId="77777777" w:rsidTr="00F97BCF">
        <w:trPr>
          <w:trHeight w:val="300"/>
        </w:trPr>
        <w:tc>
          <w:tcPr>
            <w:tcW w:w="5237" w:type="dxa"/>
            <w:gridSpan w:val="2"/>
            <w:tcBorders>
              <w:top w:val="nil"/>
              <w:left w:val="nil"/>
              <w:bottom w:val="nil"/>
              <w:right w:val="nil"/>
            </w:tcBorders>
            <w:shd w:val="clear" w:color="auto" w:fill="auto"/>
            <w:noWrap/>
            <w:vAlign w:val="bottom"/>
            <w:hideMark/>
          </w:tcPr>
          <w:p w14:paraId="281E1B02" w14:textId="77777777" w:rsidR="00F97BCF" w:rsidRPr="0033362D" w:rsidRDefault="00F97BCF"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Beam Cross Section</w:t>
            </w:r>
          </w:p>
        </w:tc>
        <w:tc>
          <w:tcPr>
            <w:tcW w:w="2767" w:type="dxa"/>
            <w:tcBorders>
              <w:top w:val="nil"/>
              <w:left w:val="nil"/>
              <w:bottom w:val="nil"/>
              <w:right w:val="nil"/>
            </w:tcBorders>
            <w:shd w:val="clear" w:color="auto" w:fill="auto"/>
            <w:noWrap/>
            <w:vAlign w:val="bottom"/>
            <w:hideMark/>
          </w:tcPr>
          <w:p w14:paraId="25FEDDBE"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3D8D7679"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69A943C0" w14:textId="77777777" w:rsidTr="00F97BCF">
        <w:trPr>
          <w:trHeight w:val="300"/>
        </w:trPr>
        <w:tc>
          <w:tcPr>
            <w:tcW w:w="4130" w:type="dxa"/>
            <w:tcBorders>
              <w:top w:val="nil"/>
              <w:left w:val="nil"/>
              <w:bottom w:val="nil"/>
              <w:right w:val="nil"/>
            </w:tcBorders>
            <w:shd w:val="clear" w:color="auto" w:fill="auto"/>
            <w:noWrap/>
            <w:vAlign w:val="bottom"/>
            <w:hideMark/>
          </w:tcPr>
          <w:p w14:paraId="5DB8AEF3"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Deck Offset* (in.)</w:t>
            </w:r>
          </w:p>
        </w:tc>
        <w:tc>
          <w:tcPr>
            <w:tcW w:w="1107" w:type="dxa"/>
            <w:tcBorders>
              <w:top w:val="nil"/>
              <w:left w:val="nil"/>
              <w:bottom w:val="nil"/>
              <w:right w:val="nil"/>
            </w:tcBorders>
            <w:shd w:val="clear" w:color="auto" w:fill="auto"/>
            <w:noWrap/>
            <w:vAlign w:val="bottom"/>
            <w:hideMark/>
          </w:tcPr>
          <w:p w14:paraId="111C99BD"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-5.5</w:t>
            </w:r>
          </w:p>
        </w:tc>
        <w:tc>
          <w:tcPr>
            <w:tcW w:w="2767" w:type="dxa"/>
            <w:tcBorders>
              <w:top w:val="nil"/>
              <w:left w:val="nil"/>
              <w:bottom w:val="nil"/>
              <w:right w:val="nil"/>
            </w:tcBorders>
            <w:shd w:val="clear" w:color="auto" w:fill="auto"/>
            <w:noWrap/>
            <w:vAlign w:val="bottom"/>
            <w:hideMark/>
          </w:tcPr>
          <w:p w14:paraId="1142ABFF"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45CD224A"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778DAFF9" w14:textId="77777777" w:rsidTr="00F97BCF">
        <w:trPr>
          <w:trHeight w:val="300"/>
        </w:trPr>
        <w:tc>
          <w:tcPr>
            <w:tcW w:w="4130" w:type="dxa"/>
            <w:tcBorders>
              <w:top w:val="nil"/>
              <w:left w:val="nil"/>
              <w:bottom w:val="nil"/>
              <w:right w:val="nil"/>
            </w:tcBorders>
            <w:shd w:val="clear" w:color="auto" w:fill="auto"/>
            <w:noWrap/>
            <w:vAlign w:val="bottom"/>
            <w:hideMark/>
          </w:tcPr>
          <w:p w14:paraId="1D9918E9"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Deck thickness (in.)</w:t>
            </w:r>
          </w:p>
        </w:tc>
        <w:tc>
          <w:tcPr>
            <w:tcW w:w="1107" w:type="dxa"/>
            <w:tcBorders>
              <w:top w:val="nil"/>
              <w:left w:val="nil"/>
              <w:bottom w:val="nil"/>
              <w:right w:val="nil"/>
            </w:tcBorders>
            <w:shd w:val="clear" w:color="auto" w:fill="auto"/>
            <w:noWrap/>
            <w:vAlign w:val="bottom"/>
            <w:hideMark/>
          </w:tcPr>
          <w:p w14:paraId="155D554D"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9</w:t>
            </w:r>
          </w:p>
        </w:tc>
        <w:tc>
          <w:tcPr>
            <w:tcW w:w="2767" w:type="dxa"/>
            <w:tcBorders>
              <w:top w:val="nil"/>
              <w:left w:val="nil"/>
              <w:bottom w:val="nil"/>
              <w:right w:val="nil"/>
            </w:tcBorders>
            <w:shd w:val="clear" w:color="auto" w:fill="auto"/>
            <w:noWrap/>
            <w:vAlign w:val="bottom"/>
            <w:hideMark/>
          </w:tcPr>
          <w:p w14:paraId="389E165B"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23CC816B"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44313625" w14:textId="77777777" w:rsidTr="00F97BCF">
        <w:trPr>
          <w:trHeight w:val="300"/>
        </w:trPr>
        <w:tc>
          <w:tcPr>
            <w:tcW w:w="4130" w:type="dxa"/>
            <w:tcBorders>
              <w:top w:val="nil"/>
              <w:left w:val="nil"/>
              <w:bottom w:val="nil"/>
              <w:right w:val="nil"/>
            </w:tcBorders>
            <w:shd w:val="clear" w:color="auto" w:fill="auto"/>
            <w:noWrap/>
            <w:vAlign w:val="bottom"/>
            <w:hideMark/>
          </w:tcPr>
          <w:p w14:paraId="11A4D5F3"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Effective width (in.)</w:t>
            </w:r>
          </w:p>
        </w:tc>
        <w:tc>
          <w:tcPr>
            <w:tcW w:w="1107" w:type="dxa"/>
            <w:tcBorders>
              <w:top w:val="nil"/>
              <w:left w:val="nil"/>
              <w:bottom w:val="nil"/>
              <w:right w:val="nil"/>
            </w:tcBorders>
            <w:shd w:val="clear" w:color="auto" w:fill="auto"/>
            <w:noWrap/>
            <w:vAlign w:val="bottom"/>
            <w:hideMark/>
          </w:tcPr>
          <w:p w14:paraId="7BB093BB"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52</w:t>
            </w:r>
          </w:p>
        </w:tc>
        <w:tc>
          <w:tcPr>
            <w:tcW w:w="2767" w:type="dxa"/>
            <w:tcBorders>
              <w:top w:val="nil"/>
              <w:left w:val="nil"/>
              <w:bottom w:val="nil"/>
              <w:right w:val="nil"/>
            </w:tcBorders>
            <w:shd w:val="clear" w:color="auto" w:fill="auto"/>
            <w:noWrap/>
            <w:vAlign w:val="bottom"/>
            <w:hideMark/>
          </w:tcPr>
          <w:p w14:paraId="40205F93" w14:textId="61721D65" w:rsidR="00F97BCF" w:rsidRPr="0033362D" w:rsidRDefault="00F97BCF" w:rsidP="00F97BC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33362D">
              <w:rPr>
                <w:rFonts w:ascii="Calibri" w:eastAsia="Times New Roman" w:hAnsi="Calibri" w:cs="Times New Roman"/>
                <w:color w:val="000000"/>
              </w:rPr>
              <w:t>53</w:t>
            </w:r>
          </w:p>
        </w:tc>
        <w:tc>
          <w:tcPr>
            <w:tcW w:w="1050" w:type="dxa"/>
            <w:tcBorders>
              <w:top w:val="nil"/>
              <w:left w:val="nil"/>
              <w:bottom w:val="nil"/>
              <w:right w:val="nil"/>
            </w:tcBorders>
            <w:shd w:val="clear" w:color="auto" w:fill="auto"/>
            <w:noWrap/>
            <w:vAlign w:val="bottom"/>
            <w:hideMark/>
          </w:tcPr>
          <w:p w14:paraId="34FF60CC"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38B1AB32" w14:textId="77777777" w:rsidTr="00F97BCF">
        <w:trPr>
          <w:trHeight w:val="300"/>
        </w:trPr>
        <w:tc>
          <w:tcPr>
            <w:tcW w:w="4130" w:type="dxa"/>
            <w:tcBorders>
              <w:top w:val="nil"/>
              <w:left w:val="nil"/>
              <w:bottom w:val="nil"/>
              <w:right w:val="nil"/>
            </w:tcBorders>
            <w:shd w:val="clear" w:color="auto" w:fill="auto"/>
            <w:noWrap/>
            <w:vAlign w:val="bottom"/>
            <w:hideMark/>
          </w:tcPr>
          <w:p w14:paraId="2EF70096"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Flange thickness (in.)</w:t>
            </w:r>
          </w:p>
        </w:tc>
        <w:tc>
          <w:tcPr>
            <w:tcW w:w="1107" w:type="dxa"/>
            <w:tcBorders>
              <w:top w:val="nil"/>
              <w:left w:val="nil"/>
              <w:bottom w:val="nil"/>
              <w:right w:val="nil"/>
            </w:tcBorders>
            <w:shd w:val="clear" w:color="auto" w:fill="auto"/>
            <w:noWrap/>
            <w:vAlign w:val="bottom"/>
            <w:hideMark/>
          </w:tcPr>
          <w:p w14:paraId="54DE377C"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0.741</w:t>
            </w:r>
          </w:p>
        </w:tc>
        <w:tc>
          <w:tcPr>
            <w:tcW w:w="2767" w:type="dxa"/>
            <w:tcBorders>
              <w:top w:val="nil"/>
              <w:left w:val="nil"/>
              <w:bottom w:val="nil"/>
              <w:right w:val="nil"/>
            </w:tcBorders>
            <w:shd w:val="clear" w:color="auto" w:fill="auto"/>
            <w:noWrap/>
            <w:vAlign w:val="bottom"/>
            <w:hideMark/>
          </w:tcPr>
          <w:p w14:paraId="6C036457"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592D44B5"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5DDCEDB7" w14:textId="77777777" w:rsidTr="00F97BCF">
        <w:trPr>
          <w:trHeight w:val="300"/>
        </w:trPr>
        <w:tc>
          <w:tcPr>
            <w:tcW w:w="4130" w:type="dxa"/>
            <w:tcBorders>
              <w:top w:val="nil"/>
              <w:left w:val="nil"/>
              <w:bottom w:val="nil"/>
              <w:right w:val="nil"/>
            </w:tcBorders>
            <w:shd w:val="clear" w:color="auto" w:fill="auto"/>
            <w:noWrap/>
            <w:vAlign w:val="bottom"/>
            <w:hideMark/>
          </w:tcPr>
          <w:p w14:paraId="13017608"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Flange width (in.)</w:t>
            </w:r>
          </w:p>
        </w:tc>
        <w:tc>
          <w:tcPr>
            <w:tcW w:w="1107" w:type="dxa"/>
            <w:tcBorders>
              <w:top w:val="nil"/>
              <w:left w:val="nil"/>
              <w:bottom w:val="nil"/>
              <w:right w:val="nil"/>
            </w:tcBorders>
            <w:shd w:val="clear" w:color="auto" w:fill="auto"/>
            <w:noWrap/>
            <w:vAlign w:val="bottom"/>
            <w:hideMark/>
          </w:tcPr>
          <w:p w14:paraId="3A19D4B8"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8.7</w:t>
            </w:r>
          </w:p>
        </w:tc>
        <w:tc>
          <w:tcPr>
            <w:tcW w:w="2767" w:type="dxa"/>
            <w:tcBorders>
              <w:top w:val="nil"/>
              <w:left w:val="nil"/>
              <w:bottom w:val="nil"/>
              <w:right w:val="nil"/>
            </w:tcBorders>
            <w:shd w:val="clear" w:color="auto" w:fill="auto"/>
            <w:noWrap/>
            <w:vAlign w:val="bottom"/>
            <w:hideMark/>
          </w:tcPr>
          <w:p w14:paraId="0C025915"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512043FC"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191FA5FD" w14:textId="77777777" w:rsidTr="00F97BCF">
        <w:trPr>
          <w:trHeight w:val="300"/>
        </w:trPr>
        <w:tc>
          <w:tcPr>
            <w:tcW w:w="4130" w:type="dxa"/>
            <w:tcBorders>
              <w:top w:val="nil"/>
              <w:left w:val="nil"/>
              <w:bottom w:val="nil"/>
              <w:right w:val="nil"/>
            </w:tcBorders>
            <w:shd w:val="clear" w:color="auto" w:fill="auto"/>
            <w:noWrap/>
            <w:vAlign w:val="bottom"/>
            <w:hideMark/>
          </w:tcPr>
          <w:p w14:paraId="7F987725"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Web thickness (in.)</w:t>
            </w:r>
          </w:p>
        </w:tc>
        <w:tc>
          <w:tcPr>
            <w:tcW w:w="1107" w:type="dxa"/>
            <w:tcBorders>
              <w:top w:val="nil"/>
              <w:left w:val="nil"/>
              <w:bottom w:val="nil"/>
              <w:right w:val="nil"/>
            </w:tcBorders>
            <w:shd w:val="clear" w:color="auto" w:fill="auto"/>
            <w:noWrap/>
            <w:vAlign w:val="bottom"/>
            <w:hideMark/>
          </w:tcPr>
          <w:p w14:paraId="171FB557"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0.37</w:t>
            </w:r>
          </w:p>
        </w:tc>
        <w:tc>
          <w:tcPr>
            <w:tcW w:w="2767" w:type="dxa"/>
            <w:tcBorders>
              <w:top w:val="nil"/>
              <w:left w:val="nil"/>
              <w:bottom w:val="nil"/>
              <w:right w:val="nil"/>
            </w:tcBorders>
            <w:shd w:val="clear" w:color="auto" w:fill="auto"/>
            <w:noWrap/>
            <w:vAlign w:val="bottom"/>
            <w:hideMark/>
          </w:tcPr>
          <w:p w14:paraId="367C777D"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000C8AE"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4571F8C9" w14:textId="77777777" w:rsidTr="00F97BCF">
        <w:trPr>
          <w:trHeight w:val="300"/>
        </w:trPr>
        <w:tc>
          <w:tcPr>
            <w:tcW w:w="4130" w:type="dxa"/>
            <w:tcBorders>
              <w:top w:val="nil"/>
              <w:left w:val="nil"/>
              <w:bottom w:val="nil"/>
              <w:right w:val="nil"/>
            </w:tcBorders>
            <w:shd w:val="clear" w:color="auto" w:fill="auto"/>
            <w:noWrap/>
            <w:vAlign w:val="bottom"/>
            <w:hideMark/>
          </w:tcPr>
          <w:p w14:paraId="6E2F882A"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Web depth (in.)</w:t>
            </w:r>
          </w:p>
        </w:tc>
        <w:tc>
          <w:tcPr>
            <w:tcW w:w="1107" w:type="dxa"/>
            <w:tcBorders>
              <w:top w:val="nil"/>
              <w:left w:val="nil"/>
              <w:bottom w:val="nil"/>
              <w:right w:val="nil"/>
            </w:tcBorders>
            <w:shd w:val="clear" w:color="auto" w:fill="auto"/>
            <w:noWrap/>
            <w:vAlign w:val="bottom"/>
            <w:hideMark/>
          </w:tcPr>
          <w:p w14:paraId="3087A85F"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22.518</w:t>
            </w:r>
          </w:p>
        </w:tc>
        <w:tc>
          <w:tcPr>
            <w:tcW w:w="2767" w:type="dxa"/>
            <w:tcBorders>
              <w:top w:val="nil"/>
              <w:left w:val="nil"/>
              <w:bottom w:val="nil"/>
              <w:right w:val="nil"/>
            </w:tcBorders>
            <w:shd w:val="clear" w:color="auto" w:fill="auto"/>
            <w:noWrap/>
            <w:vAlign w:val="bottom"/>
            <w:hideMark/>
          </w:tcPr>
          <w:p w14:paraId="5F531AC1"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12363A94"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562F047B" w14:textId="77777777" w:rsidTr="00F97BCF">
        <w:trPr>
          <w:trHeight w:val="300"/>
        </w:trPr>
        <w:tc>
          <w:tcPr>
            <w:tcW w:w="4130" w:type="dxa"/>
            <w:tcBorders>
              <w:top w:val="nil"/>
              <w:left w:val="nil"/>
              <w:bottom w:val="nil"/>
              <w:right w:val="nil"/>
            </w:tcBorders>
            <w:shd w:val="clear" w:color="auto" w:fill="auto"/>
            <w:noWrap/>
            <w:vAlign w:val="bottom"/>
            <w:hideMark/>
          </w:tcPr>
          <w:p w14:paraId="406219A0"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Encasement width (in.)</w:t>
            </w:r>
          </w:p>
        </w:tc>
        <w:tc>
          <w:tcPr>
            <w:tcW w:w="1107" w:type="dxa"/>
            <w:tcBorders>
              <w:top w:val="nil"/>
              <w:left w:val="nil"/>
              <w:bottom w:val="nil"/>
              <w:right w:val="nil"/>
            </w:tcBorders>
            <w:shd w:val="clear" w:color="auto" w:fill="auto"/>
            <w:noWrap/>
            <w:vAlign w:val="bottom"/>
            <w:hideMark/>
          </w:tcPr>
          <w:p w14:paraId="0E7DEA77"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16</w:t>
            </w:r>
          </w:p>
        </w:tc>
        <w:tc>
          <w:tcPr>
            <w:tcW w:w="2767" w:type="dxa"/>
            <w:tcBorders>
              <w:top w:val="nil"/>
              <w:left w:val="nil"/>
              <w:bottom w:val="nil"/>
              <w:right w:val="nil"/>
            </w:tcBorders>
            <w:shd w:val="clear" w:color="auto" w:fill="auto"/>
            <w:noWrap/>
            <w:vAlign w:val="bottom"/>
            <w:hideMark/>
          </w:tcPr>
          <w:p w14:paraId="0F989AD2"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C78179E"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15EE8398" w14:textId="77777777" w:rsidTr="00F97BCF">
        <w:trPr>
          <w:trHeight w:val="300"/>
        </w:trPr>
        <w:tc>
          <w:tcPr>
            <w:tcW w:w="4130" w:type="dxa"/>
            <w:tcBorders>
              <w:top w:val="nil"/>
              <w:left w:val="nil"/>
              <w:bottom w:val="nil"/>
              <w:right w:val="nil"/>
            </w:tcBorders>
            <w:shd w:val="clear" w:color="auto" w:fill="auto"/>
            <w:noWrap/>
            <w:vAlign w:val="bottom"/>
            <w:hideMark/>
          </w:tcPr>
          <w:p w14:paraId="64CBB4BA"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Encasement depth (in.)</w:t>
            </w:r>
          </w:p>
        </w:tc>
        <w:tc>
          <w:tcPr>
            <w:tcW w:w="1107" w:type="dxa"/>
            <w:tcBorders>
              <w:top w:val="nil"/>
              <w:left w:val="nil"/>
              <w:bottom w:val="nil"/>
              <w:right w:val="nil"/>
            </w:tcBorders>
            <w:shd w:val="clear" w:color="auto" w:fill="auto"/>
            <w:noWrap/>
            <w:vAlign w:val="bottom"/>
            <w:hideMark/>
          </w:tcPr>
          <w:p w14:paraId="75E13FCC"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20.5</w:t>
            </w:r>
          </w:p>
        </w:tc>
        <w:tc>
          <w:tcPr>
            <w:tcW w:w="2767" w:type="dxa"/>
            <w:tcBorders>
              <w:top w:val="nil"/>
              <w:left w:val="nil"/>
              <w:bottom w:val="nil"/>
              <w:right w:val="nil"/>
            </w:tcBorders>
            <w:shd w:val="clear" w:color="auto" w:fill="auto"/>
            <w:noWrap/>
            <w:vAlign w:val="bottom"/>
            <w:hideMark/>
          </w:tcPr>
          <w:p w14:paraId="5D597B74"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4CE20534"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1B94A0D2" w14:textId="77777777" w:rsidTr="00F97BCF">
        <w:trPr>
          <w:trHeight w:val="300"/>
        </w:trPr>
        <w:tc>
          <w:tcPr>
            <w:tcW w:w="4130" w:type="dxa"/>
            <w:tcBorders>
              <w:top w:val="nil"/>
              <w:left w:val="nil"/>
              <w:bottom w:val="nil"/>
              <w:right w:val="nil"/>
            </w:tcBorders>
            <w:shd w:val="clear" w:color="auto" w:fill="auto"/>
            <w:noWrap/>
            <w:vAlign w:val="bottom"/>
            <w:hideMark/>
          </w:tcPr>
          <w:p w14:paraId="7A3B20AD"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Distance from Top of Slab to PNA (in.)</w:t>
            </w:r>
          </w:p>
        </w:tc>
        <w:tc>
          <w:tcPr>
            <w:tcW w:w="1107" w:type="dxa"/>
            <w:tcBorders>
              <w:top w:val="nil"/>
              <w:left w:val="nil"/>
              <w:bottom w:val="nil"/>
              <w:right w:val="nil"/>
            </w:tcBorders>
            <w:shd w:val="clear" w:color="auto" w:fill="auto"/>
            <w:noWrap/>
            <w:vAlign w:val="bottom"/>
            <w:hideMark/>
          </w:tcPr>
          <w:p w14:paraId="49619178"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4.0175</w:t>
            </w:r>
          </w:p>
        </w:tc>
        <w:tc>
          <w:tcPr>
            <w:tcW w:w="2767" w:type="dxa"/>
            <w:tcBorders>
              <w:top w:val="nil"/>
              <w:left w:val="nil"/>
              <w:bottom w:val="nil"/>
              <w:right w:val="nil"/>
            </w:tcBorders>
            <w:shd w:val="clear" w:color="auto" w:fill="auto"/>
            <w:noWrap/>
            <w:vAlign w:val="bottom"/>
            <w:hideMark/>
          </w:tcPr>
          <w:p w14:paraId="3F1695C4"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07C4CA1"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1D5567AD" w14:textId="77777777" w:rsidTr="00F97BCF">
        <w:trPr>
          <w:trHeight w:val="345"/>
        </w:trPr>
        <w:tc>
          <w:tcPr>
            <w:tcW w:w="4130" w:type="dxa"/>
            <w:tcBorders>
              <w:top w:val="nil"/>
              <w:left w:val="nil"/>
              <w:bottom w:val="nil"/>
              <w:right w:val="nil"/>
            </w:tcBorders>
            <w:shd w:val="clear" w:color="auto" w:fill="auto"/>
            <w:noWrap/>
            <w:vAlign w:val="bottom"/>
            <w:hideMark/>
          </w:tcPr>
          <w:p w14:paraId="2FEA5415" w14:textId="4EC17D77" w:rsidR="00F97BCF" w:rsidRPr="0033362D" w:rsidRDefault="00F97BCF" w:rsidP="0033362D">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33362D">
              <w:rPr>
                <w:rFonts w:ascii="Calibri" w:eastAsia="Times New Roman" w:hAnsi="Calibri" w:cs="Times New Roman"/>
                <w:color w:val="000000"/>
              </w:rPr>
              <w:t>Moment of Inertia (in</w:t>
            </w:r>
            <w:r w:rsidRPr="0033362D">
              <w:rPr>
                <w:rFonts w:ascii="Calibri" w:eastAsia="Times New Roman" w:hAnsi="Calibri" w:cs="Times New Roman"/>
                <w:color w:val="000000"/>
                <w:vertAlign w:val="superscript"/>
              </w:rPr>
              <w:t>4</w:t>
            </w:r>
            <w:r w:rsidRPr="0033362D">
              <w:rPr>
                <w:rFonts w:ascii="Calibri" w:eastAsia="Times New Roman" w:hAnsi="Calibri" w:cs="Times New Roman"/>
                <w:color w:val="000000"/>
              </w:rPr>
              <w:t>)</w:t>
            </w:r>
          </w:p>
        </w:tc>
        <w:tc>
          <w:tcPr>
            <w:tcW w:w="1107" w:type="dxa"/>
            <w:tcBorders>
              <w:top w:val="nil"/>
              <w:left w:val="nil"/>
              <w:bottom w:val="nil"/>
              <w:right w:val="nil"/>
            </w:tcBorders>
            <w:shd w:val="clear" w:color="auto" w:fill="auto"/>
            <w:noWrap/>
            <w:vAlign w:val="bottom"/>
            <w:hideMark/>
          </w:tcPr>
          <w:p w14:paraId="4BA88185"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2096.4</w:t>
            </w:r>
          </w:p>
        </w:tc>
        <w:tc>
          <w:tcPr>
            <w:tcW w:w="2767" w:type="dxa"/>
            <w:tcBorders>
              <w:top w:val="nil"/>
              <w:left w:val="nil"/>
              <w:bottom w:val="nil"/>
              <w:right w:val="nil"/>
            </w:tcBorders>
            <w:shd w:val="clear" w:color="auto" w:fill="auto"/>
            <w:noWrap/>
            <w:vAlign w:val="bottom"/>
            <w:hideMark/>
          </w:tcPr>
          <w:p w14:paraId="1A7DA7A1"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1949CEF"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753B5C26" w14:textId="77777777" w:rsidTr="00F97BCF">
        <w:trPr>
          <w:trHeight w:val="300"/>
        </w:trPr>
        <w:tc>
          <w:tcPr>
            <w:tcW w:w="4130" w:type="dxa"/>
            <w:tcBorders>
              <w:top w:val="nil"/>
              <w:left w:val="nil"/>
              <w:bottom w:val="nil"/>
              <w:right w:val="nil"/>
            </w:tcBorders>
            <w:shd w:val="clear" w:color="auto" w:fill="auto"/>
            <w:noWrap/>
            <w:vAlign w:val="bottom"/>
            <w:hideMark/>
          </w:tcPr>
          <w:p w14:paraId="70770C12" w14:textId="6FF725DB" w:rsidR="00F97BCF" w:rsidRPr="0033362D" w:rsidRDefault="00F97BCF" w:rsidP="0033362D">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33362D">
              <w:rPr>
                <w:rFonts w:ascii="Calibri" w:eastAsia="Times New Roman" w:hAnsi="Calibri" w:cs="Times New Roman"/>
                <w:color w:val="000000"/>
              </w:rPr>
              <w:t>Yield Moment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-in)</w:t>
            </w:r>
          </w:p>
        </w:tc>
        <w:tc>
          <w:tcPr>
            <w:tcW w:w="1107" w:type="dxa"/>
            <w:tcBorders>
              <w:top w:val="nil"/>
              <w:left w:val="nil"/>
              <w:bottom w:val="nil"/>
              <w:right w:val="nil"/>
            </w:tcBorders>
            <w:shd w:val="clear" w:color="auto" w:fill="auto"/>
            <w:noWrap/>
            <w:vAlign w:val="bottom"/>
            <w:hideMark/>
          </w:tcPr>
          <w:p w14:paraId="2216FF88"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6049460</w:t>
            </w:r>
          </w:p>
        </w:tc>
        <w:tc>
          <w:tcPr>
            <w:tcW w:w="2767" w:type="dxa"/>
            <w:tcBorders>
              <w:top w:val="nil"/>
              <w:left w:val="nil"/>
              <w:bottom w:val="nil"/>
              <w:right w:val="nil"/>
            </w:tcBorders>
            <w:shd w:val="clear" w:color="auto" w:fill="auto"/>
            <w:noWrap/>
            <w:vAlign w:val="bottom"/>
            <w:hideMark/>
          </w:tcPr>
          <w:p w14:paraId="6755DAF2" w14:textId="01117FF2" w:rsidR="00F97BCF" w:rsidRPr="0033362D" w:rsidRDefault="00F97BCF" w:rsidP="00F97BC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33362D">
              <w:rPr>
                <w:rFonts w:ascii="Calibri" w:eastAsia="Times New Roman" w:hAnsi="Calibri" w:cs="Times New Roman"/>
                <w:color w:val="000000"/>
              </w:rPr>
              <w:t>6056973</w:t>
            </w:r>
          </w:p>
        </w:tc>
        <w:tc>
          <w:tcPr>
            <w:tcW w:w="1050" w:type="dxa"/>
            <w:tcBorders>
              <w:top w:val="nil"/>
              <w:left w:val="nil"/>
              <w:bottom w:val="nil"/>
              <w:right w:val="nil"/>
            </w:tcBorders>
            <w:shd w:val="clear" w:color="auto" w:fill="auto"/>
            <w:noWrap/>
            <w:vAlign w:val="bottom"/>
            <w:hideMark/>
          </w:tcPr>
          <w:p w14:paraId="63BD6E3F"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2516ED2C" w14:textId="77777777" w:rsidTr="00F97BCF">
        <w:trPr>
          <w:trHeight w:val="300"/>
        </w:trPr>
        <w:tc>
          <w:tcPr>
            <w:tcW w:w="4130" w:type="dxa"/>
            <w:tcBorders>
              <w:top w:val="nil"/>
              <w:left w:val="nil"/>
              <w:bottom w:val="nil"/>
              <w:right w:val="nil"/>
            </w:tcBorders>
            <w:shd w:val="clear" w:color="auto" w:fill="auto"/>
            <w:noWrap/>
            <w:vAlign w:val="bottom"/>
            <w:hideMark/>
          </w:tcPr>
          <w:p w14:paraId="014B01EA" w14:textId="77742469" w:rsidR="00F97BCF" w:rsidRPr="0033362D" w:rsidRDefault="00F97BCF" w:rsidP="0033362D">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33362D">
              <w:rPr>
                <w:rFonts w:ascii="Calibri" w:eastAsia="Times New Roman" w:hAnsi="Calibri" w:cs="Times New Roman"/>
                <w:color w:val="000000"/>
              </w:rPr>
              <w:t>Plastic Moment Capacity (</w:t>
            </w:r>
            <w:proofErr w:type="spellStart"/>
            <w:r w:rsidRPr="0033362D">
              <w:rPr>
                <w:rFonts w:ascii="Calibri" w:eastAsia="Times New Roman" w:hAnsi="Calibri" w:cs="Times New Roman"/>
                <w:color w:val="000000"/>
              </w:rPr>
              <w:t>lb</w:t>
            </w:r>
            <w:proofErr w:type="spellEnd"/>
            <w:r w:rsidRPr="0033362D">
              <w:rPr>
                <w:rFonts w:ascii="Calibri" w:eastAsia="Times New Roman" w:hAnsi="Calibri" w:cs="Times New Roman"/>
                <w:color w:val="000000"/>
              </w:rPr>
              <w:t>-in)</w:t>
            </w:r>
          </w:p>
        </w:tc>
        <w:tc>
          <w:tcPr>
            <w:tcW w:w="1107" w:type="dxa"/>
            <w:tcBorders>
              <w:top w:val="nil"/>
              <w:left w:val="nil"/>
              <w:bottom w:val="nil"/>
              <w:right w:val="nil"/>
            </w:tcBorders>
            <w:shd w:val="clear" w:color="auto" w:fill="auto"/>
            <w:noWrap/>
            <w:vAlign w:val="bottom"/>
            <w:hideMark/>
          </w:tcPr>
          <w:p w14:paraId="359514E6"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8103966</w:t>
            </w:r>
          </w:p>
        </w:tc>
        <w:tc>
          <w:tcPr>
            <w:tcW w:w="2767" w:type="dxa"/>
            <w:tcBorders>
              <w:top w:val="nil"/>
              <w:left w:val="nil"/>
              <w:bottom w:val="nil"/>
              <w:right w:val="nil"/>
            </w:tcBorders>
            <w:shd w:val="clear" w:color="auto" w:fill="auto"/>
            <w:noWrap/>
            <w:vAlign w:val="bottom"/>
            <w:hideMark/>
          </w:tcPr>
          <w:p w14:paraId="334F7973" w14:textId="407A1DBF" w:rsidR="00F97BCF" w:rsidRPr="0033362D" w:rsidRDefault="00F97BCF" w:rsidP="00F97BC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33362D">
              <w:rPr>
                <w:rFonts w:ascii="Calibri" w:eastAsia="Times New Roman" w:hAnsi="Calibri" w:cs="Times New Roman"/>
                <w:color w:val="000000"/>
              </w:rPr>
              <w:t>8117901</w:t>
            </w:r>
          </w:p>
        </w:tc>
        <w:tc>
          <w:tcPr>
            <w:tcW w:w="1050" w:type="dxa"/>
            <w:tcBorders>
              <w:top w:val="nil"/>
              <w:left w:val="nil"/>
              <w:bottom w:val="nil"/>
              <w:right w:val="nil"/>
            </w:tcBorders>
            <w:shd w:val="clear" w:color="auto" w:fill="auto"/>
            <w:noWrap/>
            <w:vAlign w:val="bottom"/>
            <w:hideMark/>
          </w:tcPr>
          <w:p w14:paraId="0AF2F112"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6158920D" w14:textId="77777777" w:rsidTr="00F97BCF">
        <w:trPr>
          <w:trHeight w:val="300"/>
        </w:trPr>
        <w:tc>
          <w:tcPr>
            <w:tcW w:w="5237" w:type="dxa"/>
            <w:gridSpan w:val="2"/>
            <w:tcBorders>
              <w:top w:val="nil"/>
              <w:left w:val="nil"/>
              <w:bottom w:val="nil"/>
              <w:right w:val="nil"/>
            </w:tcBorders>
            <w:shd w:val="clear" w:color="auto" w:fill="auto"/>
            <w:noWrap/>
            <w:vAlign w:val="bottom"/>
            <w:hideMark/>
          </w:tcPr>
          <w:p w14:paraId="7B957C36" w14:textId="77777777" w:rsidR="00F97BCF" w:rsidRPr="0033362D" w:rsidRDefault="00F97BCF"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Bridge Cross Section</w:t>
            </w:r>
          </w:p>
        </w:tc>
        <w:tc>
          <w:tcPr>
            <w:tcW w:w="2767" w:type="dxa"/>
            <w:tcBorders>
              <w:top w:val="nil"/>
              <w:left w:val="nil"/>
              <w:bottom w:val="nil"/>
              <w:right w:val="nil"/>
            </w:tcBorders>
            <w:shd w:val="clear" w:color="auto" w:fill="auto"/>
            <w:noWrap/>
            <w:vAlign w:val="bottom"/>
            <w:hideMark/>
          </w:tcPr>
          <w:p w14:paraId="30CB0B8B"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7886AAEF"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10E5D0B4" w14:textId="77777777" w:rsidTr="00F97BCF">
        <w:trPr>
          <w:trHeight w:val="300"/>
        </w:trPr>
        <w:tc>
          <w:tcPr>
            <w:tcW w:w="4130" w:type="dxa"/>
            <w:tcBorders>
              <w:top w:val="nil"/>
              <w:left w:val="nil"/>
              <w:bottom w:val="nil"/>
              <w:right w:val="nil"/>
            </w:tcBorders>
            <w:shd w:val="clear" w:color="auto" w:fill="auto"/>
            <w:noWrap/>
            <w:vAlign w:val="bottom"/>
            <w:hideMark/>
          </w:tcPr>
          <w:p w14:paraId="1DE7E6E6"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Wearing Surface</w:t>
            </w:r>
          </w:p>
        </w:tc>
        <w:tc>
          <w:tcPr>
            <w:tcW w:w="1107" w:type="dxa"/>
            <w:tcBorders>
              <w:top w:val="nil"/>
              <w:left w:val="nil"/>
              <w:bottom w:val="nil"/>
              <w:right w:val="nil"/>
            </w:tcBorders>
            <w:shd w:val="clear" w:color="auto" w:fill="auto"/>
            <w:noWrap/>
            <w:vAlign w:val="bottom"/>
            <w:hideMark/>
          </w:tcPr>
          <w:p w14:paraId="6491C7CA"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4.75</w:t>
            </w:r>
          </w:p>
        </w:tc>
        <w:tc>
          <w:tcPr>
            <w:tcW w:w="2767" w:type="dxa"/>
            <w:tcBorders>
              <w:top w:val="nil"/>
              <w:left w:val="nil"/>
              <w:bottom w:val="nil"/>
              <w:right w:val="nil"/>
            </w:tcBorders>
            <w:shd w:val="clear" w:color="auto" w:fill="auto"/>
            <w:noWrap/>
            <w:vAlign w:val="bottom"/>
            <w:hideMark/>
          </w:tcPr>
          <w:p w14:paraId="47AA801A"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7301389D"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33B76FDE" w14:textId="77777777" w:rsidTr="00F97BCF">
        <w:trPr>
          <w:trHeight w:val="300"/>
        </w:trPr>
        <w:tc>
          <w:tcPr>
            <w:tcW w:w="4130" w:type="dxa"/>
            <w:tcBorders>
              <w:top w:val="nil"/>
              <w:left w:val="nil"/>
              <w:bottom w:val="nil"/>
              <w:right w:val="nil"/>
            </w:tcBorders>
            <w:shd w:val="clear" w:color="auto" w:fill="auto"/>
            <w:noWrap/>
            <w:vAlign w:val="bottom"/>
            <w:hideMark/>
          </w:tcPr>
          <w:p w14:paraId="5B8451FF"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Out-to-Out Width (in.)</w:t>
            </w:r>
          </w:p>
        </w:tc>
        <w:tc>
          <w:tcPr>
            <w:tcW w:w="1107" w:type="dxa"/>
            <w:tcBorders>
              <w:top w:val="nil"/>
              <w:left w:val="nil"/>
              <w:bottom w:val="nil"/>
              <w:right w:val="nil"/>
            </w:tcBorders>
            <w:shd w:val="clear" w:color="auto" w:fill="auto"/>
            <w:noWrap/>
            <w:vAlign w:val="bottom"/>
            <w:hideMark/>
          </w:tcPr>
          <w:p w14:paraId="7E4A7DD9"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314</w:t>
            </w:r>
          </w:p>
        </w:tc>
        <w:tc>
          <w:tcPr>
            <w:tcW w:w="2767" w:type="dxa"/>
            <w:tcBorders>
              <w:top w:val="nil"/>
              <w:left w:val="nil"/>
              <w:bottom w:val="nil"/>
              <w:right w:val="nil"/>
            </w:tcBorders>
            <w:shd w:val="clear" w:color="auto" w:fill="auto"/>
            <w:noWrap/>
            <w:vAlign w:val="bottom"/>
            <w:hideMark/>
          </w:tcPr>
          <w:p w14:paraId="0ACAE259"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245A3531"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0F11DB4C" w14:textId="77777777" w:rsidTr="00F97BCF">
        <w:trPr>
          <w:trHeight w:val="300"/>
        </w:trPr>
        <w:tc>
          <w:tcPr>
            <w:tcW w:w="4130" w:type="dxa"/>
            <w:tcBorders>
              <w:top w:val="nil"/>
              <w:left w:val="nil"/>
              <w:bottom w:val="nil"/>
              <w:right w:val="nil"/>
            </w:tcBorders>
            <w:shd w:val="clear" w:color="auto" w:fill="auto"/>
            <w:noWrap/>
            <w:vAlign w:val="bottom"/>
            <w:hideMark/>
          </w:tcPr>
          <w:p w14:paraId="1F4B740A"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Road Width (in.)</w:t>
            </w:r>
          </w:p>
        </w:tc>
        <w:tc>
          <w:tcPr>
            <w:tcW w:w="1107" w:type="dxa"/>
            <w:tcBorders>
              <w:top w:val="nil"/>
              <w:left w:val="nil"/>
              <w:bottom w:val="nil"/>
              <w:right w:val="nil"/>
            </w:tcBorders>
            <w:shd w:val="clear" w:color="auto" w:fill="auto"/>
            <w:noWrap/>
            <w:vAlign w:val="bottom"/>
            <w:hideMark/>
          </w:tcPr>
          <w:p w14:paraId="2CAF55B0"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281</w:t>
            </w:r>
          </w:p>
        </w:tc>
        <w:tc>
          <w:tcPr>
            <w:tcW w:w="2767" w:type="dxa"/>
            <w:tcBorders>
              <w:top w:val="nil"/>
              <w:left w:val="nil"/>
              <w:bottom w:val="nil"/>
              <w:right w:val="nil"/>
            </w:tcBorders>
            <w:shd w:val="clear" w:color="auto" w:fill="auto"/>
            <w:noWrap/>
            <w:vAlign w:val="bottom"/>
            <w:hideMark/>
          </w:tcPr>
          <w:p w14:paraId="5D77014D"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3979C1F0"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57A71EF3" w14:textId="77777777" w:rsidTr="00F97BCF">
        <w:trPr>
          <w:trHeight w:val="300"/>
        </w:trPr>
        <w:tc>
          <w:tcPr>
            <w:tcW w:w="4130" w:type="dxa"/>
            <w:tcBorders>
              <w:top w:val="nil"/>
              <w:left w:val="nil"/>
              <w:bottom w:val="nil"/>
              <w:right w:val="nil"/>
            </w:tcBorders>
            <w:shd w:val="clear" w:color="auto" w:fill="auto"/>
            <w:noWrap/>
            <w:vAlign w:val="bottom"/>
            <w:hideMark/>
          </w:tcPr>
          <w:p w14:paraId="3B16B48C"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Barrier Height (in.)</w:t>
            </w:r>
          </w:p>
        </w:tc>
        <w:tc>
          <w:tcPr>
            <w:tcW w:w="1107" w:type="dxa"/>
            <w:tcBorders>
              <w:top w:val="nil"/>
              <w:left w:val="nil"/>
              <w:bottom w:val="nil"/>
              <w:right w:val="nil"/>
            </w:tcBorders>
            <w:shd w:val="clear" w:color="auto" w:fill="auto"/>
            <w:noWrap/>
            <w:vAlign w:val="bottom"/>
            <w:hideMark/>
          </w:tcPr>
          <w:p w14:paraId="711932B4"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29</w:t>
            </w:r>
          </w:p>
        </w:tc>
        <w:tc>
          <w:tcPr>
            <w:tcW w:w="2767" w:type="dxa"/>
            <w:tcBorders>
              <w:top w:val="nil"/>
              <w:left w:val="nil"/>
              <w:bottom w:val="nil"/>
              <w:right w:val="nil"/>
            </w:tcBorders>
            <w:shd w:val="clear" w:color="auto" w:fill="auto"/>
            <w:noWrap/>
            <w:vAlign w:val="bottom"/>
            <w:hideMark/>
          </w:tcPr>
          <w:p w14:paraId="6EBB070B"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180A212B"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6557E814" w14:textId="77777777" w:rsidTr="00F97BCF">
        <w:trPr>
          <w:trHeight w:val="300"/>
        </w:trPr>
        <w:tc>
          <w:tcPr>
            <w:tcW w:w="4130" w:type="dxa"/>
            <w:tcBorders>
              <w:top w:val="nil"/>
              <w:left w:val="nil"/>
              <w:bottom w:val="nil"/>
              <w:right w:val="nil"/>
            </w:tcBorders>
            <w:shd w:val="clear" w:color="auto" w:fill="auto"/>
            <w:noWrap/>
            <w:vAlign w:val="bottom"/>
            <w:hideMark/>
          </w:tcPr>
          <w:p w14:paraId="415B3030"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Barrier width(in.)</w:t>
            </w:r>
          </w:p>
        </w:tc>
        <w:tc>
          <w:tcPr>
            <w:tcW w:w="1107" w:type="dxa"/>
            <w:tcBorders>
              <w:top w:val="nil"/>
              <w:left w:val="nil"/>
              <w:bottom w:val="nil"/>
              <w:right w:val="nil"/>
            </w:tcBorders>
            <w:shd w:val="clear" w:color="auto" w:fill="auto"/>
            <w:noWrap/>
            <w:vAlign w:val="bottom"/>
            <w:hideMark/>
          </w:tcPr>
          <w:p w14:paraId="62546818"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10</w:t>
            </w:r>
          </w:p>
        </w:tc>
        <w:tc>
          <w:tcPr>
            <w:tcW w:w="2767" w:type="dxa"/>
            <w:tcBorders>
              <w:top w:val="nil"/>
              <w:left w:val="nil"/>
              <w:bottom w:val="nil"/>
              <w:right w:val="nil"/>
            </w:tcBorders>
            <w:shd w:val="clear" w:color="auto" w:fill="auto"/>
            <w:noWrap/>
            <w:vAlign w:val="bottom"/>
            <w:hideMark/>
          </w:tcPr>
          <w:p w14:paraId="5B2A4592"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7FBBDE9B"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24F967D6" w14:textId="77777777" w:rsidTr="00F97BCF">
        <w:trPr>
          <w:trHeight w:val="300"/>
        </w:trPr>
        <w:tc>
          <w:tcPr>
            <w:tcW w:w="4130" w:type="dxa"/>
            <w:tcBorders>
              <w:top w:val="nil"/>
              <w:left w:val="nil"/>
              <w:bottom w:val="nil"/>
              <w:right w:val="nil"/>
            </w:tcBorders>
            <w:shd w:val="clear" w:color="auto" w:fill="auto"/>
            <w:noWrap/>
            <w:vAlign w:val="bottom"/>
            <w:hideMark/>
          </w:tcPr>
          <w:p w14:paraId="786F2632"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Curb Height (in.)</w:t>
            </w:r>
          </w:p>
        </w:tc>
        <w:tc>
          <w:tcPr>
            <w:tcW w:w="1107" w:type="dxa"/>
            <w:tcBorders>
              <w:top w:val="nil"/>
              <w:left w:val="nil"/>
              <w:bottom w:val="nil"/>
              <w:right w:val="nil"/>
            </w:tcBorders>
            <w:shd w:val="clear" w:color="auto" w:fill="auto"/>
            <w:noWrap/>
            <w:vAlign w:val="bottom"/>
            <w:hideMark/>
          </w:tcPr>
          <w:p w14:paraId="5B1951AF"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4.75</w:t>
            </w:r>
          </w:p>
        </w:tc>
        <w:tc>
          <w:tcPr>
            <w:tcW w:w="2767" w:type="dxa"/>
            <w:tcBorders>
              <w:top w:val="nil"/>
              <w:left w:val="nil"/>
              <w:bottom w:val="nil"/>
              <w:right w:val="nil"/>
            </w:tcBorders>
            <w:shd w:val="clear" w:color="auto" w:fill="auto"/>
            <w:noWrap/>
            <w:vAlign w:val="bottom"/>
            <w:hideMark/>
          </w:tcPr>
          <w:p w14:paraId="755F9AA3"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FBC46EA"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4875AE8E" w14:textId="77777777" w:rsidTr="00F97BCF">
        <w:trPr>
          <w:trHeight w:val="300"/>
        </w:trPr>
        <w:tc>
          <w:tcPr>
            <w:tcW w:w="4130" w:type="dxa"/>
            <w:tcBorders>
              <w:top w:val="nil"/>
              <w:left w:val="nil"/>
              <w:bottom w:val="nil"/>
              <w:right w:val="nil"/>
            </w:tcBorders>
            <w:shd w:val="clear" w:color="auto" w:fill="auto"/>
            <w:noWrap/>
            <w:vAlign w:val="bottom"/>
            <w:hideMark/>
          </w:tcPr>
          <w:p w14:paraId="0F1134B8"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Girder Spacing (in.)</w:t>
            </w:r>
          </w:p>
        </w:tc>
        <w:tc>
          <w:tcPr>
            <w:tcW w:w="1107" w:type="dxa"/>
            <w:tcBorders>
              <w:top w:val="nil"/>
              <w:left w:val="nil"/>
              <w:bottom w:val="nil"/>
              <w:right w:val="nil"/>
            </w:tcBorders>
            <w:shd w:val="clear" w:color="auto" w:fill="auto"/>
            <w:noWrap/>
            <w:vAlign w:val="bottom"/>
            <w:hideMark/>
          </w:tcPr>
          <w:p w14:paraId="22201E42"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52</w:t>
            </w:r>
          </w:p>
        </w:tc>
        <w:tc>
          <w:tcPr>
            <w:tcW w:w="2767" w:type="dxa"/>
            <w:tcBorders>
              <w:top w:val="nil"/>
              <w:left w:val="nil"/>
              <w:bottom w:val="nil"/>
              <w:right w:val="nil"/>
            </w:tcBorders>
            <w:shd w:val="clear" w:color="auto" w:fill="auto"/>
            <w:noWrap/>
            <w:vAlign w:val="bottom"/>
            <w:hideMark/>
          </w:tcPr>
          <w:p w14:paraId="45359248"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3339B8DC"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5A100C8B" w14:textId="77777777" w:rsidTr="00F97BCF">
        <w:trPr>
          <w:trHeight w:val="300"/>
        </w:trPr>
        <w:tc>
          <w:tcPr>
            <w:tcW w:w="4130" w:type="dxa"/>
            <w:tcBorders>
              <w:top w:val="nil"/>
              <w:left w:val="nil"/>
              <w:bottom w:val="nil"/>
              <w:right w:val="nil"/>
            </w:tcBorders>
            <w:shd w:val="clear" w:color="auto" w:fill="auto"/>
            <w:noWrap/>
            <w:vAlign w:val="bottom"/>
            <w:hideMark/>
          </w:tcPr>
          <w:p w14:paraId="65B6673C"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Number of Girders</w:t>
            </w:r>
          </w:p>
        </w:tc>
        <w:tc>
          <w:tcPr>
            <w:tcW w:w="1107" w:type="dxa"/>
            <w:tcBorders>
              <w:top w:val="nil"/>
              <w:left w:val="nil"/>
              <w:bottom w:val="nil"/>
              <w:right w:val="nil"/>
            </w:tcBorders>
            <w:shd w:val="clear" w:color="auto" w:fill="auto"/>
            <w:noWrap/>
            <w:vAlign w:val="bottom"/>
            <w:hideMark/>
          </w:tcPr>
          <w:p w14:paraId="21A346FC"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6</w:t>
            </w:r>
          </w:p>
        </w:tc>
        <w:tc>
          <w:tcPr>
            <w:tcW w:w="2767" w:type="dxa"/>
            <w:tcBorders>
              <w:top w:val="nil"/>
              <w:left w:val="nil"/>
              <w:bottom w:val="nil"/>
              <w:right w:val="nil"/>
            </w:tcBorders>
            <w:shd w:val="clear" w:color="auto" w:fill="auto"/>
            <w:noWrap/>
            <w:vAlign w:val="bottom"/>
            <w:hideMark/>
          </w:tcPr>
          <w:p w14:paraId="0FE6F164"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29C73384"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42AB2515" w14:textId="77777777" w:rsidTr="00F97BCF">
        <w:trPr>
          <w:trHeight w:val="300"/>
        </w:trPr>
        <w:tc>
          <w:tcPr>
            <w:tcW w:w="4130" w:type="dxa"/>
            <w:tcBorders>
              <w:top w:val="nil"/>
              <w:left w:val="nil"/>
              <w:bottom w:val="nil"/>
              <w:right w:val="nil"/>
            </w:tcBorders>
            <w:shd w:val="clear" w:color="auto" w:fill="auto"/>
            <w:noWrap/>
            <w:vAlign w:val="bottom"/>
            <w:hideMark/>
          </w:tcPr>
          <w:p w14:paraId="34BE162D" w14:textId="77777777" w:rsidR="00F97BCF" w:rsidRPr="0033362D" w:rsidRDefault="00F97BCF"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Number of Lanes</w:t>
            </w:r>
          </w:p>
        </w:tc>
        <w:tc>
          <w:tcPr>
            <w:tcW w:w="1107" w:type="dxa"/>
            <w:tcBorders>
              <w:top w:val="nil"/>
              <w:left w:val="nil"/>
              <w:bottom w:val="nil"/>
              <w:right w:val="nil"/>
            </w:tcBorders>
            <w:shd w:val="clear" w:color="auto" w:fill="auto"/>
            <w:noWrap/>
            <w:vAlign w:val="bottom"/>
            <w:hideMark/>
          </w:tcPr>
          <w:p w14:paraId="7B65827A" w14:textId="77777777" w:rsidR="00F97BCF" w:rsidRPr="0033362D" w:rsidRDefault="00F97BCF"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2</w:t>
            </w:r>
          </w:p>
        </w:tc>
        <w:tc>
          <w:tcPr>
            <w:tcW w:w="2767" w:type="dxa"/>
            <w:tcBorders>
              <w:top w:val="nil"/>
              <w:left w:val="nil"/>
              <w:bottom w:val="nil"/>
              <w:right w:val="nil"/>
            </w:tcBorders>
            <w:shd w:val="clear" w:color="auto" w:fill="auto"/>
            <w:noWrap/>
            <w:vAlign w:val="bottom"/>
            <w:hideMark/>
          </w:tcPr>
          <w:p w14:paraId="004B8320"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BF21F64"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329CEAC9" w14:textId="77777777" w:rsidTr="00F97BCF">
        <w:trPr>
          <w:trHeight w:val="300"/>
        </w:trPr>
        <w:tc>
          <w:tcPr>
            <w:tcW w:w="4130" w:type="dxa"/>
            <w:tcBorders>
              <w:top w:val="nil"/>
              <w:left w:val="nil"/>
              <w:bottom w:val="nil"/>
              <w:right w:val="nil"/>
            </w:tcBorders>
            <w:shd w:val="clear" w:color="auto" w:fill="auto"/>
            <w:noWrap/>
            <w:vAlign w:val="bottom"/>
            <w:hideMark/>
          </w:tcPr>
          <w:p w14:paraId="3ABA721E" w14:textId="77777777" w:rsidR="00F97BCF" w:rsidRPr="0033362D" w:rsidRDefault="00F97BCF" w:rsidP="0033362D">
            <w:pPr>
              <w:spacing w:after="0" w:line="240" w:lineRule="auto"/>
              <w:rPr>
                <w:rFonts w:ascii="Calibri" w:eastAsia="Times New Roman" w:hAnsi="Calibri" w:cs="Times New Roman"/>
                <w:color w:val="000000"/>
              </w:rPr>
            </w:pPr>
          </w:p>
        </w:tc>
        <w:tc>
          <w:tcPr>
            <w:tcW w:w="1107" w:type="dxa"/>
            <w:tcBorders>
              <w:top w:val="nil"/>
              <w:left w:val="nil"/>
              <w:bottom w:val="nil"/>
              <w:right w:val="nil"/>
            </w:tcBorders>
            <w:shd w:val="clear" w:color="auto" w:fill="auto"/>
            <w:noWrap/>
            <w:vAlign w:val="bottom"/>
            <w:hideMark/>
          </w:tcPr>
          <w:p w14:paraId="1DB8BA6C" w14:textId="77777777" w:rsidR="00F97BCF" w:rsidRPr="0033362D" w:rsidRDefault="00F97BCF" w:rsidP="0033362D">
            <w:pPr>
              <w:spacing w:after="0" w:line="240" w:lineRule="auto"/>
              <w:jc w:val="right"/>
              <w:rPr>
                <w:rFonts w:ascii="Calibri" w:eastAsia="Times New Roman" w:hAnsi="Calibri" w:cs="Times New Roman"/>
                <w:color w:val="000000"/>
              </w:rPr>
            </w:pPr>
          </w:p>
        </w:tc>
        <w:tc>
          <w:tcPr>
            <w:tcW w:w="2767" w:type="dxa"/>
            <w:tcBorders>
              <w:top w:val="nil"/>
              <w:left w:val="nil"/>
              <w:bottom w:val="nil"/>
              <w:right w:val="nil"/>
            </w:tcBorders>
            <w:shd w:val="clear" w:color="auto" w:fill="auto"/>
            <w:noWrap/>
            <w:vAlign w:val="bottom"/>
            <w:hideMark/>
          </w:tcPr>
          <w:p w14:paraId="52D48CB0" w14:textId="77777777" w:rsidR="00F97BCF" w:rsidRPr="0033362D" w:rsidRDefault="00F97BCF" w:rsidP="0033362D">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3F261268" w14:textId="77777777" w:rsidR="00F97BCF" w:rsidRPr="0033362D" w:rsidRDefault="00F97BCF" w:rsidP="0033362D">
            <w:pPr>
              <w:spacing w:after="0" w:line="240" w:lineRule="auto"/>
              <w:rPr>
                <w:rFonts w:ascii="Calibri" w:eastAsia="Times New Roman" w:hAnsi="Calibri" w:cs="Times New Roman"/>
                <w:color w:val="000000"/>
              </w:rPr>
            </w:pPr>
          </w:p>
        </w:tc>
      </w:tr>
      <w:tr w:rsidR="00F97BCF" w:rsidRPr="0033362D" w14:paraId="058A075E" w14:textId="77777777" w:rsidTr="00F97BCF">
        <w:trPr>
          <w:trHeight w:val="300"/>
        </w:trPr>
        <w:tc>
          <w:tcPr>
            <w:tcW w:w="9054" w:type="dxa"/>
            <w:gridSpan w:val="4"/>
            <w:tcBorders>
              <w:top w:val="nil"/>
              <w:left w:val="nil"/>
              <w:bottom w:val="nil"/>
              <w:right w:val="nil"/>
            </w:tcBorders>
            <w:shd w:val="clear" w:color="auto" w:fill="auto"/>
            <w:noWrap/>
            <w:hideMark/>
          </w:tcPr>
          <w:p w14:paraId="48E7F40A" w14:textId="77777777" w:rsidR="00F97BCF" w:rsidRPr="0033362D" w:rsidRDefault="00F97BCF" w:rsidP="0033362D">
            <w:pPr>
              <w:spacing w:after="0" w:line="240" w:lineRule="auto"/>
              <w:jc w:val="center"/>
              <w:rPr>
                <w:rFonts w:ascii="Calibri" w:eastAsia="Times New Roman" w:hAnsi="Calibri" w:cs="Times New Roman"/>
                <w:color w:val="000000"/>
              </w:rPr>
            </w:pPr>
            <w:r w:rsidRPr="0033362D">
              <w:rPr>
                <w:rFonts w:ascii="Calibri" w:eastAsia="Times New Roman" w:hAnsi="Calibri" w:cs="Times New Roman"/>
                <w:color w:val="000000"/>
              </w:rPr>
              <w:t>* Distance from top of flange to bottom of deck (values&lt;0 indicate flange embedded in deck)</w:t>
            </w:r>
          </w:p>
        </w:tc>
      </w:tr>
    </w:tbl>
    <w:p w14:paraId="47D87BBE" w14:textId="77777777" w:rsidR="0033362D" w:rsidRDefault="0033362D">
      <w:pPr>
        <w:rPr>
          <w:rFonts w:eastAsiaTheme="majorEastAsia" w:cs="Arial"/>
          <w:b/>
          <w:bCs/>
          <w:sz w:val="26"/>
          <w:szCs w:val="26"/>
        </w:rPr>
      </w:pPr>
      <w:r>
        <w:rPr>
          <w:rFonts w:cs="Arial"/>
        </w:rPr>
        <w:br w:type="page"/>
      </w:r>
    </w:p>
    <w:p w14:paraId="3B316367" w14:textId="7A454846" w:rsidR="007324E8" w:rsidRDefault="007324E8" w:rsidP="007324E8">
      <w:pPr>
        <w:pStyle w:val="Heading2"/>
        <w:rPr>
          <w:rFonts w:asciiTheme="minorHAnsi" w:hAnsiTheme="minorHAnsi" w:cs="Arial"/>
        </w:rPr>
      </w:pPr>
      <w:r w:rsidRPr="008335D5">
        <w:rPr>
          <w:rFonts w:asciiTheme="minorHAnsi" w:hAnsiTheme="minorHAnsi" w:cs="Arial"/>
        </w:rPr>
        <w:lastRenderedPageBreak/>
        <w:t xml:space="preserve">Appendix </w:t>
      </w:r>
      <w:r w:rsidR="001719B5">
        <w:rPr>
          <w:rFonts w:asciiTheme="minorHAnsi" w:hAnsiTheme="minorHAnsi" w:cs="Arial"/>
        </w:rPr>
        <w:t>B</w:t>
      </w:r>
      <w:r>
        <w:rPr>
          <w:rFonts w:asciiTheme="minorHAnsi" w:hAnsiTheme="minorHAnsi" w:cs="Arial"/>
        </w:rPr>
        <w:t>-</w:t>
      </w:r>
      <w:r w:rsidR="0033362D">
        <w:rPr>
          <w:rFonts w:asciiTheme="minorHAnsi" w:hAnsiTheme="minorHAnsi" w:cs="Arial"/>
        </w:rPr>
        <w:t>5</w:t>
      </w:r>
      <w:r w:rsidRPr="008335D5">
        <w:rPr>
          <w:rFonts w:asciiTheme="minorHAnsi" w:hAnsiTheme="minorHAnsi" w:cs="Arial"/>
        </w:rPr>
        <w:t xml:space="preserve"> – </w:t>
      </w:r>
      <w:r w:rsidR="001719B5">
        <w:rPr>
          <w:rFonts w:asciiTheme="minorHAnsi" w:hAnsiTheme="minorHAnsi" w:cs="Arial"/>
        </w:rPr>
        <w:t xml:space="preserve">LRFR </w:t>
      </w:r>
      <w:r>
        <w:rPr>
          <w:rFonts w:asciiTheme="minorHAnsi" w:hAnsiTheme="minorHAnsi" w:cs="Arial"/>
        </w:rPr>
        <w:t>Rating Details</w:t>
      </w:r>
    </w:p>
    <w:p w14:paraId="70BF428A" w14:textId="77777777" w:rsidR="007324E8" w:rsidRPr="00C67A61" w:rsidRDefault="007324E8" w:rsidP="007324E8"/>
    <w:p w14:paraId="7525748F" w14:textId="04AECEF6" w:rsidR="007324E8" w:rsidRDefault="007324E8" w:rsidP="007324E8">
      <w:pPr>
        <w:pStyle w:val="Caption"/>
        <w:keepNext/>
        <w:jc w:val="center"/>
      </w:pPr>
      <w:r>
        <w:t xml:space="preserve">Table </w:t>
      </w:r>
      <w:r w:rsidR="001719B5">
        <w:t>8</w:t>
      </w:r>
      <w:r>
        <w:t>: Span 1 Updated</w:t>
      </w:r>
      <w:r w:rsidR="001719B5">
        <w:t xml:space="preserve"> Composite LRFR</w:t>
      </w:r>
      <w:r>
        <w:t xml:space="preserve"> Rating Factors</w:t>
      </w:r>
    </w:p>
    <w:tbl>
      <w:tblPr>
        <w:tblW w:w="737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1053"/>
        <w:gridCol w:w="1053"/>
        <w:gridCol w:w="1053"/>
        <w:gridCol w:w="1053"/>
        <w:gridCol w:w="1053"/>
      </w:tblGrid>
      <w:tr w:rsidR="007324E8" w:rsidRPr="00C67A61" w14:paraId="3B84A8AD" w14:textId="77777777" w:rsidTr="007324E8">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38F57BD3"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hideMark/>
          </w:tcPr>
          <w:p w14:paraId="3C9C1A7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tcBorders>
              <w:top w:val="single" w:sz="12" w:space="0" w:color="auto"/>
            </w:tcBorders>
            <w:shd w:val="clear" w:color="auto" w:fill="auto"/>
            <w:noWrap/>
            <w:vAlign w:val="bottom"/>
            <w:hideMark/>
          </w:tcPr>
          <w:p w14:paraId="4BAFB4F3"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053" w:type="dxa"/>
            <w:tcBorders>
              <w:top w:val="single" w:sz="12" w:space="0" w:color="auto"/>
            </w:tcBorders>
            <w:shd w:val="clear" w:color="auto" w:fill="auto"/>
            <w:noWrap/>
            <w:vAlign w:val="bottom"/>
            <w:hideMark/>
          </w:tcPr>
          <w:p w14:paraId="2EBD9BD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053" w:type="dxa"/>
            <w:tcBorders>
              <w:top w:val="single" w:sz="12" w:space="0" w:color="auto"/>
            </w:tcBorders>
            <w:shd w:val="clear" w:color="auto" w:fill="auto"/>
            <w:noWrap/>
            <w:vAlign w:val="bottom"/>
            <w:hideMark/>
          </w:tcPr>
          <w:p w14:paraId="3B0FEDC8"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053" w:type="dxa"/>
            <w:tcBorders>
              <w:top w:val="single" w:sz="12" w:space="0" w:color="auto"/>
            </w:tcBorders>
            <w:shd w:val="clear" w:color="auto" w:fill="auto"/>
            <w:noWrap/>
            <w:vAlign w:val="bottom"/>
            <w:hideMark/>
          </w:tcPr>
          <w:p w14:paraId="6D21DC5B"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tcBorders>
              <w:top w:val="single" w:sz="12" w:space="0" w:color="auto"/>
              <w:right w:val="single" w:sz="12" w:space="0" w:color="auto"/>
            </w:tcBorders>
            <w:shd w:val="clear" w:color="auto" w:fill="auto"/>
            <w:noWrap/>
            <w:vAlign w:val="bottom"/>
            <w:hideMark/>
          </w:tcPr>
          <w:p w14:paraId="470F92EF"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3B3BB9D8" w14:textId="77777777" w:rsidTr="007324E8">
        <w:trPr>
          <w:trHeight w:val="300"/>
          <w:jc w:val="center"/>
        </w:trPr>
        <w:tc>
          <w:tcPr>
            <w:tcW w:w="7371"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B47C41F"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7324E8" w:rsidRPr="00C67A61" w14:paraId="5376CE81"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7D55728D"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52187851" w14:textId="0A8274C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c>
          <w:tcPr>
            <w:tcW w:w="1053" w:type="dxa"/>
            <w:shd w:val="clear" w:color="auto" w:fill="auto"/>
            <w:noWrap/>
            <w:vAlign w:val="bottom"/>
            <w:hideMark/>
          </w:tcPr>
          <w:p w14:paraId="0FCCA740" w14:textId="7ECC17F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1.48</w:t>
            </w:r>
          </w:p>
        </w:tc>
        <w:tc>
          <w:tcPr>
            <w:tcW w:w="1053" w:type="dxa"/>
            <w:shd w:val="clear" w:color="auto" w:fill="auto"/>
            <w:noWrap/>
            <w:vAlign w:val="bottom"/>
            <w:hideMark/>
          </w:tcPr>
          <w:p w14:paraId="39390456" w14:textId="42C37EC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1.41</w:t>
            </w:r>
          </w:p>
        </w:tc>
        <w:tc>
          <w:tcPr>
            <w:tcW w:w="1053" w:type="dxa"/>
            <w:shd w:val="clear" w:color="auto" w:fill="auto"/>
            <w:noWrap/>
            <w:vAlign w:val="bottom"/>
            <w:hideMark/>
          </w:tcPr>
          <w:p w14:paraId="5B683906" w14:textId="0CE9BEB4"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1.41</w:t>
            </w:r>
          </w:p>
        </w:tc>
        <w:tc>
          <w:tcPr>
            <w:tcW w:w="1053" w:type="dxa"/>
            <w:shd w:val="clear" w:color="auto" w:fill="auto"/>
            <w:noWrap/>
            <w:vAlign w:val="bottom"/>
            <w:hideMark/>
          </w:tcPr>
          <w:p w14:paraId="48607698" w14:textId="556FA35A"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1.48</w:t>
            </w:r>
          </w:p>
        </w:tc>
        <w:tc>
          <w:tcPr>
            <w:tcW w:w="1053" w:type="dxa"/>
            <w:tcBorders>
              <w:right w:val="single" w:sz="12" w:space="0" w:color="auto"/>
            </w:tcBorders>
            <w:shd w:val="clear" w:color="auto" w:fill="auto"/>
            <w:noWrap/>
            <w:vAlign w:val="bottom"/>
            <w:hideMark/>
          </w:tcPr>
          <w:p w14:paraId="37B26FC6" w14:textId="7907575A"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r>
      <w:tr w:rsidR="007324E8" w:rsidRPr="00C67A61" w14:paraId="4EBBBFE8"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FDD00F6"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2C7A8588" w14:textId="3D9C1FA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c>
          <w:tcPr>
            <w:tcW w:w="1053" w:type="dxa"/>
            <w:shd w:val="clear" w:color="auto" w:fill="auto"/>
            <w:noWrap/>
            <w:vAlign w:val="bottom"/>
            <w:hideMark/>
          </w:tcPr>
          <w:p w14:paraId="736173AA" w14:textId="50D81448"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1.92</w:t>
            </w:r>
          </w:p>
        </w:tc>
        <w:tc>
          <w:tcPr>
            <w:tcW w:w="1053" w:type="dxa"/>
            <w:shd w:val="clear" w:color="auto" w:fill="auto"/>
            <w:noWrap/>
            <w:vAlign w:val="bottom"/>
            <w:hideMark/>
          </w:tcPr>
          <w:p w14:paraId="7C9F48F9" w14:textId="63583CE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shd w:val="clear" w:color="auto" w:fill="auto"/>
            <w:noWrap/>
            <w:vAlign w:val="bottom"/>
            <w:hideMark/>
          </w:tcPr>
          <w:p w14:paraId="05BF8134" w14:textId="1FF62EA9"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shd w:val="clear" w:color="auto" w:fill="auto"/>
            <w:noWrap/>
            <w:vAlign w:val="bottom"/>
            <w:hideMark/>
          </w:tcPr>
          <w:p w14:paraId="1ECC6E67" w14:textId="4B7536E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1.92</w:t>
            </w:r>
          </w:p>
        </w:tc>
        <w:tc>
          <w:tcPr>
            <w:tcW w:w="1053" w:type="dxa"/>
            <w:tcBorders>
              <w:right w:val="single" w:sz="12" w:space="0" w:color="auto"/>
            </w:tcBorders>
            <w:shd w:val="clear" w:color="auto" w:fill="auto"/>
            <w:noWrap/>
            <w:vAlign w:val="bottom"/>
            <w:hideMark/>
          </w:tcPr>
          <w:p w14:paraId="23B415F9" w14:textId="0B58C20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r>
      <w:tr w:rsidR="007324E8" w:rsidRPr="00C67A61" w14:paraId="7C436829" w14:textId="77777777" w:rsidTr="007324E8">
        <w:trPr>
          <w:trHeight w:val="300"/>
          <w:jc w:val="center"/>
        </w:trPr>
        <w:tc>
          <w:tcPr>
            <w:tcW w:w="7371"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13BE07F1"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7324E8" w:rsidRPr="00C67A61" w14:paraId="2C45F814" w14:textId="77777777" w:rsidTr="007324E8">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0FFF54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3670FBA9" w14:textId="7F133D1C"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1.03</w:t>
            </w:r>
          </w:p>
        </w:tc>
        <w:tc>
          <w:tcPr>
            <w:tcW w:w="1053" w:type="dxa"/>
            <w:shd w:val="clear" w:color="auto" w:fill="auto"/>
            <w:noWrap/>
            <w:vAlign w:val="bottom"/>
            <w:hideMark/>
          </w:tcPr>
          <w:p w14:paraId="27734096" w14:textId="777D8AFD"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1.27</w:t>
            </w:r>
          </w:p>
        </w:tc>
        <w:tc>
          <w:tcPr>
            <w:tcW w:w="1053" w:type="dxa"/>
            <w:shd w:val="clear" w:color="auto" w:fill="auto"/>
            <w:noWrap/>
            <w:vAlign w:val="bottom"/>
            <w:hideMark/>
          </w:tcPr>
          <w:p w14:paraId="0B818B32" w14:textId="005276A3"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c>
          <w:tcPr>
            <w:tcW w:w="1053" w:type="dxa"/>
            <w:shd w:val="clear" w:color="auto" w:fill="auto"/>
            <w:noWrap/>
            <w:vAlign w:val="bottom"/>
            <w:hideMark/>
          </w:tcPr>
          <w:p w14:paraId="03C5A255" w14:textId="2421566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1.23</w:t>
            </w:r>
          </w:p>
        </w:tc>
        <w:tc>
          <w:tcPr>
            <w:tcW w:w="1053" w:type="dxa"/>
            <w:shd w:val="clear" w:color="auto" w:fill="auto"/>
            <w:noWrap/>
            <w:vAlign w:val="bottom"/>
            <w:hideMark/>
          </w:tcPr>
          <w:p w14:paraId="4FF14DF3" w14:textId="60EE4E08"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1.27</w:t>
            </w:r>
          </w:p>
        </w:tc>
        <w:tc>
          <w:tcPr>
            <w:tcW w:w="1053" w:type="dxa"/>
            <w:tcBorders>
              <w:right w:val="single" w:sz="12" w:space="0" w:color="auto"/>
            </w:tcBorders>
            <w:shd w:val="clear" w:color="auto" w:fill="auto"/>
            <w:noWrap/>
            <w:vAlign w:val="bottom"/>
            <w:hideMark/>
          </w:tcPr>
          <w:p w14:paraId="77485085" w14:textId="44692C4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1.03</w:t>
            </w:r>
          </w:p>
        </w:tc>
      </w:tr>
      <w:tr w:rsidR="007324E8" w:rsidRPr="00C67A61" w14:paraId="07E78862" w14:textId="77777777" w:rsidTr="007324E8">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134AD130"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hideMark/>
          </w:tcPr>
          <w:p w14:paraId="3847E193" w14:textId="21B7F19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1053" w:type="dxa"/>
            <w:tcBorders>
              <w:bottom w:val="single" w:sz="12" w:space="0" w:color="auto"/>
            </w:tcBorders>
            <w:shd w:val="clear" w:color="auto" w:fill="auto"/>
            <w:noWrap/>
            <w:vAlign w:val="bottom"/>
            <w:hideMark/>
          </w:tcPr>
          <w:p w14:paraId="38A594A7" w14:textId="4F43D790"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1.65</w:t>
            </w:r>
          </w:p>
        </w:tc>
        <w:tc>
          <w:tcPr>
            <w:tcW w:w="1053" w:type="dxa"/>
            <w:tcBorders>
              <w:bottom w:val="single" w:sz="12" w:space="0" w:color="auto"/>
            </w:tcBorders>
            <w:shd w:val="clear" w:color="auto" w:fill="auto"/>
            <w:noWrap/>
            <w:vAlign w:val="bottom"/>
            <w:hideMark/>
          </w:tcPr>
          <w:p w14:paraId="434492C0" w14:textId="4CC7FBC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c>
          <w:tcPr>
            <w:tcW w:w="1053" w:type="dxa"/>
            <w:tcBorders>
              <w:bottom w:val="single" w:sz="12" w:space="0" w:color="auto"/>
            </w:tcBorders>
            <w:shd w:val="clear" w:color="auto" w:fill="auto"/>
            <w:noWrap/>
            <w:vAlign w:val="bottom"/>
            <w:hideMark/>
          </w:tcPr>
          <w:p w14:paraId="38BE9F8D" w14:textId="7A210D1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1.60</w:t>
            </w:r>
          </w:p>
        </w:tc>
        <w:tc>
          <w:tcPr>
            <w:tcW w:w="1053" w:type="dxa"/>
            <w:tcBorders>
              <w:bottom w:val="single" w:sz="12" w:space="0" w:color="auto"/>
            </w:tcBorders>
            <w:shd w:val="clear" w:color="auto" w:fill="auto"/>
            <w:noWrap/>
            <w:vAlign w:val="bottom"/>
            <w:hideMark/>
          </w:tcPr>
          <w:p w14:paraId="03FBA8DC" w14:textId="52006F8A"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1.65</w:t>
            </w:r>
          </w:p>
        </w:tc>
        <w:tc>
          <w:tcPr>
            <w:tcW w:w="1053" w:type="dxa"/>
            <w:tcBorders>
              <w:bottom w:val="single" w:sz="12" w:space="0" w:color="auto"/>
              <w:right w:val="single" w:sz="12" w:space="0" w:color="auto"/>
            </w:tcBorders>
            <w:shd w:val="clear" w:color="auto" w:fill="auto"/>
            <w:noWrap/>
            <w:vAlign w:val="bottom"/>
            <w:hideMark/>
          </w:tcPr>
          <w:p w14:paraId="6889C215" w14:textId="787A542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r>
    </w:tbl>
    <w:p w14:paraId="5867C887" w14:textId="77777777" w:rsidR="007324E8" w:rsidRPr="008335D5" w:rsidRDefault="007324E8" w:rsidP="007324E8">
      <w:pPr>
        <w:spacing w:line="240" w:lineRule="auto"/>
        <w:rPr>
          <w:rFonts w:cs="Arial"/>
        </w:rPr>
      </w:pPr>
    </w:p>
    <w:p w14:paraId="2084D456" w14:textId="78E9B4EE" w:rsidR="007324E8" w:rsidRDefault="007324E8" w:rsidP="007324E8">
      <w:pPr>
        <w:pStyle w:val="Caption"/>
        <w:keepNext/>
        <w:jc w:val="center"/>
      </w:pPr>
      <w:r>
        <w:t xml:space="preserve">Table </w:t>
      </w:r>
      <w:r w:rsidR="001719B5">
        <w:t>9</w:t>
      </w:r>
      <w:r>
        <w:t xml:space="preserve">: Span 1 </w:t>
      </w:r>
      <w:r w:rsidR="001719B5">
        <w:t xml:space="preserve">Updated Composite LRFR </w:t>
      </w:r>
      <w:r>
        <w:t>Demands</w:t>
      </w:r>
    </w:p>
    <w:tbl>
      <w:tblPr>
        <w:tblW w:w="9254"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276"/>
      </w:tblGrid>
      <w:tr w:rsidR="007324E8" w:rsidRPr="00C67A61" w14:paraId="21519F2C" w14:textId="77777777" w:rsidTr="007324E8">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22D2B34C"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08352C1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7AE98B7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6C98C3B3"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3B9897F3"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680A0ABC"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276" w:type="dxa"/>
            <w:shd w:val="clear" w:color="auto" w:fill="auto"/>
            <w:noWrap/>
            <w:vAlign w:val="bottom"/>
            <w:hideMark/>
          </w:tcPr>
          <w:p w14:paraId="644AB6BF"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5AF7F3D2" w14:textId="77777777" w:rsidTr="007324E8">
        <w:trPr>
          <w:trHeight w:val="300"/>
        </w:trPr>
        <w:tc>
          <w:tcPr>
            <w:tcW w:w="9254" w:type="dxa"/>
            <w:gridSpan w:val="7"/>
            <w:tcBorders>
              <w:top w:val="single" w:sz="8" w:space="0" w:color="auto"/>
              <w:bottom w:val="single" w:sz="8" w:space="0" w:color="auto"/>
            </w:tcBorders>
            <w:shd w:val="clear" w:color="auto" w:fill="auto"/>
            <w:noWrap/>
            <w:vAlign w:val="bottom"/>
            <w:hideMark/>
          </w:tcPr>
          <w:p w14:paraId="53541008"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7324E8" w:rsidRPr="00C67A61" w14:paraId="2C05E713"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551B539"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hideMark/>
          </w:tcPr>
          <w:p w14:paraId="5AA24829" w14:textId="7AF8EEE9" w:rsidR="007324E8" w:rsidRPr="00C67A61" w:rsidRDefault="007324E8" w:rsidP="005C4DEB">
            <w:pPr>
              <w:spacing w:after="0" w:line="240" w:lineRule="auto"/>
              <w:jc w:val="right"/>
              <w:rPr>
                <w:rFonts w:ascii="Calibri" w:eastAsia="Times New Roman" w:hAnsi="Calibri" w:cs="Times New Roman"/>
                <w:color w:val="000000"/>
              </w:rPr>
            </w:pPr>
            <w:r w:rsidRPr="00F7482C">
              <w:t>873855.93</w:t>
            </w:r>
          </w:p>
        </w:tc>
        <w:tc>
          <w:tcPr>
            <w:tcW w:w="1385" w:type="dxa"/>
            <w:shd w:val="clear" w:color="auto" w:fill="auto"/>
            <w:noWrap/>
            <w:hideMark/>
          </w:tcPr>
          <w:p w14:paraId="1EB741DC" w14:textId="7E8BA13C" w:rsidR="007324E8" w:rsidRPr="00C67A61" w:rsidRDefault="007324E8" w:rsidP="005C4DEB">
            <w:pPr>
              <w:spacing w:after="0" w:line="240" w:lineRule="auto"/>
              <w:jc w:val="right"/>
              <w:rPr>
                <w:rFonts w:ascii="Calibri" w:eastAsia="Times New Roman" w:hAnsi="Calibri" w:cs="Times New Roman"/>
                <w:color w:val="000000"/>
              </w:rPr>
            </w:pPr>
            <w:r w:rsidRPr="00F7482C">
              <w:t>859313.21</w:t>
            </w:r>
          </w:p>
        </w:tc>
        <w:tc>
          <w:tcPr>
            <w:tcW w:w="1385" w:type="dxa"/>
            <w:shd w:val="clear" w:color="auto" w:fill="auto"/>
            <w:noWrap/>
            <w:hideMark/>
          </w:tcPr>
          <w:p w14:paraId="77665D26" w14:textId="45AFA702" w:rsidR="007324E8" w:rsidRPr="00C67A61" w:rsidRDefault="007324E8" w:rsidP="005C4DEB">
            <w:pPr>
              <w:spacing w:after="0" w:line="240" w:lineRule="auto"/>
              <w:jc w:val="right"/>
              <w:rPr>
                <w:rFonts w:ascii="Calibri" w:eastAsia="Times New Roman" w:hAnsi="Calibri" w:cs="Times New Roman"/>
                <w:color w:val="000000"/>
              </w:rPr>
            </w:pPr>
            <w:r w:rsidRPr="00F7482C">
              <w:t>858203.02</w:t>
            </w:r>
          </w:p>
        </w:tc>
        <w:tc>
          <w:tcPr>
            <w:tcW w:w="1385" w:type="dxa"/>
            <w:shd w:val="clear" w:color="auto" w:fill="auto"/>
            <w:noWrap/>
            <w:hideMark/>
          </w:tcPr>
          <w:p w14:paraId="2D107EE8" w14:textId="623548AA" w:rsidR="007324E8" w:rsidRPr="00C67A61" w:rsidRDefault="007324E8" w:rsidP="005C4DEB">
            <w:pPr>
              <w:spacing w:after="0" w:line="240" w:lineRule="auto"/>
              <w:jc w:val="right"/>
              <w:rPr>
                <w:rFonts w:ascii="Calibri" w:eastAsia="Times New Roman" w:hAnsi="Calibri" w:cs="Times New Roman"/>
                <w:color w:val="000000"/>
              </w:rPr>
            </w:pPr>
            <w:r w:rsidRPr="00F7482C">
              <w:t>858240.35</w:t>
            </w:r>
          </w:p>
        </w:tc>
        <w:tc>
          <w:tcPr>
            <w:tcW w:w="1385" w:type="dxa"/>
            <w:shd w:val="clear" w:color="auto" w:fill="auto"/>
            <w:noWrap/>
            <w:hideMark/>
          </w:tcPr>
          <w:p w14:paraId="6CE146BF" w14:textId="5322E575" w:rsidR="007324E8" w:rsidRPr="00C67A61" w:rsidRDefault="007324E8" w:rsidP="005C4DEB">
            <w:pPr>
              <w:spacing w:after="0" w:line="240" w:lineRule="auto"/>
              <w:jc w:val="right"/>
              <w:rPr>
                <w:rFonts w:ascii="Calibri" w:eastAsia="Times New Roman" w:hAnsi="Calibri" w:cs="Times New Roman"/>
                <w:color w:val="000000"/>
              </w:rPr>
            </w:pPr>
            <w:r w:rsidRPr="00F7482C">
              <w:t>859327.09</w:t>
            </w:r>
          </w:p>
        </w:tc>
        <w:tc>
          <w:tcPr>
            <w:tcW w:w="1276" w:type="dxa"/>
            <w:shd w:val="clear" w:color="auto" w:fill="auto"/>
            <w:noWrap/>
            <w:hideMark/>
          </w:tcPr>
          <w:p w14:paraId="1963FDA2" w14:textId="60147B60" w:rsidR="007324E8" w:rsidRPr="00C67A61" w:rsidRDefault="007324E8" w:rsidP="005C4DEB">
            <w:pPr>
              <w:spacing w:after="0" w:line="240" w:lineRule="auto"/>
              <w:jc w:val="right"/>
              <w:rPr>
                <w:rFonts w:ascii="Calibri" w:eastAsia="Times New Roman" w:hAnsi="Calibri" w:cs="Times New Roman"/>
                <w:color w:val="000000"/>
              </w:rPr>
            </w:pPr>
            <w:r w:rsidRPr="00F7482C">
              <w:t>873851.08</w:t>
            </w:r>
          </w:p>
        </w:tc>
      </w:tr>
      <w:tr w:rsidR="007324E8" w:rsidRPr="00C67A61" w14:paraId="544CC10D"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97E98B8"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hideMark/>
          </w:tcPr>
          <w:p w14:paraId="08B5BC5D" w14:textId="2161A187" w:rsidR="007324E8" w:rsidRPr="00C67A61" w:rsidRDefault="007324E8" w:rsidP="005C4DEB">
            <w:pPr>
              <w:spacing w:after="0" w:line="240" w:lineRule="auto"/>
              <w:jc w:val="right"/>
              <w:rPr>
                <w:rFonts w:ascii="Calibri" w:eastAsia="Times New Roman" w:hAnsi="Calibri" w:cs="Times New Roman"/>
                <w:color w:val="000000"/>
              </w:rPr>
            </w:pPr>
            <w:r w:rsidRPr="00502E5F">
              <w:t>862398.02</w:t>
            </w:r>
          </w:p>
        </w:tc>
        <w:tc>
          <w:tcPr>
            <w:tcW w:w="1385" w:type="dxa"/>
            <w:shd w:val="clear" w:color="auto" w:fill="auto"/>
            <w:noWrap/>
            <w:hideMark/>
          </w:tcPr>
          <w:p w14:paraId="3F07F674" w14:textId="46480CF0" w:rsidR="007324E8" w:rsidRPr="00C67A61" w:rsidRDefault="007324E8" w:rsidP="005C4DEB">
            <w:pPr>
              <w:spacing w:after="0" w:line="240" w:lineRule="auto"/>
              <w:jc w:val="right"/>
              <w:rPr>
                <w:rFonts w:ascii="Calibri" w:eastAsia="Times New Roman" w:hAnsi="Calibri" w:cs="Times New Roman"/>
                <w:color w:val="000000"/>
              </w:rPr>
            </w:pPr>
            <w:r w:rsidRPr="00502E5F">
              <w:t>644327.63</w:t>
            </w:r>
          </w:p>
        </w:tc>
        <w:tc>
          <w:tcPr>
            <w:tcW w:w="1385" w:type="dxa"/>
            <w:shd w:val="clear" w:color="auto" w:fill="auto"/>
            <w:noWrap/>
            <w:hideMark/>
          </w:tcPr>
          <w:p w14:paraId="2F86A299" w14:textId="10A17BAC" w:rsidR="007324E8" w:rsidRPr="00C67A61" w:rsidRDefault="007324E8" w:rsidP="005C4DEB">
            <w:pPr>
              <w:spacing w:after="0" w:line="240" w:lineRule="auto"/>
              <w:jc w:val="right"/>
              <w:rPr>
                <w:rFonts w:ascii="Calibri" w:eastAsia="Times New Roman" w:hAnsi="Calibri" w:cs="Times New Roman"/>
                <w:color w:val="000000"/>
              </w:rPr>
            </w:pPr>
            <w:r w:rsidRPr="00502E5F">
              <w:t>528638.07</w:t>
            </w:r>
          </w:p>
        </w:tc>
        <w:tc>
          <w:tcPr>
            <w:tcW w:w="1385" w:type="dxa"/>
            <w:shd w:val="clear" w:color="auto" w:fill="auto"/>
            <w:noWrap/>
            <w:hideMark/>
          </w:tcPr>
          <w:p w14:paraId="5B1894FB" w14:textId="3A584FED" w:rsidR="007324E8" w:rsidRPr="00C67A61" w:rsidRDefault="007324E8" w:rsidP="005C4DEB">
            <w:pPr>
              <w:spacing w:after="0" w:line="240" w:lineRule="auto"/>
              <w:jc w:val="right"/>
              <w:rPr>
                <w:rFonts w:ascii="Calibri" w:eastAsia="Times New Roman" w:hAnsi="Calibri" w:cs="Times New Roman"/>
                <w:color w:val="000000"/>
              </w:rPr>
            </w:pPr>
            <w:r w:rsidRPr="00502E5F">
              <w:t>528640.61</w:t>
            </w:r>
          </w:p>
        </w:tc>
        <w:tc>
          <w:tcPr>
            <w:tcW w:w="1385" w:type="dxa"/>
            <w:shd w:val="clear" w:color="auto" w:fill="auto"/>
            <w:noWrap/>
            <w:hideMark/>
          </w:tcPr>
          <w:p w14:paraId="59185360" w14:textId="1CAF738F" w:rsidR="007324E8" w:rsidRPr="00C67A61" w:rsidRDefault="007324E8" w:rsidP="005C4DEB">
            <w:pPr>
              <w:spacing w:after="0" w:line="240" w:lineRule="auto"/>
              <w:jc w:val="right"/>
              <w:rPr>
                <w:rFonts w:ascii="Calibri" w:eastAsia="Times New Roman" w:hAnsi="Calibri" w:cs="Times New Roman"/>
                <w:color w:val="000000"/>
              </w:rPr>
            </w:pPr>
            <w:r w:rsidRPr="00502E5F">
              <w:t>644330.40</w:t>
            </w:r>
          </w:p>
        </w:tc>
        <w:tc>
          <w:tcPr>
            <w:tcW w:w="1276" w:type="dxa"/>
            <w:shd w:val="clear" w:color="auto" w:fill="auto"/>
            <w:noWrap/>
            <w:hideMark/>
          </w:tcPr>
          <w:p w14:paraId="15435CD3" w14:textId="656CE899" w:rsidR="007324E8" w:rsidRPr="00C67A61" w:rsidRDefault="007324E8" w:rsidP="005C4DEB">
            <w:pPr>
              <w:spacing w:after="0" w:line="240" w:lineRule="auto"/>
              <w:jc w:val="right"/>
              <w:rPr>
                <w:rFonts w:ascii="Calibri" w:eastAsia="Times New Roman" w:hAnsi="Calibri" w:cs="Times New Roman"/>
                <w:color w:val="000000"/>
              </w:rPr>
            </w:pPr>
            <w:r w:rsidRPr="00502E5F">
              <w:t>862397.85</w:t>
            </w:r>
          </w:p>
        </w:tc>
      </w:tr>
      <w:tr w:rsidR="007324E8" w:rsidRPr="00C67A61" w14:paraId="07FB08AB"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1F96E49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hideMark/>
          </w:tcPr>
          <w:p w14:paraId="7ACD5384" w14:textId="506E7E74" w:rsidR="007324E8" w:rsidRPr="00C67A61" w:rsidRDefault="007324E8" w:rsidP="005C4DEB">
            <w:pPr>
              <w:spacing w:after="0" w:line="240" w:lineRule="auto"/>
              <w:jc w:val="right"/>
              <w:rPr>
                <w:rFonts w:ascii="Calibri" w:eastAsia="Times New Roman" w:hAnsi="Calibri" w:cs="Times New Roman"/>
                <w:color w:val="000000"/>
              </w:rPr>
            </w:pPr>
            <w:r w:rsidRPr="000F013E">
              <w:t>293883.54</w:t>
            </w:r>
          </w:p>
        </w:tc>
        <w:tc>
          <w:tcPr>
            <w:tcW w:w="1385" w:type="dxa"/>
            <w:shd w:val="clear" w:color="auto" w:fill="auto"/>
            <w:noWrap/>
            <w:hideMark/>
          </w:tcPr>
          <w:p w14:paraId="3209F227" w14:textId="2DFEA8A0" w:rsidR="007324E8" w:rsidRPr="00C67A61" w:rsidRDefault="007324E8" w:rsidP="005C4DEB">
            <w:pPr>
              <w:spacing w:after="0" w:line="240" w:lineRule="auto"/>
              <w:jc w:val="right"/>
              <w:rPr>
                <w:rFonts w:ascii="Calibri" w:eastAsia="Times New Roman" w:hAnsi="Calibri" w:cs="Times New Roman"/>
                <w:color w:val="000000"/>
              </w:rPr>
            </w:pPr>
            <w:r w:rsidRPr="000F013E">
              <w:t>322506.18</w:t>
            </w:r>
          </w:p>
        </w:tc>
        <w:tc>
          <w:tcPr>
            <w:tcW w:w="1385" w:type="dxa"/>
            <w:shd w:val="clear" w:color="auto" w:fill="auto"/>
            <w:noWrap/>
            <w:hideMark/>
          </w:tcPr>
          <w:p w14:paraId="429B9E1B" w14:textId="61DC3292" w:rsidR="007324E8" w:rsidRPr="00C67A61" w:rsidRDefault="007324E8" w:rsidP="005C4DEB">
            <w:pPr>
              <w:spacing w:after="0" w:line="240" w:lineRule="auto"/>
              <w:jc w:val="right"/>
              <w:rPr>
                <w:rFonts w:ascii="Calibri" w:eastAsia="Times New Roman" w:hAnsi="Calibri" w:cs="Times New Roman"/>
                <w:color w:val="000000"/>
              </w:rPr>
            </w:pPr>
            <w:r w:rsidRPr="000F013E">
              <w:t>341495.60</w:t>
            </w:r>
          </w:p>
        </w:tc>
        <w:tc>
          <w:tcPr>
            <w:tcW w:w="1385" w:type="dxa"/>
            <w:shd w:val="clear" w:color="auto" w:fill="auto"/>
            <w:noWrap/>
            <w:hideMark/>
          </w:tcPr>
          <w:p w14:paraId="670D46C6" w14:textId="5526A709" w:rsidR="007324E8" w:rsidRPr="00C67A61" w:rsidRDefault="007324E8" w:rsidP="005C4DEB">
            <w:pPr>
              <w:spacing w:after="0" w:line="240" w:lineRule="auto"/>
              <w:jc w:val="right"/>
              <w:rPr>
                <w:rFonts w:ascii="Calibri" w:eastAsia="Times New Roman" w:hAnsi="Calibri" w:cs="Times New Roman"/>
                <w:color w:val="000000"/>
              </w:rPr>
            </w:pPr>
            <w:r w:rsidRPr="000F013E">
              <w:t>341497.26</w:t>
            </w:r>
          </w:p>
        </w:tc>
        <w:tc>
          <w:tcPr>
            <w:tcW w:w="1385" w:type="dxa"/>
            <w:shd w:val="clear" w:color="auto" w:fill="auto"/>
            <w:noWrap/>
            <w:hideMark/>
          </w:tcPr>
          <w:p w14:paraId="03611963" w14:textId="0AC2AF14" w:rsidR="007324E8" w:rsidRPr="00C67A61" w:rsidRDefault="007324E8" w:rsidP="005C4DEB">
            <w:pPr>
              <w:spacing w:after="0" w:line="240" w:lineRule="auto"/>
              <w:jc w:val="right"/>
              <w:rPr>
                <w:rFonts w:ascii="Calibri" w:eastAsia="Times New Roman" w:hAnsi="Calibri" w:cs="Times New Roman"/>
                <w:color w:val="000000"/>
              </w:rPr>
            </w:pPr>
            <w:r w:rsidRPr="000F013E">
              <w:t>322508.24</w:t>
            </w:r>
          </w:p>
        </w:tc>
        <w:tc>
          <w:tcPr>
            <w:tcW w:w="1276" w:type="dxa"/>
            <w:shd w:val="clear" w:color="auto" w:fill="auto"/>
            <w:noWrap/>
            <w:hideMark/>
          </w:tcPr>
          <w:p w14:paraId="3F179D51" w14:textId="01EA4C20" w:rsidR="007324E8" w:rsidRPr="00C67A61" w:rsidRDefault="007324E8" w:rsidP="005C4DEB">
            <w:pPr>
              <w:spacing w:after="0" w:line="240" w:lineRule="auto"/>
              <w:jc w:val="right"/>
              <w:rPr>
                <w:rFonts w:ascii="Calibri" w:eastAsia="Times New Roman" w:hAnsi="Calibri" w:cs="Times New Roman"/>
                <w:color w:val="000000"/>
              </w:rPr>
            </w:pPr>
            <w:r w:rsidRPr="000F013E">
              <w:t>293884.53</w:t>
            </w:r>
          </w:p>
        </w:tc>
      </w:tr>
      <w:tr w:rsidR="007324E8" w:rsidRPr="00C67A61" w14:paraId="3573CEB9"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4882C3D"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hideMark/>
          </w:tcPr>
          <w:p w14:paraId="3715E8C4" w14:textId="084882C1" w:rsidR="007324E8" w:rsidRPr="00C67A61" w:rsidRDefault="007324E8" w:rsidP="005C4DEB">
            <w:pPr>
              <w:spacing w:after="0" w:line="240" w:lineRule="auto"/>
              <w:jc w:val="right"/>
              <w:rPr>
                <w:rFonts w:ascii="Calibri" w:eastAsia="Times New Roman" w:hAnsi="Calibri" w:cs="Times New Roman"/>
                <w:color w:val="000000"/>
              </w:rPr>
            </w:pPr>
            <w:r w:rsidRPr="00694E37">
              <w:t>2515264.08</w:t>
            </w:r>
          </w:p>
        </w:tc>
        <w:tc>
          <w:tcPr>
            <w:tcW w:w="1385" w:type="dxa"/>
            <w:shd w:val="clear" w:color="auto" w:fill="auto"/>
            <w:noWrap/>
            <w:hideMark/>
          </w:tcPr>
          <w:p w14:paraId="5E8F816A" w14:textId="2E0384AF" w:rsidR="007324E8" w:rsidRPr="00C67A61" w:rsidRDefault="007324E8" w:rsidP="005C4DEB">
            <w:pPr>
              <w:spacing w:after="0" w:line="240" w:lineRule="auto"/>
              <w:jc w:val="right"/>
              <w:rPr>
                <w:rFonts w:ascii="Calibri" w:eastAsia="Times New Roman" w:hAnsi="Calibri" w:cs="Times New Roman"/>
                <w:color w:val="000000"/>
              </w:rPr>
            </w:pPr>
            <w:r w:rsidRPr="00694E37">
              <w:t>2189500.32</w:t>
            </w:r>
          </w:p>
        </w:tc>
        <w:tc>
          <w:tcPr>
            <w:tcW w:w="1385" w:type="dxa"/>
            <w:shd w:val="clear" w:color="auto" w:fill="auto"/>
            <w:noWrap/>
            <w:hideMark/>
          </w:tcPr>
          <w:p w14:paraId="4264B405" w14:textId="782F5802" w:rsidR="007324E8" w:rsidRPr="00C67A61" w:rsidRDefault="007324E8" w:rsidP="005C4DEB">
            <w:pPr>
              <w:spacing w:after="0" w:line="240" w:lineRule="auto"/>
              <w:jc w:val="right"/>
              <w:rPr>
                <w:rFonts w:ascii="Calibri" w:eastAsia="Times New Roman" w:hAnsi="Calibri" w:cs="Times New Roman"/>
                <w:color w:val="000000"/>
              </w:rPr>
            </w:pPr>
            <w:r w:rsidRPr="00694E37">
              <w:t>2343807.82</w:t>
            </w:r>
          </w:p>
        </w:tc>
        <w:tc>
          <w:tcPr>
            <w:tcW w:w="1385" w:type="dxa"/>
            <w:shd w:val="clear" w:color="auto" w:fill="auto"/>
            <w:noWrap/>
            <w:hideMark/>
          </w:tcPr>
          <w:p w14:paraId="2C5B0EF7" w14:textId="5F3809D0" w:rsidR="007324E8" w:rsidRPr="00C67A61" w:rsidRDefault="007324E8" w:rsidP="005C4DEB">
            <w:pPr>
              <w:spacing w:after="0" w:line="240" w:lineRule="auto"/>
              <w:jc w:val="right"/>
              <w:rPr>
                <w:rFonts w:ascii="Calibri" w:eastAsia="Times New Roman" w:hAnsi="Calibri" w:cs="Times New Roman"/>
                <w:color w:val="000000"/>
              </w:rPr>
            </w:pPr>
            <w:r w:rsidRPr="00694E37">
              <w:t>2343817.99</w:t>
            </w:r>
          </w:p>
        </w:tc>
        <w:tc>
          <w:tcPr>
            <w:tcW w:w="1385" w:type="dxa"/>
            <w:shd w:val="clear" w:color="auto" w:fill="auto"/>
            <w:noWrap/>
            <w:hideMark/>
          </w:tcPr>
          <w:p w14:paraId="3C59E9D4" w14:textId="5E02E5FD" w:rsidR="007324E8" w:rsidRPr="00C67A61" w:rsidRDefault="007324E8" w:rsidP="005C4DEB">
            <w:pPr>
              <w:spacing w:after="0" w:line="240" w:lineRule="auto"/>
              <w:jc w:val="right"/>
              <w:rPr>
                <w:rFonts w:ascii="Calibri" w:eastAsia="Times New Roman" w:hAnsi="Calibri" w:cs="Times New Roman"/>
                <w:color w:val="000000"/>
              </w:rPr>
            </w:pPr>
            <w:r w:rsidRPr="00694E37">
              <w:t>2189512.48</w:t>
            </w:r>
          </w:p>
        </w:tc>
        <w:tc>
          <w:tcPr>
            <w:tcW w:w="1276" w:type="dxa"/>
            <w:shd w:val="clear" w:color="auto" w:fill="auto"/>
            <w:noWrap/>
            <w:hideMark/>
          </w:tcPr>
          <w:p w14:paraId="606C4A86" w14:textId="5897A53C" w:rsidR="007324E8" w:rsidRPr="00C67A61" w:rsidRDefault="007324E8" w:rsidP="005C4DEB">
            <w:pPr>
              <w:spacing w:after="0" w:line="240" w:lineRule="auto"/>
              <w:jc w:val="right"/>
              <w:rPr>
                <w:rFonts w:ascii="Calibri" w:eastAsia="Times New Roman" w:hAnsi="Calibri" w:cs="Times New Roman"/>
                <w:color w:val="000000"/>
              </w:rPr>
            </w:pPr>
            <w:r w:rsidRPr="00694E37">
              <w:t>2515265.57</w:t>
            </w:r>
          </w:p>
        </w:tc>
      </w:tr>
      <w:tr w:rsidR="007324E8" w:rsidRPr="00C67A61" w14:paraId="245688ED" w14:textId="77777777" w:rsidTr="007324E8">
        <w:trPr>
          <w:trHeight w:val="300"/>
        </w:trPr>
        <w:tc>
          <w:tcPr>
            <w:tcW w:w="9254" w:type="dxa"/>
            <w:gridSpan w:val="7"/>
            <w:tcBorders>
              <w:top w:val="single" w:sz="8" w:space="0" w:color="auto"/>
              <w:bottom w:val="single" w:sz="8" w:space="0" w:color="auto"/>
            </w:tcBorders>
            <w:shd w:val="clear" w:color="auto" w:fill="auto"/>
            <w:noWrap/>
            <w:vAlign w:val="bottom"/>
            <w:hideMark/>
          </w:tcPr>
          <w:p w14:paraId="36CE5318"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7324E8" w:rsidRPr="00C67A61" w14:paraId="6D3C981C"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6CFB155"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08D2DD6D" w14:textId="6369804E"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5201.33</w:t>
            </w:r>
          </w:p>
        </w:tc>
        <w:tc>
          <w:tcPr>
            <w:tcW w:w="1385" w:type="dxa"/>
            <w:shd w:val="clear" w:color="auto" w:fill="auto"/>
            <w:noWrap/>
            <w:vAlign w:val="bottom"/>
            <w:hideMark/>
          </w:tcPr>
          <w:p w14:paraId="1C856662" w14:textId="616C2DB0"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5087.96</w:t>
            </w:r>
          </w:p>
        </w:tc>
        <w:tc>
          <w:tcPr>
            <w:tcW w:w="1385" w:type="dxa"/>
            <w:shd w:val="clear" w:color="auto" w:fill="auto"/>
            <w:noWrap/>
            <w:vAlign w:val="bottom"/>
            <w:hideMark/>
          </w:tcPr>
          <w:p w14:paraId="44B57187" w14:textId="3E1ED36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4926.62</w:t>
            </w:r>
          </w:p>
        </w:tc>
        <w:tc>
          <w:tcPr>
            <w:tcW w:w="1385" w:type="dxa"/>
            <w:shd w:val="clear" w:color="auto" w:fill="auto"/>
            <w:noWrap/>
            <w:vAlign w:val="bottom"/>
            <w:hideMark/>
          </w:tcPr>
          <w:p w14:paraId="7FD11D28" w14:textId="3FA0169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4926.82</w:t>
            </w:r>
          </w:p>
        </w:tc>
        <w:tc>
          <w:tcPr>
            <w:tcW w:w="1385" w:type="dxa"/>
            <w:shd w:val="clear" w:color="auto" w:fill="auto"/>
            <w:noWrap/>
            <w:vAlign w:val="bottom"/>
            <w:hideMark/>
          </w:tcPr>
          <w:p w14:paraId="145894ED" w14:textId="4AC84E5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5088.03</w:t>
            </w:r>
          </w:p>
        </w:tc>
        <w:tc>
          <w:tcPr>
            <w:tcW w:w="1276" w:type="dxa"/>
            <w:shd w:val="clear" w:color="auto" w:fill="auto"/>
            <w:noWrap/>
            <w:vAlign w:val="bottom"/>
            <w:hideMark/>
          </w:tcPr>
          <w:p w14:paraId="2555F249" w14:textId="01715FD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5201.11</w:t>
            </w:r>
          </w:p>
        </w:tc>
      </w:tr>
      <w:tr w:rsidR="007324E8" w:rsidRPr="00C67A61" w14:paraId="0A19252B"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8A44FD9"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2982467" w14:textId="74399EE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4414.5</w:t>
            </w:r>
          </w:p>
        </w:tc>
        <w:tc>
          <w:tcPr>
            <w:tcW w:w="1385" w:type="dxa"/>
            <w:shd w:val="clear" w:color="auto" w:fill="auto"/>
            <w:noWrap/>
            <w:vAlign w:val="bottom"/>
            <w:hideMark/>
          </w:tcPr>
          <w:p w14:paraId="01B964D4" w14:textId="2C1EC77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3317.9</w:t>
            </w:r>
          </w:p>
        </w:tc>
        <w:tc>
          <w:tcPr>
            <w:tcW w:w="1385" w:type="dxa"/>
            <w:shd w:val="clear" w:color="auto" w:fill="auto"/>
            <w:noWrap/>
            <w:vAlign w:val="bottom"/>
            <w:hideMark/>
          </w:tcPr>
          <w:p w14:paraId="405DD196" w14:textId="025FDCC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2712.39</w:t>
            </w:r>
          </w:p>
        </w:tc>
        <w:tc>
          <w:tcPr>
            <w:tcW w:w="1385" w:type="dxa"/>
            <w:shd w:val="clear" w:color="auto" w:fill="auto"/>
            <w:noWrap/>
            <w:vAlign w:val="bottom"/>
            <w:hideMark/>
          </w:tcPr>
          <w:p w14:paraId="6A3E46A7" w14:textId="6BEB2448"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2712.41</w:t>
            </w:r>
          </w:p>
        </w:tc>
        <w:tc>
          <w:tcPr>
            <w:tcW w:w="1385" w:type="dxa"/>
            <w:shd w:val="clear" w:color="auto" w:fill="auto"/>
            <w:noWrap/>
            <w:vAlign w:val="bottom"/>
            <w:hideMark/>
          </w:tcPr>
          <w:p w14:paraId="7229595E" w14:textId="271FF88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3317.91</w:t>
            </w:r>
          </w:p>
        </w:tc>
        <w:tc>
          <w:tcPr>
            <w:tcW w:w="1276" w:type="dxa"/>
            <w:shd w:val="clear" w:color="auto" w:fill="auto"/>
            <w:noWrap/>
            <w:vAlign w:val="bottom"/>
            <w:hideMark/>
          </w:tcPr>
          <w:p w14:paraId="37567026" w14:textId="2EB4C68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4414.5</w:t>
            </w:r>
          </w:p>
        </w:tc>
      </w:tr>
      <w:tr w:rsidR="007324E8" w:rsidRPr="00C67A61" w14:paraId="31564657" w14:textId="77777777" w:rsidTr="007324E8">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1B3A16A"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63441B39" w14:textId="18655B9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1502.81</w:t>
            </w:r>
          </w:p>
        </w:tc>
        <w:tc>
          <w:tcPr>
            <w:tcW w:w="1385" w:type="dxa"/>
            <w:shd w:val="clear" w:color="auto" w:fill="auto"/>
            <w:noWrap/>
            <w:vAlign w:val="bottom"/>
            <w:hideMark/>
          </w:tcPr>
          <w:p w14:paraId="46D550FF" w14:textId="1A77740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1647.43</w:t>
            </w:r>
          </w:p>
        </w:tc>
        <w:tc>
          <w:tcPr>
            <w:tcW w:w="1385" w:type="dxa"/>
            <w:shd w:val="clear" w:color="auto" w:fill="auto"/>
            <w:noWrap/>
            <w:vAlign w:val="bottom"/>
            <w:hideMark/>
          </w:tcPr>
          <w:p w14:paraId="009117B7" w14:textId="775791E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1738.86</w:t>
            </w:r>
          </w:p>
        </w:tc>
        <w:tc>
          <w:tcPr>
            <w:tcW w:w="1385" w:type="dxa"/>
            <w:shd w:val="clear" w:color="auto" w:fill="auto"/>
            <w:noWrap/>
            <w:vAlign w:val="bottom"/>
            <w:hideMark/>
          </w:tcPr>
          <w:p w14:paraId="5947691F" w14:textId="299C4FC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1738.87</w:t>
            </w:r>
          </w:p>
        </w:tc>
        <w:tc>
          <w:tcPr>
            <w:tcW w:w="1385" w:type="dxa"/>
            <w:shd w:val="clear" w:color="auto" w:fill="auto"/>
            <w:noWrap/>
            <w:vAlign w:val="bottom"/>
            <w:hideMark/>
          </w:tcPr>
          <w:p w14:paraId="2398B975" w14:textId="7FEBDDE3"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1647.45</w:t>
            </w:r>
          </w:p>
        </w:tc>
        <w:tc>
          <w:tcPr>
            <w:tcW w:w="1276" w:type="dxa"/>
            <w:shd w:val="clear" w:color="auto" w:fill="auto"/>
            <w:noWrap/>
            <w:vAlign w:val="bottom"/>
            <w:hideMark/>
          </w:tcPr>
          <w:p w14:paraId="350F91B9" w14:textId="6BF5A1D0"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1502.82</w:t>
            </w:r>
          </w:p>
        </w:tc>
      </w:tr>
      <w:tr w:rsidR="007324E8" w:rsidRPr="00C67A61" w14:paraId="71FA92FC" w14:textId="77777777" w:rsidTr="007324E8">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55D5532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73E4711C" w14:textId="414DB006"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13044</w:t>
            </w:r>
          </w:p>
        </w:tc>
        <w:tc>
          <w:tcPr>
            <w:tcW w:w="1385" w:type="dxa"/>
            <w:shd w:val="clear" w:color="auto" w:fill="auto"/>
            <w:noWrap/>
            <w:vAlign w:val="bottom"/>
            <w:hideMark/>
          </w:tcPr>
          <w:p w14:paraId="1DD42CDF" w14:textId="6BBA9321"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11148.3</w:t>
            </w:r>
          </w:p>
        </w:tc>
        <w:tc>
          <w:tcPr>
            <w:tcW w:w="1385" w:type="dxa"/>
            <w:shd w:val="clear" w:color="auto" w:fill="auto"/>
            <w:noWrap/>
            <w:vAlign w:val="bottom"/>
            <w:hideMark/>
          </w:tcPr>
          <w:p w14:paraId="6FCA177D" w14:textId="1BE85A35"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11983.6</w:t>
            </w:r>
          </w:p>
        </w:tc>
        <w:tc>
          <w:tcPr>
            <w:tcW w:w="1385" w:type="dxa"/>
            <w:shd w:val="clear" w:color="auto" w:fill="auto"/>
            <w:noWrap/>
            <w:vAlign w:val="bottom"/>
            <w:hideMark/>
          </w:tcPr>
          <w:p w14:paraId="36F40442" w14:textId="1E70781F"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11983.6</w:t>
            </w:r>
          </w:p>
        </w:tc>
        <w:tc>
          <w:tcPr>
            <w:tcW w:w="1385" w:type="dxa"/>
            <w:shd w:val="clear" w:color="auto" w:fill="auto"/>
            <w:noWrap/>
            <w:vAlign w:val="bottom"/>
            <w:hideMark/>
          </w:tcPr>
          <w:p w14:paraId="4A541664" w14:textId="7D46737B"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11148.4</w:t>
            </w:r>
          </w:p>
        </w:tc>
        <w:tc>
          <w:tcPr>
            <w:tcW w:w="1276" w:type="dxa"/>
            <w:shd w:val="clear" w:color="auto" w:fill="auto"/>
            <w:noWrap/>
            <w:vAlign w:val="bottom"/>
            <w:hideMark/>
          </w:tcPr>
          <w:p w14:paraId="16EBDFEF" w14:textId="4A702ADE"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13044</w:t>
            </w:r>
          </w:p>
        </w:tc>
      </w:tr>
    </w:tbl>
    <w:p w14:paraId="34E5D278" w14:textId="77777777" w:rsidR="007324E8" w:rsidRPr="008335D5" w:rsidRDefault="007324E8" w:rsidP="007324E8">
      <w:pPr>
        <w:spacing w:line="240" w:lineRule="auto"/>
        <w:rPr>
          <w:rFonts w:cs="Arial"/>
        </w:rPr>
      </w:pPr>
    </w:p>
    <w:p w14:paraId="6FC82846" w14:textId="38CF151C" w:rsidR="007324E8" w:rsidRDefault="007324E8" w:rsidP="007324E8">
      <w:pPr>
        <w:pStyle w:val="Caption"/>
        <w:keepNext/>
        <w:jc w:val="center"/>
      </w:pPr>
      <w:r>
        <w:t xml:space="preserve">Table </w:t>
      </w:r>
      <w:r w:rsidR="001719B5">
        <w:t>10</w:t>
      </w:r>
      <w:r>
        <w:t xml:space="preserve">: Span 1 </w:t>
      </w:r>
      <w:r w:rsidR="001719B5">
        <w:t xml:space="preserve">Updated Composite LRFR </w:t>
      </w:r>
      <w:r>
        <w:t>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7"/>
      </w:tblGrid>
      <w:tr w:rsidR="007324E8" w:rsidRPr="00C67A61" w14:paraId="7F4E88C4" w14:textId="77777777" w:rsidTr="005C4DEB">
        <w:trPr>
          <w:trHeight w:val="300"/>
          <w:jc w:val="center"/>
        </w:trPr>
        <w:tc>
          <w:tcPr>
            <w:tcW w:w="4790" w:type="dxa"/>
            <w:shd w:val="clear" w:color="auto" w:fill="auto"/>
            <w:noWrap/>
            <w:vAlign w:val="bottom"/>
            <w:hideMark/>
          </w:tcPr>
          <w:p w14:paraId="6CBDE7BC"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4C6FFD2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2A91D39E" w14:textId="77777777" w:rsidTr="005C4DEB">
        <w:trPr>
          <w:trHeight w:val="300"/>
          <w:jc w:val="center"/>
        </w:trPr>
        <w:tc>
          <w:tcPr>
            <w:tcW w:w="5897" w:type="dxa"/>
            <w:gridSpan w:val="2"/>
            <w:shd w:val="clear" w:color="auto" w:fill="auto"/>
            <w:noWrap/>
            <w:vAlign w:val="bottom"/>
            <w:hideMark/>
          </w:tcPr>
          <w:p w14:paraId="02E1C6BC"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7324E8" w:rsidRPr="00C67A61" w14:paraId="7AADD894" w14:textId="77777777" w:rsidTr="005C4DEB">
        <w:trPr>
          <w:trHeight w:val="300"/>
          <w:jc w:val="center"/>
        </w:trPr>
        <w:tc>
          <w:tcPr>
            <w:tcW w:w="4790" w:type="dxa"/>
            <w:shd w:val="clear" w:color="auto" w:fill="auto"/>
            <w:noWrap/>
            <w:vAlign w:val="bottom"/>
            <w:hideMark/>
          </w:tcPr>
          <w:p w14:paraId="37702C8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6568A5C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6E53D2FC" w14:textId="77777777" w:rsidTr="005C4DEB">
        <w:trPr>
          <w:trHeight w:val="300"/>
          <w:jc w:val="center"/>
        </w:trPr>
        <w:tc>
          <w:tcPr>
            <w:tcW w:w="4790" w:type="dxa"/>
            <w:shd w:val="clear" w:color="auto" w:fill="auto"/>
            <w:noWrap/>
            <w:vAlign w:val="bottom"/>
            <w:hideMark/>
          </w:tcPr>
          <w:p w14:paraId="7A5A928F"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7FB56E4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8045734</w:t>
            </w:r>
          </w:p>
        </w:tc>
      </w:tr>
      <w:tr w:rsidR="007324E8" w:rsidRPr="00C67A61" w14:paraId="31ABFB6F" w14:textId="77777777" w:rsidTr="005C4DEB">
        <w:trPr>
          <w:trHeight w:val="300"/>
          <w:jc w:val="center"/>
        </w:trPr>
        <w:tc>
          <w:tcPr>
            <w:tcW w:w="5897" w:type="dxa"/>
            <w:gridSpan w:val="2"/>
            <w:shd w:val="clear" w:color="auto" w:fill="auto"/>
            <w:noWrap/>
            <w:vAlign w:val="bottom"/>
            <w:hideMark/>
          </w:tcPr>
          <w:p w14:paraId="20D1F4E0"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7324E8" w:rsidRPr="00C67A61" w14:paraId="720ECA24" w14:textId="77777777" w:rsidTr="005C4DEB">
        <w:trPr>
          <w:trHeight w:val="300"/>
          <w:jc w:val="center"/>
        </w:trPr>
        <w:tc>
          <w:tcPr>
            <w:tcW w:w="4790" w:type="dxa"/>
            <w:shd w:val="clear" w:color="auto" w:fill="auto"/>
            <w:noWrap/>
            <w:vAlign w:val="bottom"/>
            <w:hideMark/>
          </w:tcPr>
          <w:p w14:paraId="2DD9A4CC"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1193E6E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202CEBB7" w14:textId="77777777" w:rsidTr="005C4DEB">
        <w:trPr>
          <w:trHeight w:val="300"/>
          <w:jc w:val="center"/>
        </w:trPr>
        <w:tc>
          <w:tcPr>
            <w:tcW w:w="4790" w:type="dxa"/>
            <w:shd w:val="clear" w:color="auto" w:fill="auto"/>
            <w:noWrap/>
            <w:vAlign w:val="bottom"/>
            <w:hideMark/>
          </w:tcPr>
          <w:p w14:paraId="3C6DC230"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59BF6FB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8027385</w:t>
            </w:r>
          </w:p>
        </w:tc>
      </w:tr>
    </w:tbl>
    <w:p w14:paraId="765B7C1B" w14:textId="77777777" w:rsidR="007324E8" w:rsidRPr="008335D5" w:rsidRDefault="007324E8" w:rsidP="007324E8">
      <w:pPr>
        <w:spacing w:line="240" w:lineRule="auto"/>
        <w:rPr>
          <w:rFonts w:cs="Arial"/>
        </w:rPr>
      </w:pPr>
    </w:p>
    <w:p w14:paraId="78BFE79D" w14:textId="2EB51397" w:rsidR="007324E8" w:rsidRDefault="007324E8">
      <w:pPr>
        <w:rPr>
          <w:b/>
          <w:bCs/>
          <w:sz w:val="18"/>
          <w:szCs w:val="18"/>
        </w:rPr>
      </w:pPr>
      <w:r>
        <w:br w:type="page"/>
      </w:r>
    </w:p>
    <w:p w14:paraId="73BD6464" w14:textId="77777777" w:rsidR="007324E8" w:rsidRDefault="007324E8" w:rsidP="007324E8">
      <w:pPr>
        <w:pStyle w:val="Caption"/>
        <w:keepNext/>
        <w:jc w:val="center"/>
      </w:pPr>
    </w:p>
    <w:p w14:paraId="7468A1BD" w14:textId="07BB5CCB" w:rsidR="007324E8" w:rsidRDefault="007324E8" w:rsidP="007324E8">
      <w:pPr>
        <w:pStyle w:val="Caption"/>
        <w:keepNext/>
        <w:jc w:val="center"/>
      </w:pPr>
      <w:r>
        <w:t xml:space="preserve">Table </w:t>
      </w:r>
      <w:r w:rsidR="001719B5">
        <w:t>11</w:t>
      </w:r>
      <w:r>
        <w:t xml:space="preserve">: Span 2 </w:t>
      </w:r>
      <w:r w:rsidR="001719B5">
        <w:t xml:space="preserve">Updated Composite LRFR </w:t>
      </w:r>
      <w:r>
        <w:t>Rating Factors</w:t>
      </w:r>
    </w:p>
    <w:tbl>
      <w:tblPr>
        <w:tblW w:w="5349"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tblGrid>
      <w:tr w:rsidR="007324E8" w:rsidRPr="00C67A61" w14:paraId="1066E44A"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6D11C85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5E40AFF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72AB6D45"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358BE86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535F8651"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tcBorders>
            <w:shd w:val="clear" w:color="auto" w:fill="auto"/>
            <w:noWrap/>
            <w:vAlign w:val="bottom"/>
            <w:hideMark/>
          </w:tcPr>
          <w:p w14:paraId="12B0B588"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right w:val="single" w:sz="12" w:space="0" w:color="auto"/>
            </w:tcBorders>
            <w:shd w:val="clear" w:color="auto" w:fill="auto"/>
            <w:noWrap/>
            <w:vAlign w:val="bottom"/>
            <w:hideMark/>
          </w:tcPr>
          <w:p w14:paraId="2030EFA9"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6E0BBEC3"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6509FB5"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8770C2" w:rsidRPr="00C67A61" w14:paraId="40FF684F"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3A24124"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12A9D720" w14:textId="5B8F5F2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1.34</w:t>
            </w:r>
          </w:p>
        </w:tc>
        <w:tc>
          <w:tcPr>
            <w:tcW w:w="716" w:type="dxa"/>
            <w:shd w:val="clear" w:color="auto" w:fill="auto"/>
            <w:noWrap/>
            <w:vAlign w:val="bottom"/>
            <w:hideMark/>
          </w:tcPr>
          <w:p w14:paraId="18AEA053" w14:textId="760CA267"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shd w:val="clear" w:color="auto" w:fill="auto"/>
            <w:noWrap/>
            <w:vAlign w:val="bottom"/>
            <w:hideMark/>
          </w:tcPr>
          <w:p w14:paraId="7E493E61" w14:textId="0BBACA1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5AEB1236" w14:textId="0804DC2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07268EF1" w14:textId="0FBEF36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tcBorders>
              <w:right w:val="single" w:sz="12" w:space="0" w:color="auto"/>
            </w:tcBorders>
            <w:shd w:val="clear" w:color="auto" w:fill="auto"/>
            <w:noWrap/>
            <w:vAlign w:val="bottom"/>
            <w:hideMark/>
          </w:tcPr>
          <w:p w14:paraId="6D46678C" w14:textId="48FD375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1.34</w:t>
            </w:r>
          </w:p>
        </w:tc>
      </w:tr>
      <w:tr w:rsidR="008770C2" w:rsidRPr="00C67A61" w14:paraId="5E4A0F58"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215181AF"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4EE8C807" w14:textId="3B2EB11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shd w:val="clear" w:color="auto" w:fill="auto"/>
            <w:noWrap/>
            <w:vAlign w:val="bottom"/>
            <w:hideMark/>
          </w:tcPr>
          <w:p w14:paraId="534E89E3" w14:textId="78902BE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shd w:val="clear" w:color="auto" w:fill="auto"/>
            <w:noWrap/>
            <w:vAlign w:val="bottom"/>
            <w:hideMark/>
          </w:tcPr>
          <w:p w14:paraId="070C9F09" w14:textId="5498D65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0A3DE062" w14:textId="4D1D87C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02D5C75A" w14:textId="57CDAE6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tcBorders>
              <w:right w:val="single" w:sz="12" w:space="0" w:color="auto"/>
            </w:tcBorders>
            <w:shd w:val="clear" w:color="auto" w:fill="auto"/>
            <w:noWrap/>
            <w:vAlign w:val="bottom"/>
            <w:hideMark/>
          </w:tcPr>
          <w:p w14:paraId="5E4D8090" w14:textId="62FC157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r>
      <w:tr w:rsidR="007324E8" w:rsidRPr="00C67A61" w14:paraId="3C180A5B"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A3B9D8D"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8770C2" w:rsidRPr="00C67A61" w14:paraId="4ABEF0F6"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15220A0"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46BA4C40" w14:textId="0CAEF74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1.13</w:t>
            </w:r>
          </w:p>
        </w:tc>
        <w:tc>
          <w:tcPr>
            <w:tcW w:w="716" w:type="dxa"/>
            <w:shd w:val="clear" w:color="auto" w:fill="auto"/>
            <w:noWrap/>
            <w:vAlign w:val="bottom"/>
            <w:hideMark/>
          </w:tcPr>
          <w:p w14:paraId="740C20F1" w14:textId="7B55702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shd w:val="clear" w:color="auto" w:fill="auto"/>
            <w:noWrap/>
            <w:vAlign w:val="bottom"/>
            <w:hideMark/>
          </w:tcPr>
          <w:p w14:paraId="1058C639" w14:textId="467B0176"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38B9382C" w14:textId="62B782D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34ACC40E" w14:textId="7FB30F6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tcBorders>
              <w:right w:val="single" w:sz="12" w:space="0" w:color="auto"/>
            </w:tcBorders>
            <w:shd w:val="clear" w:color="auto" w:fill="auto"/>
            <w:noWrap/>
            <w:vAlign w:val="bottom"/>
            <w:hideMark/>
          </w:tcPr>
          <w:p w14:paraId="62EA1F48" w14:textId="46F8112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1.13</w:t>
            </w:r>
          </w:p>
        </w:tc>
      </w:tr>
      <w:tr w:rsidR="008770C2" w:rsidRPr="00C67A61" w14:paraId="5AEB95E8"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1A2EE51C"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1418318D" w14:textId="21D2864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w:t>
            </w:r>
          </w:p>
        </w:tc>
        <w:tc>
          <w:tcPr>
            <w:tcW w:w="716" w:type="dxa"/>
            <w:tcBorders>
              <w:bottom w:val="single" w:sz="12" w:space="0" w:color="auto"/>
            </w:tcBorders>
            <w:shd w:val="clear" w:color="auto" w:fill="auto"/>
            <w:noWrap/>
            <w:vAlign w:val="bottom"/>
            <w:hideMark/>
          </w:tcPr>
          <w:p w14:paraId="7F31A18C" w14:textId="6A3D14E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tcBorders>
            <w:shd w:val="clear" w:color="auto" w:fill="auto"/>
            <w:noWrap/>
            <w:vAlign w:val="bottom"/>
            <w:hideMark/>
          </w:tcPr>
          <w:p w14:paraId="2E0F61F6" w14:textId="0F9DFE3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1F2DD5A3" w14:textId="56A1EAC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3C699BB1" w14:textId="12A19F1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right w:val="single" w:sz="12" w:space="0" w:color="auto"/>
            </w:tcBorders>
            <w:shd w:val="clear" w:color="auto" w:fill="auto"/>
            <w:noWrap/>
            <w:vAlign w:val="bottom"/>
            <w:hideMark/>
          </w:tcPr>
          <w:p w14:paraId="3A86A819" w14:textId="745C2B9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w:t>
            </w:r>
          </w:p>
        </w:tc>
      </w:tr>
    </w:tbl>
    <w:p w14:paraId="1AE2C26B" w14:textId="77777777" w:rsidR="007324E8" w:rsidRPr="008335D5" w:rsidRDefault="007324E8" w:rsidP="007324E8">
      <w:pPr>
        <w:spacing w:line="240" w:lineRule="auto"/>
        <w:rPr>
          <w:rFonts w:cs="Arial"/>
        </w:rPr>
      </w:pPr>
    </w:p>
    <w:p w14:paraId="0849543F" w14:textId="35A2E96F" w:rsidR="007324E8" w:rsidRDefault="007324E8" w:rsidP="007324E8">
      <w:pPr>
        <w:pStyle w:val="Caption"/>
        <w:keepNext/>
        <w:jc w:val="center"/>
      </w:pPr>
      <w:r>
        <w:t xml:space="preserve">Table </w:t>
      </w:r>
      <w:r w:rsidR="001719B5">
        <w:t>12</w:t>
      </w:r>
      <w:r>
        <w:t xml:space="preserve">: Span 2 </w:t>
      </w:r>
      <w:r w:rsidR="001719B5">
        <w:t xml:space="preserve">Updated Composite LRFR </w:t>
      </w:r>
      <w:r>
        <w:t>Demands</w:t>
      </w:r>
    </w:p>
    <w:tbl>
      <w:tblPr>
        <w:tblW w:w="9140"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162"/>
      </w:tblGrid>
      <w:tr w:rsidR="007324E8" w:rsidRPr="00C67A61" w14:paraId="667898C9"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0031B268"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0D95F821"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4D5CD43E"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7D4736F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3014184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0DF4AD12"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162" w:type="dxa"/>
            <w:shd w:val="clear" w:color="auto" w:fill="auto"/>
            <w:noWrap/>
            <w:vAlign w:val="bottom"/>
            <w:hideMark/>
          </w:tcPr>
          <w:p w14:paraId="7EA04B60"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41082801"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3B8A3B0D"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8770C2" w:rsidRPr="00C67A61" w14:paraId="16DE994B"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0F396BC"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4BEAAB79" w14:textId="0D80860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873847.6</w:t>
            </w:r>
          </w:p>
        </w:tc>
        <w:tc>
          <w:tcPr>
            <w:tcW w:w="1385" w:type="dxa"/>
            <w:shd w:val="clear" w:color="auto" w:fill="auto"/>
            <w:noWrap/>
            <w:vAlign w:val="bottom"/>
            <w:hideMark/>
          </w:tcPr>
          <w:p w14:paraId="04C1207F" w14:textId="7A4DB54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859322.8</w:t>
            </w:r>
          </w:p>
        </w:tc>
        <w:tc>
          <w:tcPr>
            <w:tcW w:w="1385" w:type="dxa"/>
            <w:shd w:val="clear" w:color="auto" w:fill="auto"/>
            <w:noWrap/>
            <w:vAlign w:val="bottom"/>
            <w:hideMark/>
          </w:tcPr>
          <w:p w14:paraId="00084BF5" w14:textId="77A4ECBD"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858200.1</w:t>
            </w:r>
          </w:p>
        </w:tc>
        <w:tc>
          <w:tcPr>
            <w:tcW w:w="1385" w:type="dxa"/>
            <w:shd w:val="clear" w:color="auto" w:fill="auto"/>
            <w:noWrap/>
            <w:vAlign w:val="bottom"/>
            <w:hideMark/>
          </w:tcPr>
          <w:p w14:paraId="5956A2BC" w14:textId="5FA6420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858243.7</w:t>
            </w:r>
          </w:p>
        </w:tc>
        <w:tc>
          <w:tcPr>
            <w:tcW w:w="1385" w:type="dxa"/>
            <w:shd w:val="clear" w:color="auto" w:fill="auto"/>
            <w:noWrap/>
            <w:vAlign w:val="bottom"/>
            <w:hideMark/>
          </w:tcPr>
          <w:p w14:paraId="6BADF0FE" w14:textId="0BC831E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859317</w:t>
            </w:r>
          </w:p>
        </w:tc>
        <w:tc>
          <w:tcPr>
            <w:tcW w:w="1162" w:type="dxa"/>
            <w:shd w:val="clear" w:color="auto" w:fill="auto"/>
            <w:noWrap/>
            <w:vAlign w:val="bottom"/>
            <w:hideMark/>
          </w:tcPr>
          <w:p w14:paraId="0B0340EE" w14:textId="36DA4CE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873844.2</w:t>
            </w:r>
          </w:p>
        </w:tc>
      </w:tr>
      <w:tr w:rsidR="008770C2" w:rsidRPr="00C67A61" w14:paraId="06460B2D"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4AB99E0"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763B1916" w14:textId="79F5043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795781.5</w:t>
            </w:r>
          </w:p>
        </w:tc>
        <w:tc>
          <w:tcPr>
            <w:tcW w:w="1385" w:type="dxa"/>
            <w:shd w:val="clear" w:color="auto" w:fill="auto"/>
            <w:noWrap/>
            <w:vAlign w:val="bottom"/>
            <w:hideMark/>
          </w:tcPr>
          <w:p w14:paraId="543E64CA" w14:textId="3E195B5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632809.5</w:t>
            </w:r>
          </w:p>
        </w:tc>
        <w:tc>
          <w:tcPr>
            <w:tcW w:w="1385" w:type="dxa"/>
            <w:shd w:val="clear" w:color="auto" w:fill="auto"/>
            <w:noWrap/>
            <w:vAlign w:val="bottom"/>
            <w:hideMark/>
          </w:tcPr>
          <w:p w14:paraId="78AD86B3" w14:textId="52FD1C8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541189.3</w:t>
            </w:r>
          </w:p>
        </w:tc>
        <w:tc>
          <w:tcPr>
            <w:tcW w:w="1385" w:type="dxa"/>
            <w:shd w:val="clear" w:color="auto" w:fill="auto"/>
            <w:noWrap/>
            <w:vAlign w:val="bottom"/>
            <w:hideMark/>
          </w:tcPr>
          <w:p w14:paraId="341581C1" w14:textId="59ABF652"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541189.3</w:t>
            </w:r>
          </w:p>
        </w:tc>
        <w:tc>
          <w:tcPr>
            <w:tcW w:w="1385" w:type="dxa"/>
            <w:shd w:val="clear" w:color="auto" w:fill="auto"/>
            <w:noWrap/>
            <w:vAlign w:val="bottom"/>
            <w:hideMark/>
          </w:tcPr>
          <w:p w14:paraId="381FA533" w14:textId="14CA52C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632809.6</w:t>
            </w:r>
          </w:p>
        </w:tc>
        <w:tc>
          <w:tcPr>
            <w:tcW w:w="1162" w:type="dxa"/>
            <w:shd w:val="clear" w:color="auto" w:fill="auto"/>
            <w:noWrap/>
            <w:vAlign w:val="bottom"/>
            <w:hideMark/>
          </w:tcPr>
          <w:p w14:paraId="3111786F" w14:textId="3438C61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795781.4</w:t>
            </w:r>
          </w:p>
        </w:tc>
      </w:tr>
      <w:tr w:rsidR="008770C2" w:rsidRPr="00C67A61" w14:paraId="2E2F2B1A"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8277073"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2C11C0F9" w14:textId="5EB5E1AC"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291776.6</w:t>
            </w:r>
          </w:p>
        </w:tc>
        <w:tc>
          <w:tcPr>
            <w:tcW w:w="1385" w:type="dxa"/>
            <w:shd w:val="clear" w:color="auto" w:fill="auto"/>
            <w:noWrap/>
            <w:vAlign w:val="bottom"/>
            <w:hideMark/>
          </w:tcPr>
          <w:p w14:paraId="4024D817" w14:textId="3B7DA03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310368</w:t>
            </w:r>
          </w:p>
        </w:tc>
        <w:tc>
          <w:tcPr>
            <w:tcW w:w="1385" w:type="dxa"/>
            <w:shd w:val="clear" w:color="auto" w:fill="auto"/>
            <w:noWrap/>
            <w:vAlign w:val="bottom"/>
            <w:hideMark/>
          </w:tcPr>
          <w:p w14:paraId="6082B6B5" w14:textId="7E4C3B4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323686.5</w:t>
            </w:r>
          </w:p>
        </w:tc>
        <w:tc>
          <w:tcPr>
            <w:tcW w:w="1385" w:type="dxa"/>
            <w:shd w:val="clear" w:color="auto" w:fill="auto"/>
            <w:noWrap/>
            <w:vAlign w:val="bottom"/>
            <w:hideMark/>
          </w:tcPr>
          <w:p w14:paraId="11A81B1E" w14:textId="406341B4"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323686.4</w:t>
            </w:r>
          </w:p>
        </w:tc>
        <w:tc>
          <w:tcPr>
            <w:tcW w:w="1385" w:type="dxa"/>
            <w:shd w:val="clear" w:color="auto" w:fill="auto"/>
            <w:noWrap/>
            <w:vAlign w:val="bottom"/>
            <w:hideMark/>
          </w:tcPr>
          <w:p w14:paraId="79250DCF" w14:textId="337753E1"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310368.1</w:t>
            </w:r>
          </w:p>
        </w:tc>
        <w:tc>
          <w:tcPr>
            <w:tcW w:w="1162" w:type="dxa"/>
            <w:shd w:val="clear" w:color="auto" w:fill="auto"/>
            <w:noWrap/>
            <w:vAlign w:val="bottom"/>
            <w:hideMark/>
          </w:tcPr>
          <w:p w14:paraId="1D8FBC15" w14:textId="4E15AAC8"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291776.6</w:t>
            </w:r>
          </w:p>
        </w:tc>
      </w:tr>
      <w:tr w:rsidR="008770C2" w:rsidRPr="00C67A61" w14:paraId="0CB70270"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62954422"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363B554" w14:textId="764515FD"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2360858</w:t>
            </w:r>
          </w:p>
        </w:tc>
        <w:tc>
          <w:tcPr>
            <w:tcW w:w="1385" w:type="dxa"/>
            <w:shd w:val="clear" w:color="auto" w:fill="auto"/>
            <w:noWrap/>
            <w:vAlign w:val="bottom"/>
            <w:hideMark/>
          </w:tcPr>
          <w:p w14:paraId="73301D59" w14:textId="137AC42B"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2105468</w:t>
            </w:r>
          </w:p>
        </w:tc>
        <w:tc>
          <w:tcPr>
            <w:tcW w:w="1385" w:type="dxa"/>
            <w:shd w:val="clear" w:color="auto" w:fill="auto"/>
            <w:noWrap/>
            <w:vAlign w:val="bottom"/>
            <w:hideMark/>
          </w:tcPr>
          <w:p w14:paraId="17E2C443" w14:textId="7172D312"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2195152</w:t>
            </w:r>
          </w:p>
        </w:tc>
        <w:tc>
          <w:tcPr>
            <w:tcW w:w="1385" w:type="dxa"/>
            <w:shd w:val="clear" w:color="auto" w:fill="auto"/>
            <w:noWrap/>
            <w:vAlign w:val="bottom"/>
            <w:hideMark/>
          </w:tcPr>
          <w:p w14:paraId="71900B97" w14:textId="0A853C3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2195152</w:t>
            </w:r>
          </w:p>
        </w:tc>
        <w:tc>
          <w:tcPr>
            <w:tcW w:w="1385" w:type="dxa"/>
            <w:shd w:val="clear" w:color="auto" w:fill="auto"/>
            <w:noWrap/>
            <w:vAlign w:val="bottom"/>
            <w:hideMark/>
          </w:tcPr>
          <w:p w14:paraId="3E19841C" w14:textId="6669E1C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2105468</w:t>
            </w:r>
          </w:p>
        </w:tc>
        <w:tc>
          <w:tcPr>
            <w:tcW w:w="1162" w:type="dxa"/>
            <w:shd w:val="clear" w:color="auto" w:fill="auto"/>
            <w:noWrap/>
            <w:vAlign w:val="bottom"/>
            <w:hideMark/>
          </w:tcPr>
          <w:p w14:paraId="73EE015B" w14:textId="4EBBA06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2360857</w:t>
            </w:r>
          </w:p>
        </w:tc>
      </w:tr>
      <w:tr w:rsidR="007324E8" w:rsidRPr="00C67A61" w14:paraId="6BAC374E"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63E53842"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8770C2" w:rsidRPr="00C67A61" w14:paraId="47140C0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8D2AACA"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54EEE02C" w14:textId="0A4D43F3"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5201.29</w:t>
            </w:r>
          </w:p>
        </w:tc>
        <w:tc>
          <w:tcPr>
            <w:tcW w:w="1385" w:type="dxa"/>
            <w:shd w:val="clear" w:color="auto" w:fill="auto"/>
            <w:noWrap/>
            <w:vAlign w:val="bottom"/>
            <w:hideMark/>
          </w:tcPr>
          <w:p w14:paraId="6B1ADB30" w14:textId="6694E91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5088.01</w:t>
            </w:r>
          </w:p>
        </w:tc>
        <w:tc>
          <w:tcPr>
            <w:tcW w:w="1385" w:type="dxa"/>
            <w:shd w:val="clear" w:color="auto" w:fill="auto"/>
            <w:noWrap/>
            <w:vAlign w:val="bottom"/>
            <w:hideMark/>
          </w:tcPr>
          <w:p w14:paraId="0057AD2A" w14:textId="246D221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4926.61</w:t>
            </w:r>
          </w:p>
        </w:tc>
        <w:tc>
          <w:tcPr>
            <w:tcW w:w="1385" w:type="dxa"/>
            <w:shd w:val="clear" w:color="auto" w:fill="auto"/>
            <w:noWrap/>
            <w:vAlign w:val="bottom"/>
            <w:hideMark/>
          </w:tcPr>
          <w:p w14:paraId="3E9AC6F3" w14:textId="712692A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4926.84</w:t>
            </w:r>
          </w:p>
        </w:tc>
        <w:tc>
          <w:tcPr>
            <w:tcW w:w="1385" w:type="dxa"/>
            <w:shd w:val="clear" w:color="auto" w:fill="auto"/>
            <w:noWrap/>
            <w:vAlign w:val="bottom"/>
            <w:hideMark/>
          </w:tcPr>
          <w:p w14:paraId="52CF35F0" w14:textId="00C3A4D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5087.98</w:t>
            </w:r>
          </w:p>
        </w:tc>
        <w:tc>
          <w:tcPr>
            <w:tcW w:w="1162" w:type="dxa"/>
            <w:shd w:val="clear" w:color="auto" w:fill="auto"/>
            <w:noWrap/>
            <w:vAlign w:val="bottom"/>
            <w:hideMark/>
          </w:tcPr>
          <w:p w14:paraId="7255225C" w14:textId="7FC60A62"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5201.07</w:t>
            </w:r>
          </w:p>
        </w:tc>
      </w:tr>
      <w:tr w:rsidR="008770C2" w:rsidRPr="00C67A61" w14:paraId="681569BB"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671E0B88"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06AD59F2" w14:textId="0DA6E28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4031.73</w:t>
            </w:r>
          </w:p>
        </w:tc>
        <w:tc>
          <w:tcPr>
            <w:tcW w:w="1385" w:type="dxa"/>
            <w:shd w:val="clear" w:color="auto" w:fill="auto"/>
            <w:noWrap/>
            <w:vAlign w:val="bottom"/>
            <w:hideMark/>
          </w:tcPr>
          <w:p w14:paraId="43603DDB" w14:textId="3D8426A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3216.29</w:t>
            </w:r>
          </w:p>
        </w:tc>
        <w:tc>
          <w:tcPr>
            <w:tcW w:w="1385" w:type="dxa"/>
            <w:shd w:val="clear" w:color="auto" w:fill="auto"/>
            <w:noWrap/>
            <w:vAlign w:val="bottom"/>
            <w:hideMark/>
          </w:tcPr>
          <w:p w14:paraId="5E31C316" w14:textId="765331D7"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2742.08</w:t>
            </w:r>
          </w:p>
        </w:tc>
        <w:tc>
          <w:tcPr>
            <w:tcW w:w="1385" w:type="dxa"/>
            <w:shd w:val="clear" w:color="auto" w:fill="auto"/>
            <w:noWrap/>
            <w:vAlign w:val="bottom"/>
            <w:hideMark/>
          </w:tcPr>
          <w:p w14:paraId="36161C9A" w14:textId="1099CD5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2742.08</w:t>
            </w:r>
          </w:p>
        </w:tc>
        <w:tc>
          <w:tcPr>
            <w:tcW w:w="1385" w:type="dxa"/>
            <w:shd w:val="clear" w:color="auto" w:fill="auto"/>
            <w:noWrap/>
            <w:vAlign w:val="bottom"/>
            <w:hideMark/>
          </w:tcPr>
          <w:p w14:paraId="09541238" w14:textId="742D18AD"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3216.29</w:t>
            </w:r>
          </w:p>
        </w:tc>
        <w:tc>
          <w:tcPr>
            <w:tcW w:w="1162" w:type="dxa"/>
            <w:shd w:val="clear" w:color="auto" w:fill="auto"/>
            <w:noWrap/>
            <w:vAlign w:val="bottom"/>
            <w:hideMark/>
          </w:tcPr>
          <w:p w14:paraId="794BB2C0" w14:textId="279DCB33"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4031.73</w:t>
            </w:r>
          </w:p>
        </w:tc>
      </w:tr>
      <w:tr w:rsidR="008770C2" w:rsidRPr="00C67A61" w14:paraId="12526308"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1886200D"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6C884286" w14:textId="0683702F"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1474.07</w:t>
            </w:r>
          </w:p>
        </w:tc>
        <w:tc>
          <w:tcPr>
            <w:tcW w:w="1385" w:type="dxa"/>
            <w:shd w:val="clear" w:color="auto" w:fill="auto"/>
            <w:noWrap/>
            <w:vAlign w:val="bottom"/>
            <w:hideMark/>
          </w:tcPr>
          <w:p w14:paraId="426D0A89" w14:textId="18F44B69"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1568.01</w:t>
            </w:r>
          </w:p>
        </w:tc>
        <w:tc>
          <w:tcPr>
            <w:tcW w:w="1385" w:type="dxa"/>
            <w:shd w:val="clear" w:color="auto" w:fill="auto"/>
            <w:noWrap/>
            <w:vAlign w:val="bottom"/>
            <w:hideMark/>
          </w:tcPr>
          <w:p w14:paraId="6C3A0D59" w14:textId="17FAFA96"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1632.05</w:t>
            </w:r>
          </w:p>
        </w:tc>
        <w:tc>
          <w:tcPr>
            <w:tcW w:w="1385" w:type="dxa"/>
            <w:shd w:val="clear" w:color="auto" w:fill="auto"/>
            <w:noWrap/>
            <w:vAlign w:val="bottom"/>
            <w:hideMark/>
          </w:tcPr>
          <w:p w14:paraId="0A1EF889" w14:textId="58527035"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1632.05</w:t>
            </w:r>
          </w:p>
        </w:tc>
        <w:tc>
          <w:tcPr>
            <w:tcW w:w="1385" w:type="dxa"/>
            <w:shd w:val="clear" w:color="auto" w:fill="auto"/>
            <w:noWrap/>
            <w:vAlign w:val="bottom"/>
            <w:hideMark/>
          </w:tcPr>
          <w:p w14:paraId="61315425" w14:textId="4EFBC470"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1568.01</w:t>
            </w:r>
          </w:p>
        </w:tc>
        <w:tc>
          <w:tcPr>
            <w:tcW w:w="1162" w:type="dxa"/>
            <w:shd w:val="clear" w:color="auto" w:fill="auto"/>
            <w:noWrap/>
            <w:vAlign w:val="bottom"/>
            <w:hideMark/>
          </w:tcPr>
          <w:p w14:paraId="3C75E802" w14:textId="7DB023EA"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1474.07</w:t>
            </w:r>
          </w:p>
        </w:tc>
      </w:tr>
      <w:tr w:rsidR="008770C2" w:rsidRPr="00C67A61" w14:paraId="0F60158D"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7DADD643" w14:textId="77777777" w:rsidR="008770C2" w:rsidRPr="00C67A61" w:rsidRDefault="008770C2"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101B690" w14:textId="72D4E124"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12111.3</w:t>
            </w:r>
          </w:p>
        </w:tc>
        <w:tc>
          <w:tcPr>
            <w:tcW w:w="1385" w:type="dxa"/>
            <w:shd w:val="clear" w:color="auto" w:fill="auto"/>
            <w:noWrap/>
            <w:vAlign w:val="bottom"/>
            <w:hideMark/>
          </w:tcPr>
          <w:p w14:paraId="09C56D49" w14:textId="59DB85CF"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10621.4</w:t>
            </w:r>
          </w:p>
        </w:tc>
        <w:tc>
          <w:tcPr>
            <w:tcW w:w="1385" w:type="dxa"/>
            <w:shd w:val="clear" w:color="auto" w:fill="auto"/>
            <w:noWrap/>
            <w:vAlign w:val="bottom"/>
            <w:hideMark/>
          </w:tcPr>
          <w:p w14:paraId="75FE3B1E" w14:textId="55BECBA6"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11100.6</w:t>
            </w:r>
          </w:p>
        </w:tc>
        <w:tc>
          <w:tcPr>
            <w:tcW w:w="1385" w:type="dxa"/>
            <w:shd w:val="clear" w:color="auto" w:fill="auto"/>
            <w:noWrap/>
            <w:vAlign w:val="bottom"/>
            <w:hideMark/>
          </w:tcPr>
          <w:p w14:paraId="352EF78B" w14:textId="3867EB93"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11100.6</w:t>
            </w:r>
          </w:p>
        </w:tc>
        <w:tc>
          <w:tcPr>
            <w:tcW w:w="1385" w:type="dxa"/>
            <w:shd w:val="clear" w:color="auto" w:fill="auto"/>
            <w:noWrap/>
            <w:vAlign w:val="bottom"/>
            <w:hideMark/>
          </w:tcPr>
          <w:p w14:paraId="65DB5CE5" w14:textId="7B1BDDBE"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10621.4</w:t>
            </w:r>
          </w:p>
        </w:tc>
        <w:tc>
          <w:tcPr>
            <w:tcW w:w="1162" w:type="dxa"/>
            <w:shd w:val="clear" w:color="auto" w:fill="auto"/>
            <w:noWrap/>
            <w:vAlign w:val="bottom"/>
            <w:hideMark/>
          </w:tcPr>
          <w:p w14:paraId="2B87AF62" w14:textId="40BE2A74" w:rsidR="008770C2" w:rsidRPr="00C67A61" w:rsidRDefault="008770C2" w:rsidP="005C4DEB">
            <w:pPr>
              <w:spacing w:after="0" w:line="240" w:lineRule="auto"/>
              <w:jc w:val="right"/>
              <w:rPr>
                <w:rFonts w:ascii="Calibri" w:eastAsia="Times New Roman" w:hAnsi="Calibri" w:cs="Times New Roman"/>
                <w:color w:val="000000"/>
              </w:rPr>
            </w:pPr>
            <w:r>
              <w:rPr>
                <w:rFonts w:ascii="Calibri" w:hAnsi="Calibri"/>
                <w:color w:val="000000"/>
              </w:rPr>
              <w:t>12111.3</w:t>
            </w:r>
          </w:p>
        </w:tc>
      </w:tr>
    </w:tbl>
    <w:p w14:paraId="7427789E" w14:textId="77777777" w:rsidR="007324E8" w:rsidRPr="008335D5" w:rsidRDefault="007324E8" w:rsidP="007324E8">
      <w:pPr>
        <w:spacing w:line="240" w:lineRule="auto"/>
        <w:rPr>
          <w:rFonts w:cs="Arial"/>
        </w:rPr>
      </w:pPr>
    </w:p>
    <w:p w14:paraId="294B40A8" w14:textId="1216C2C9" w:rsidR="007324E8" w:rsidRDefault="007324E8" w:rsidP="007324E8">
      <w:pPr>
        <w:pStyle w:val="Caption"/>
        <w:keepNext/>
        <w:jc w:val="center"/>
      </w:pPr>
      <w:r>
        <w:t xml:space="preserve">Table </w:t>
      </w:r>
      <w:r w:rsidR="001719B5">
        <w:t xml:space="preserve">13: Span 2 Updated Composite LRFR </w:t>
      </w:r>
      <w:r>
        <w:t>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7"/>
      </w:tblGrid>
      <w:tr w:rsidR="007324E8" w:rsidRPr="00C67A61" w14:paraId="1D8DA41E" w14:textId="77777777" w:rsidTr="005C4DEB">
        <w:trPr>
          <w:trHeight w:val="300"/>
          <w:jc w:val="center"/>
        </w:trPr>
        <w:tc>
          <w:tcPr>
            <w:tcW w:w="4790" w:type="dxa"/>
            <w:shd w:val="clear" w:color="auto" w:fill="auto"/>
            <w:noWrap/>
            <w:vAlign w:val="bottom"/>
            <w:hideMark/>
          </w:tcPr>
          <w:p w14:paraId="46FC3F3A"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561277E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2418141F" w14:textId="77777777" w:rsidTr="005C4DEB">
        <w:trPr>
          <w:trHeight w:val="300"/>
          <w:jc w:val="center"/>
        </w:trPr>
        <w:tc>
          <w:tcPr>
            <w:tcW w:w="5897" w:type="dxa"/>
            <w:gridSpan w:val="2"/>
            <w:shd w:val="clear" w:color="auto" w:fill="auto"/>
            <w:noWrap/>
            <w:vAlign w:val="bottom"/>
            <w:hideMark/>
          </w:tcPr>
          <w:p w14:paraId="5DDDE146"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7324E8" w:rsidRPr="00C67A61" w14:paraId="44C1E88B" w14:textId="77777777" w:rsidTr="005C4DEB">
        <w:trPr>
          <w:trHeight w:val="300"/>
          <w:jc w:val="center"/>
        </w:trPr>
        <w:tc>
          <w:tcPr>
            <w:tcW w:w="4790" w:type="dxa"/>
            <w:shd w:val="clear" w:color="auto" w:fill="auto"/>
            <w:noWrap/>
            <w:vAlign w:val="bottom"/>
            <w:hideMark/>
          </w:tcPr>
          <w:p w14:paraId="4AC8ACFF"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0FA19446"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505492AD" w14:textId="77777777" w:rsidTr="005C4DEB">
        <w:trPr>
          <w:trHeight w:val="300"/>
          <w:jc w:val="center"/>
        </w:trPr>
        <w:tc>
          <w:tcPr>
            <w:tcW w:w="4790" w:type="dxa"/>
            <w:shd w:val="clear" w:color="auto" w:fill="auto"/>
            <w:noWrap/>
            <w:vAlign w:val="bottom"/>
            <w:hideMark/>
          </w:tcPr>
          <w:p w14:paraId="5E02EF4A"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31A2DF1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8045734</w:t>
            </w:r>
          </w:p>
        </w:tc>
      </w:tr>
      <w:tr w:rsidR="007324E8" w:rsidRPr="00C67A61" w14:paraId="288CF03A" w14:textId="77777777" w:rsidTr="005C4DEB">
        <w:trPr>
          <w:trHeight w:val="300"/>
          <w:jc w:val="center"/>
        </w:trPr>
        <w:tc>
          <w:tcPr>
            <w:tcW w:w="5897" w:type="dxa"/>
            <w:gridSpan w:val="2"/>
            <w:shd w:val="clear" w:color="auto" w:fill="auto"/>
            <w:noWrap/>
            <w:vAlign w:val="bottom"/>
            <w:hideMark/>
          </w:tcPr>
          <w:p w14:paraId="578BC838"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7324E8" w:rsidRPr="00C67A61" w14:paraId="5B716DB0" w14:textId="77777777" w:rsidTr="005C4DEB">
        <w:trPr>
          <w:trHeight w:val="300"/>
          <w:jc w:val="center"/>
        </w:trPr>
        <w:tc>
          <w:tcPr>
            <w:tcW w:w="4790" w:type="dxa"/>
            <w:shd w:val="clear" w:color="auto" w:fill="auto"/>
            <w:noWrap/>
            <w:vAlign w:val="bottom"/>
            <w:hideMark/>
          </w:tcPr>
          <w:p w14:paraId="41E8996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13526821"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13E34789" w14:textId="77777777" w:rsidTr="005C4DEB">
        <w:trPr>
          <w:trHeight w:val="300"/>
          <w:jc w:val="center"/>
        </w:trPr>
        <w:tc>
          <w:tcPr>
            <w:tcW w:w="4790" w:type="dxa"/>
            <w:shd w:val="clear" w:color="auto" w:fill="auto"/>
            <w:noWrap/>
            <w:vAlign w:val="bottom"/>
            <w:hideMark/>
          </w:tcPr>
          <w:p w14:paraId="2989DF8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295097F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8027385</w:t>
            </w:r>
          </w:p>
        </w:tc>
      </w:tr>
    </w:tbl>
    <w:p w14:paraId="113C13F6" w14:textId="77777777" w:rsidR="007324E8" w:rsidRPr="008335D5" w:rsidRDefault="007324E8" w:rsidP="007324E8">
      <w:pPr>
        <w:spacing w:line="240" w:lineRule="auto"/>
        <w:rPr>
          <w:rFonts w:cs="Arial"/>
        </w:rPr>
      </w:pPr>
    </w:p>
    <w:p w14:paraId="6884D634" w14:textId="77777777" w:rsidR="007324E8" w:rsidRDefault="007324E8">
      <w:pPr>
        <w:rPr>
          <w:b/>
          <w:bCs/>
          <w:sz w:val="18"/>
          <w:szCs w:val="18"/>
        </w:rPr>
      </w:pPr>
      <w:r>
        <w:br w:type="page"/>
      </w:r>
    </w:p>
    <w:p w14:paraId="32D3703E" w14:textId="7318A43A" w:rsidR="007324E8" w:rsidRDefault="007324E8" w:rsidP="007324E8">
      <w:pPr>
        <w:pStyle w:val="Caption"/>
        <w:keepNext/>
        <w:jc w:val="center"/>
      </w:pPr>
      <w:r>
        <w:lastRenderedPageBreak/>
        <w:t xml:space="preserve">Table </w:t>
      </w:r>
      <w:r w:rsidR="001719B5">
        <w:t>14</w:t>
      </w:r>
      <w:r>
        <w:t xml:space="preserve">: Span 3 Updated </w:t>
      </w:r>
      <w:r w:rsidR="008770C2">
        <w:t xml:space="preserve">Composite LRFR </w:t>
      </w:r>
      <w:r>
        <w:t>Rating Factors</w:t>
      </w:r>
    </w:p>
    <w:tbl>
      <w:tblPr>
        <w:tblW w:w="5349"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716"/>
        <w:gridCol w:w="716"/>
        <w:gridCol w:w="716"/>
        <w:gridCol w:w="716"/>
        <w:gridCol w:w="716"/>
        <w:gridCol w:w="716"/>
      </w:tblGrid>
      <w:tr w:rsidR="007324E8" w:rsidRPr="00C67A61" w14:paraId="5436671A"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7485B617"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716" w:type="dxa"/>
            <w:tcBorders>
              <w:top w:val="single" w:sz="12" w:space="0" w:color="auto"/>
              <w:left w:val="single" w:sz="12" w:space="0" w:color="auto"/>
            </w:tcBorders>
            <w:shd w:val="clear" w:color="auto" w:fill="auto"/>
            <w:noWrap/>
            <w:vAlign w:val="bottom"/>
            <w:hideMark/>
          </w:tcPr>
          <w:p w14:paraId="48A779B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716" w:type="dxa"/>
            <w:tcBorders>
              <w:top w:val="single" w:sz="12" w:space="0" w:color="auto"/>
            </w:tcBorders>
            <w:shd w:val="clear" w:color="auto" w:fill="auto"/>
            <w:noWrap/>
            <w:vAlign w:val="bottom"/>
            <w:hideMark/>
          </w:tcPr>
          <w:p w14:paraId="5BF4D710"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716" w:type="dxa"/>
            <w:tcBorders>
              <w:top w:val="single" w:sz="12" w:space="0" w:color="auto"/>
            </w:tcBorders>
            <w:shd w:val="clear" w:color="auto" w:fill="auto"/>
            <w:noWrap/>
            <w:vAlign w:val="bottom"/>
            <w:hideMark/>
          </w:tcPr>
          <w:p w14:paraId="5AEB777F"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716" w:type="dxa"/>
            <w:tcBorders>
              <w:top w:val="single" w:sz="12" w:space="0" w:color="auto"/>
            </w:tcBorders>
            <w:shd w:val="clear" w:color="auto" w:fill="auto"/>
            <w:noWrap/>
            <w:vAlign w:val="bottom"/>
            <w:hideMark/>
          </w:tcPr>
          <w:p w14:paraId="1654388D"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716" w:type="dxa"/>
            <w:tcBorders>
              <w:top w:val="single" w:sz="12" w:space="0" w:color="auto"/>
            </w:tcBorders>
            <w:shd w:val="clear" w:color="auto" w:fill="auto"/>
            <w:noWrap/>
            <w:vAlign w:val="bottom"/>
            <w:hideMark/>
          </w:tcPr>
          <w:p w14:paraId="380A44E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716" w:type="dxa"/>
            <w:tcBorders>
              <w:top w:val="single" w:sz="12" w:space="0" w:color="auto"/>
              <w:right w:val="single" w:sz="12" w:space="0" w:color="auto"/>
            </w:tcBorders>
            <w:shd w:val="clear" w:color="auto" w:fill="auto"/>
            <w:noWrap/>
            <w:vAlign w:val="bottom"/>
            <w:hideMark/>
          </w:tcPr>
          <w:p w14:paraId="7D0216EC"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0D6E8E06"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61E2497"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7324E8" w:rsidRPr="00C67A61" w14:paraId="77969E43"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54B357F"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1150479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1.34</w:t>
            </w:r>
          </w:p>
        </w:tc>
        <w:tc>
          <w:tcPr>
            <w:tcW w:w="716" w:type="dxa"/>
            <w:shd w:val="clear" w:color="auto" w:fill="auto"/>
            <w:noWrap/>
            <w:vAlign w:val="bottom"/>
            <w:hideMark/>
          </w:tcPr>
          <w:p w14:paraId="4FD8434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shd w:val="clear" w:color="auto" w:fill="auto"/>
            <w:noWrap/>
            <w:vAlign w:val="bottom"/>
            <w:hideMark/>
          </w:tcPr>
          <w:p w14:paraId="3698D9B3"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20E46DA3"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1.51</w:t>
            </w:r>
          </w:p>
        </w:tc>
        <w:tc>
          <w:tcPr>
            <w:tcW w:w="716" w:type="dxa"/>
            <w:shd w:val="clear" w:color="auto" w:fill="auto"/>
            <w:noWrap/>
            <w:vAlign w:val="bottom"/>
            <w:hideMark/>
          </w:tcPr>
          <w:p w14:paraId="764ED63C"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1.55</w:t>
            </w:r>
          </w:p>
        </w:tc>
        <w:tc>
          <w:tcPr>
            <w:tcW w:w="716" w:type="dxa"/>
            <w:tcBorders>
              <w:right w:val="single" w:sz="12" w:space="0" w:color="auto"/>
            </w:tcBorders>
            <w:shd w:val="clear" w:color="auto" w:fill="auto"/>
            <w:noWrap/>
            <w:vAlign w:val="bottom"/>
            <w:hideMark/>
          </w:tcPr>
          <w:p w14:paraId="497DBBB3"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1.34</w:t>
            </w:r>
          </w:p>
        </w:tc>
      </w:tr>
      <w:tr w:rsidR="007324E8" w:rsidRPr="00C67A61" w14:paraId="5510D492"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842612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559710A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shd w:val="clear" w:color="auto" w:fill="auto"/>
            <w:noWrap/>
            <w:vAlign w:val="bottom"/>
            <w:hideMark/>
          </w:tcPr>
          <w:p w14:paraId="1F67BD6D"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shd w:val="clear" w:color="auto" w:fill="auto"/>
            <w:noWrap/>
            <w:vAlign w:val="bottom"/>
            <w:hideMark/>
          </w:tcPr>
          <w:p w14:paraId="69DACCBF"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09EDA68A"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1.95</w:t>
            </w:r>
          </w:p>
        </w:tc>
        <w:tc>
          <w:tcPr>
            <w:tcW w:w="716" w:type="dxa"/>
            <w:shd w:val="clear" w:color="auto" w:fill="auto"/>
            <w:noWrap/>
            <w:vAlign w:val="bottom"/>
            <w:hideMark/>
          </w:tcPr>
          <w:p w14:paraId="7D1AA5DD"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2.00</w:t>
            </w:r>
          </w:p>
        </w:tc>
        <w:tc>
          <w:tcPr>
            <w:tcW w:w="716" w:type="dxa"/>
            <w:tcBorders>
              <w:right w:val="single" w:sz="12" w:space="0" w:color="auto"/>
            </w:tcBorders>
            <w:shd w:val="clear" w:color="auto" w:fill="auto"/>
            <w:noWrap/>
            <w:vAlign w:val="bottom"/>
            <w:hideMark/>
          </w:tcPr>
          <w:p w14:paraId="025A1629"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r>
      <w:tr w:rsidR="007324E8" w:rsidRPr="00C67A61" w14:paraId="03982A18" w14:textId="77777777" w:rsidTr="005C4DEB">
        <w:trPr>
          <w:trHeight w:val="300"/>
          <w:jc w:val="center"/>
        </w:trPr>
        <w:tc>
          <w:tcPr>
            <w:tcW w:w="5349" w:type="dxa"/>
            <w:gridSpan w:val="7"/>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01B7CF4B"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7324E8" w:rsidRPr="00C67A61" w14:paraId="350ADA5C"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7F9396E3"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716" w:type="dxa"/>
            <w:tcBorders>
              <w:left w:val="single" w:sz="12" w:space="0" w:color="auto"/>
            </w:tcBorders>
            <w:shd w:val="clear" w:color="auto" w:fill="auto"/>
            <w:noWrap/>
            <w:vAlign w:val="bottom"/>
            <w:hideMark/>
          </w:tcPr>
          <w:p w14:paraId="5C106DD5"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1.13</w:t>
            </w:r>
          </w:p>
        </w:tc>
        <w:tc>
          <w:tcPr>
            <w:tcW w:w="716" w:type="dxa"/>
            <w:shd w:val="clear" w:color="auto" w:fill="auto"/>
            <w:noWrap/>
            <w:vAlign w:val="bottom"/>
            <w:hideMark/>
          </w:tcPr>
          <w:p w14:paraId="7D5261D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shd w:val="clear" w:color="auto" w:fill="auto"/>
            <w:noWrap/>
            <w:vAlign w:val="bottom"/>
            <w:hideMark/>
          </w:tcPr>
          <w:p w14:paraId="5C7F55C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1C0BB999"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1.33</w:t>
            </w:r>
          </w:p>
        </w:tc>
        <w:tc>
          <w:tcPr>
            <w:tcW w:w="716" w:type="dxa"/>
            <w:shd w:val="clear" w:color="auto" w:fill="auto"/>
            <w:noWrap/>
            <w:vAlign w:val="bottom"/>
            <w:hideMark/>
          </w:tcPr>
          <w:p w14:paraId="08DBDC6E"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1.35</w:t>
            </w:r>
          </w:p>
        </w:tc>
        <w:tc>
          <w:tcPr>
            <w:tcW w:w="716" w:type="dxa"/>
            <w:tcBorders>
              <w:right w:val="single" w:sz="12" w:space="0" w:color="auto"/>
            </w:tcBorders>
            <w:shd w:val="clear" w:color="auto" w:fill="auto"/>
            <w:noWrap/>
            <w:vAlign w:val="bottom"/>
            <w:hideMark/>
          </w:tcPr>
          <w:p w14:paraId="75A4242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1.13</w:t>
            </w:r>
          </w:p>
        </w:tc>
      </w:tr>
      <w:tr w:rsidR="007324E8" w:rsidRPr="00C67A61" w14:paraId="00F2E184"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7C67C320"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716" w:type="dxa"/>
            <w:tcBorders>
              <w:left w:val="single" w:sz="12" w:space="0" w:color="auto"/>
              <w:bottom w:val="single" w:sz="12" w:space="0" w:color="auto"/>
            </w:tcBorders>
            <w:shd w:val="clear" w:color="auto" w:fill="auto"/>
            <w:noWrap/>
            <w:vAlign w:val="bottom"/>
            <w:hideMark/>
          </w:tcPr>
          <w:p w14:paraId="33B59C4F"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1.47</w:t>
            </w:r>
          </w:p>
        </w:tc>
        <w:tc>
          <w:tcPr>
            <w:tcW w:w="716" w:type="dxa"/>
            <w:tcBorders>
              <w:bottom w:val="single" w:sz="12" w:space="0" w:color="auto"/>
            </w:tcBorders>
            <w:shd w:val="clear" w:color="auto" w:fill="auto"/>
            <w:noWrap/>
            <w:vAlign w:val="bottom"/>
            <w:hideMark/>
          </w:tcPr>
          <w:p w14:paraId="593A5BF0"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tcBorders>
            <w:shd w:val="clear" w:color="auto" w:fill="auto"/>
            <w:noWrap/>
            <w:vAlign w:val="bottom"/>
            <w:hideMark/>
          </w:tcPr>
          <w:p w14:paraId="2EE5ECD7"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45BBC81A"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1.73</w:t>
            </w:r>
          </w:p>
        </w:tc>
        <w:tc>
          <w:tcPr>
            <w:tcW w:w="716" w:type="dxa"/>
            <w:tcBorders>
              <w:bottom w:val="single" w:sz="12" w:space="0" w:color="auto"/>
            </w:tcBorders>
            <w:shd w:val="clear" w:color="auto" w:fill="auto"/>
            <w:noWrap/>
            <w:vAlign w:val="bottom"/>
            <w:hideMark/>
          </w:tcPr>
          <w:p w14:paraId="4FF858AC"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1.75</w:t>
            </w:r>
          </w:p>
        </w:tc>
        <w:tc>
          <w:tcPr>
            <w:tcW w:w="716" w:type="dxa"/>
            <w:tcBorders>
              <w:bottom w:val="single" w:sz="12" w:space="0" w:color="auto"/>
              <w:right w:val="single" w:sz="12" w:space="0" w:color="auto"/>
            </w:tcBorders>
            <w:shd w:val="clear" w:color="auto" w:fill="auto"/>
            <w:noWrap/>
            <w:vAlign w:val="bottom"/>
            <w:hideMark/>
          </w:tcPr>
          <w:p w14:paraId="056EA66A" w14:textId="77777777" w:rsidR="007324E8" w:rsidRPr="00C67A61" w:rsidRDefault="007324E8" w:rsidP="005C4DEB">
            <w:pPr>
              <w:spacing w:after="0" w:line="240" w:lineRule="auto"/>
              <w:jc w:val="right"/>
              <w:rPr>
                <w:rFonts w:ascii="Calibri" w:eastAsia="Times New Roman" w:hAnsi="Calibri" w:cs="Times New Roman"/>
                <w:color w:val="000000"/>
              </w:rPr>
            </w:pPr>
            <w:r>
              <w:rPr>
                <w:rFonts w:ascii="Calibri" w:hAnsi="Calibri"/>
                <w:color w:val="000000"/>
              </w:rPr>
              <w:t>1.47</w:t>
            </w:r>
          </w:p>
        </w:tc>
      </w:tr>
    </w:tbl>
    <w:p w14:paraId="00C2307E" w14:textId="77777777" w:rsidR="007324E8" w:rsidRPr="008335D5" w:rsidRDefault="007324E8" w:rsidP="007324E8">
      <w:pPr>
        <w:spacing w:line="240" w:lineRule="auto"/>
        <w:rPr>
          <w:rFonts w:cs="Arial"/>
        </w:rPr>
      </w:pPr>
    </w:p>
    <w:p w14:paraId="34CAF358" w14:textId="2F56B8DE" w:rsidR="007324E8" w:rsidRDefault="007324E8" w:rsidP="007324E8">
      <w:pPr>
        <w:pStyle w:val="Caption"/>
        <w:keepNext/>
        <w:jc w:val="center"/>
      </w:pPr>
      <w:r>
        <w:t xml:space="preserve">Table </w:t>
      </w:r>
      <w:r w:rsidR="001719B5">
        <w:t>15</w:t>
      </w:r>
      <w:r>
        <w:t>: Span 3 Updated</w:t>
      </w:r>
      <w:r w:rsidR="008770C2">
        <w:t xml:space="preserve"> Composite LRFR</w:t>
      </w:r>
      <w:r>
        <w:t xml:space="preserve"> Demands</w:t>
      </w:r>
    </w:p>
    <w:tbl>
      <w:tblPr>
        <w:tblW w:w="9140"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162"/>
      </w:tblGrid>
      <w:tr w:rsidR="007324E8" w:rsidRPr="00C67A61" w14:paraId="0EE369BA"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68E64454"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64D83566"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55857B58"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7CD9D162"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4B428474"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51E0268A"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162" w:type="dxa"/>
            <w:shd w:val="clear" w:color="auto" w:fill="auto"/>
            <w:noWrap/>
            <w:vAlign w:val="bottom"/>
            <w:hideMark/>
          </w:tcPr>
          <w:p w14:paraId="1F335227" w14:textId="77777777" w:rsidR="007324E8" w:rsidRPr="00C67A61" w:rsidRDefault="007324E8"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7324E8" w:rsidRPr="00C67A61" w14:paraId="6D5F771F"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455BC9F4"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7324E8" w:rsidRPr="00C67A61" w14:paraId="0BC87E72"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269C62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2EE4144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873856.39</w:t>
            </w:r>
          </w:p>
        </w:tc>
        <w:tc>
          <w:tcPr>
            <w:tcW w:w="1385" w:type="dxa"/>
            <w:shd w:val="clear" w:color="auto" w:fill="auto"/>
            <w:noWrap/>
            <w:vAlign w:val="bottom"/>
            <w:hideMark/>
          </w:tcPr>
          <w:p w14:paraId="7EEB75A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859319.06</w:t>
            </w:r>
          </w:p>
        </w:tc>
        <w:tc>
          <w:tcPr>
            <w:tcW w:w="1385" w:type="dxa"/>
            <w:shd w:val="clear" w:color="auto" w:fill="auto"/>
            <w:noWrap/>
            <w:vAlign w:val="bottom"/>
            <w:hideMark/>
          </w:tcPr>
          <w:p w14:paraId="2A0EB5C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858205.03</w:t>
            </w:r>
          </w:p>
        </w:tc>
        <w:tc>
          <w:tcPr>
            <w:tcW w:w="1385" w:type="dxa"/>
            <w:shd w:val="clear" w:color="auto" w:fill="auto"/>
            <w:noWrap/>
            <w:vAlign w:val="bottom"/>
            <w:hideMark/>
          </w:tcPr>
          <w:p w14:paraId="115F9EA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858241.12</w:t>
            </w:r>
          </w:p>
        </w:tc>
        <w:tc>
          <w:tcPr>
            <w:tcW w:w="1385" w:type="dxa"/>
            <w:shd w:val="clear" w:color="auto" w:fill="auto"/>
            <w:noWrap/>
            <w:vAlign w:val="bottom"/>
            <w:hideMark/>
          </w:tcPr>
          <w:p w14:paraId="1C556773"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859323.04</w:t>
            </w:r>
          </w:p>
        </w:tc>
        <w:tc>
          <w:tcPr>
            <w:tcW w:w="1162" w:type="dxa"/>
            <w:shd w:val="clear" w:color="auto" w:fill="auto"/>
            <w:noWrap/>
            <w:vAlign w:val="bottom"/>
            <w:hideMark/>
          </w:tcPr>
          <w:p w14:paraId="136E5BE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873850.3</w:t>
            </w:r>
          </w:p>
        </w:tc>
      </w:tr>
      <w:tr w:rsidR="007324E8" w:rsidRPr="00C67A61" w14:paraId="3E4EDAB6"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5A78081"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25F9AB55"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795781.2</w:t>
            </w:r>
          </w:p>
        </w:tc>
        <w:tc>
          <w:tcPr>
            <w:tcW w:w="1385" w:type="dxa"/>
            <w:shd w:val="clear" w:color="auto" w:fill="auto"/>
            <w:noWrap/>
            <w:vAlign w:val="bottom"/>
            <w:hideMark/>
          </w:tcPr>
          <w:p w14:paraId="762EA6E1"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632810</w:t>
            </w:r>
          </w:p>
        </w:tc>
        <w:tc>
          <w:tcPr>
            <w:tcW w:w="1385" w:type="dxa"/>
            <w:shd w:val="clear" w:color="auto" w:fill="auto"/>
            <w:noWrap/>
            <w:vAlign w:val="bottom"/>
            <w:hideMark/>
          </w:tcPr>
          <w:p w14:paraId="76C4FF1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541190.33</w:t>
            </w:r>
          </w:p>
        </w:tc>
        <w:tc>
          <w:tcPr>
            <w:tcW w:w="1385" w:type="dxa"/>
            <w:shd w:val="clear" w:color="auto" w:fill="auto"/>
            <w:noWrap/>
            <w:vAlign w:val="bottom"/>
            <w:hideMark/>
          </w:tcPr>
          <w:p w14:paraId="7E7C2BF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541191.29</w:t>
            </w:r>
          </w:p>
        </w:tc>
        <w:tc>
          <w:tcPr>
            <w:tcW w:w="1385" w:type="dxa"/>
            <w:shd w:val="clear" w:color="auto" w:fill="auto"/>
            <w:noWrap/>
            <w:vAlign w:val="bottom"/>
            <w:hideMark/>
          </w:tcPr>
          <w:p w14:paraId="7CB0801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632811.89</w:t>
            </w:r>
          </w:p>
        </w:tc>
        <w:tc>
          <w:tcPr>
            <w:tcW w:w="1162" w:type="dxa"/>
            <w:shd w:val="clear" w:color="auto" w:fill="auto"/>
            <w:noWrap/>
            <w:vAlign w:val="bottom"/>
            <w:hideMark/>
          </w:tcPr>
          <w:p w14:paraId="1A2FFEC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795783.8</w:t>
            </w:r>
          </w:p>
        </w:tc>
      </w:tr>
      <w:tr w:rsidR="007324E8" w:rsidRPr="00C67A61" w14:paraId="5BF74B2C"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72294298"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33ECB03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291776.48</w:t>
            </w:r>
          </w:p>
        </w:tc>
        <w:tc>
          <w:tcPr>
            <w:tcW w:w="1385" w:type="dxa"/>
            <w:shd w:val="clear" w:color="auto" w:fill="auto"/>
            <w:noWrap/>
            <w:vAlign w:val="bottom"/>
            <w:hideMark/>
          </w:tcPr>
          <w:p w14:paraId="1A2FFBB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310368.4</w:t>
            </w:r>
          </w:p>
        </w:tc>
        <w:tc>
          <w:tcPr>
            <w:tcW w:w="1385" w:type="dxa"/>
            <w:shd w:val="clear" w:color="auto" w:fill="auto"/>
            <w:noWrap/>
            <w:vAlign w:val="bottom"/>
            <w:hideMark/>
          </w:tcPr>
          <w:p w14:paraId="3DD8E3B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323687.15</w:t>
            </w:r>
          </w:p>
        </w:tc>
        <w:tc>
          <w:tcPr>
            <w:tcW w:w="1385" w:type="dxa"/>
            <w:shd w:val="clear" w:color="auto" w:fill="auto"/>
            <w:noWrap/>
            <w:vAlign w:val="bottom"/>
            <w:hideMark/>
          </w:tcPr>
          <w:p w14:paraId="44A3BDF7"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323687.6</w:t>
            </w:r>
          </w:p>
        </w:tc>
        <w:tc>
          <w:tcPr>
            <w:tcW w:w="1385" w:type="dxa"/>
            <w:shd w:val="clear" w:color="auto" w:fill="auto"/>
            <w:noWrap/>
            <w:vAlign w:val="bottom"/>
            <w:hideMark/>
          </w:tcPr>
          <w:p w14:paraId="58BB7D34"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310369.21</w:t>
            </w:r>
          </w:p>
        </w:tc>
        <w:tc>
          <w:tcPr>
            <w:tcW w:w="1162" w:type="dxa"/>
            <w:shd w:val="clear" w:color="auto" w:fill="auto"/>
            <w:noWrap/>
            <w:vAlign w:val="bottom"/>
            <w:hideMark/>
          </w:tcPr>
          <w:p w14:paraId="2BBF10E1"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291777.6</w:t>
            </w:r>
          </w:p>
        </w:tc>
      </w:tr>
      <w:tr w:rsidR="007324E8" w:rsidRPr="00C67A61" w14:paraId="62E79CF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90BC31B"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348C0C6"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2360856.99</w:t>
            </w:r>
          </w:p>
        </w:tc>
        <w:tc>
          <w:tcPr>
            <w:tcW w:w="1385" w:type="dxa"/>
            <w:shd w:val="clear" w:color="auto" w:fill="auto"/>
            <w:noWrap/>
            <w:vAlign w:val="bottom"/>
            <w:hideMark/>
          </w:tcPr>
          <w:p w14:paraId="691816D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2105469.88</w:t>
            </w:r>
          </w:p>
        </w:tc>
        <w:tc>
          <w:tcPr>
            <w:tcW w:w="1385" w:type="dxa"/>
            <w:shd w:val="clear" w:color="auto" w:fill="auto"/>
            <w:noWrap/>
            <w:vAlign w:val="bottom"/>
            <w:hideMark/>
          </w:tcPr>
          <w:p w14:paraId="5C31F93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2195156.32</w:t>
            </w:r>
          </w:p>
        </w:tc>
        <w:tc>
          <w:tcPr>
            <w:tcW w:w="1385" w:type="dxa"/>
            <w:shd w:val="clear" w:color="auto" w:fill="auto"/>
            <w:noWrap/>
            <w:vAlign w:val="bottom"/>
            <w:hideMark/>
          </w:tcPr>
          <w:p w14:paraId="0431D600"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2195158.88</w:t>
            </w:r>
          </w:p>
        </w:tc>
        <w:tc>
          <w:tcPr>
            <w:tcW w:w="1385" w:type="dxa"/>
            <w:shd w:val="clear" w:color="auto" w:fill="auto"/>
            <w:noWrap/>
            <w:vAlign w:val="bottom"/>
            <w:hideMark/>
          </w:tcPr>
          <w:p w14:paraId="06EB6185"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2105475.04</w:t>
            </w:r>
          </w:p>
        </w:tc>
        <w:tc>
          <w:tcPr>
            <w:tcW w:w="1162" w:type="dxa"/>
            <w:shd w:val="clear" w:color="auto" w:fill="auto"/>
            <w:noWrap/>
            <w:vAlign w:val="bottom"/>
            <w:hideMark/>
          </w:tcPr>
          <w:p w14:paraId="0F08E28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2360864</w:t>
            </w:r>
          </w:p>
        </w:tc>
      </w:tr>
      <w:tr w:rsidR="007324E8" w:rsidRPr="00C67A61" w14:paraId="59A0D7B4" w14:textId="77777777" w:rsidTr="005C4DEB">
        <w:trPr>
          <w:trHeight w:val="300"/>
        </w:trPr>
        <w:tc>
          <w:tcPr>
            <w:tcW w:w="9140" w:type="dxa"/>
            <w:gridSpan w:val="7"/>
            <w:tcBorders>
              <w:top w:val="single" w:sz="8" w:space="0" w:color="auto"/>
              <w:bottom w:val="single" w:sz="8" w:space="0" w:color="auto"/>
            </w:tcBorders>
            <w:shd w:val="clear" w:color="auto" w:fill="auto"/>
            <w:noWrap/>
            <w:vAlign w:val="bottom"/>
            <w:hideMark/>
          </w:tcPr>
          <w:p w14:paraId="6A7D07CB"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7324E8" w:rsidRPr="00C67A61" w14:paraId="34CBC98E"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A7FEFE2"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69225C4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5201.33</w:t>
            </w:r>
          </w:p>
        </w:tc>
        <w:tc>
          <w:tcPr>
            <w:tcW w:w="1385" w:type="dxa"/>
            <w:shd w:val="clear" w:color="auto" w:fill="auto"/>
            <w:noWrap/>
            <w:vAlign w:val="bottom"/>
            <w:hideMark/>
          </w:tcPr>
          <w:p w14:paraId="663A41CA"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5087.99</w:t>
            </w:r>
          </w:p>
        </w:tc>
        <w:tc>
          <w:tcPr>
            <w:tcW w:w="1385" w:type="dxa"/>
            <w:shd w:val="clear" w:color="auto" w:fill="auto"/>
            <w:noWrap/>
            <w:vAlign w:val="bottom"/>
            <w:hideMark/>
          </w:tcPr>
          <w:p w14:paraId="63FADF36"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4926.63</w:t>
            </w:r>
          </w:p>
        </w:tc>
        <w:tc>
          <w:tcPr>
            <w:tcW w:w="1385" w:type="dxa"/>
            <w:shd w:val="clear" w:color="auto" w:fill="auto"/>
            <w:noWrap/>
            <w:vAlign w:val="bottom"/>
            <w:hideMark/>
          </w:tcPr>
          <w:p w14:paraId="2A520BF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4926.83</w:t>
            </w:r>
          </w:p>
        </w:tc>
        <w:tc>
          <w:tcPr>
            <w:tcW w:w="1385" w:type="dxa"/>
            <w:shd w:val="clear" w:color="auto" w:fill="auto"/>
            <w:noWrap/>
            <w:vAlign w:val="bottom"/>
            <w:hideMark/>
          </w:tcPr>
          <w:p w14:paraId="28A2959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5088.01</w:t>
            </w:r>
          </w:p>
        </w:tc>
        <w:tc>
          <w:tcPr>
            <w:tcW w:w="1162" w:type="dxa"/>
            <w:shd w:val="clear" w:color="auto" w:fill="auto"/>
            <w:noWrap/>
            <w:vAlign w:val="bottom"/>
            <w:hideMark/>
          </w:tcPr>
          <w:p w14:paraId="0050BF69"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5201.11</w:t>
            </w:r>
          </w:p>
        </w:tc>
      </w:tr>
      <w:tr w:rsidR="007324E8" w:rsidRPr="00C67A61" w14:paraId="61DEE28A"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9001F16"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4B55054"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4031.73</w:t>
            </w:r>
          </w:p>
        </w:tc>
        <w:tc>
          <w:tcPr>
            <w:tcW w:w="1385" w:type="dxa"/>
            <w:shd w:val="clear" w:color="auto" w:fill="auto"/>
            <w:noWrap/>
            <w:vAlign w:val="bottom"/>
            <w:hideMark/>
          </w:tcPr>
          <w:p w14:paraId="1AD78F5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3216.3</w:t>
            </w:r>
          </w:p>
        </w:tc>
        <w:tc>
          <w:tcPr>
            <w:tcW w:w="1385" w:type="dxa"/>
            <w:shd w:val="clear" w:color="auto" w:fill="auto"/>
            <w:noWrap/>
            <w:vAlign w:val="bottom"/>
            <w:hideMark/>
          </w:tcPr>
          <w:p w14:paraId="5AA2DAD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2742.09</w:t>
            </w:r>
          </w:p>
        </w:tc>
        <w:tc>
          <w:tcPr>
            <w:tcW w:w="1385" w:type="dxa"/>
            <w:shd w:val="clear" w:color="auto" w:fill="auto"/>
            <w:noWrap/>
            <w:vAlign w:val="bottom"/>
            <w:hideMark/>
          </w:tcPr>
          <w:p w14:paraId="34B33D75"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2742.09</w:t>
            </w:r>
          </w:p>
        </w:tc>
        <w:tc>
          <w:tcPr>
            <w:tcW w:w="1385" w:type="dxa"/>
            <w:shd w:val="clear" w:color="auto" w:fill="auto"/>
            <w:noWrap/>
            <w:vAlign w:val="bottom"/>
            <w:hideMark/>
          </w:tcPr>
          <w:p w14:paraId="5B497DE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3216.3</w:t>
            </w:r>
          </w:p>
        </w:tc>
        <w:tc>
          <w:tcPr>
            <w:tcW w:w="1162" w:type="dxa"/>
            <w:shd w:val="clear" w:color="auto" w:fill="auto"/>
            <w:noWrap/>
            <w:vAlign w:val="bottom"/>
            <w:hideMark/>
          </w:tcPr>
          <w:p w14:paraId="2D70F7C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4031.75</w:t>
            </w:r>
          </w:p>
        </w:tc>
      </w:tr>
      <w:tr w:rsidR="007324E8" w:rsidRPr="00C67A61" w14:paraId="5F0B953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EA5A006"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w:t>
            </w:r>
          </w:p>
        </w:tc>
        <w:tc>
          <w:tcPr>
            <w:tcW w:w="1385" w:type="dxa"/>
            <w:tcBorders>
              <w:left w:val="single" w:sz="12" w:space="0" w:color="auto"/>
            </w:tcBorders>
            <w:shd w:val="clear" w:color="auto" w:fill="auto"/>
            <w:noWrap/>
            <w:vAlign w:val="bottom"/>
            <w:hideMark/>
          </w:tcPr>
          <w:p w14:paraId="72F8E27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1474.07</w:t>
            </w:r>
          </w:p>
        </w:tc>
        <w:tc>
          <w:tcPr>
            <w:tcW w:w="1385" w:type="dxa"/>
            <w:shd w:val="clear" w:color="auto" w:fill="auto"/>
            <w:noWrap/>
            <w:vAlign w:val="bottom"/>
            <w:hideMark/>
          </w:tcPr>
          <w:p w14:paraId="5115CD3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1568.02</w:t>
            </w:r>
          </w:p>
        </w:tc>
        <w:tc>
          <w:tcPr>
            <w:tcW w:w="1385" w:type="dxa"/>
            <w:shd w:val="clear" w:color="auto" w:fill="auto"/>
            <w:noWrap/>
            <w:vAlign w:val="bottom"/>
            <w:hideMark/>
          </w:tcPr>
          <w:p w14:paraId="4C6EC844"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1632.05</w:t>
            </w:r>
          </w:p>
        </w:tc>
        <w:tc>
          <w:tcPr>
            <w:tcW w:w="1385" w:type="dxa"/>
            <w:shd w:val="clear" w:color="auto" w:fill="auto"/>
            <w:noWrap/>
            <w:vAlign w:val="bottom"/>
            <w:hideMark/>
          </w:tcPr>
          <w:p w14:paraId="5105BA42"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1632.05</w:t>
            </w:r>
          </w:p>
        </w:tc>
        <w:tc>
          <w:tcPr>
            <w:tcW w:w="1385" w:type="dxa"/>
            <w:shd w:val="clear" w:color="auto" w:fill="auto"/>
            <w:noWrap/>
            <w:vAlign w:val="bottom"/>
            <w:hideMark/>
          </w:tcPr>
          <w:p w14:paraId="63C762D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1568.02</w:t>
            </w:r>
          </w:p>
        </w:tc>
        <w:tc>
          <w:tcPr>
            <w:tcW w:w="1162" w:type="dxa"/>
            <w:shd w:val="clear" w:color="auto" w:fill="auto"/>
            <w:noWrap/>
            <w:vAlign w:val="bottom"/>
            <w:hideMark/>
          </w:tcPr>
          <w:p w14:paraId="7327F5B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1474.08</w:t>
            </w:r>
          </w:p>
        </w:tc>
      </w:tr>
      <w:tr w:rsidR="007324E8" w:rsidRPr="00C67A61" w14:paraId="76FB1320"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5A67A642"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55621EE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12111.3</w:t>
            </w:r>
          </w:p>
        </w:tc>
        <w:tc>
          <w:tcPr>
            <w:tcW w:w="1385" w:type="dxa"/>
            <w:shd w:val="clear" w:color="auto" w:fill="auto"/>
            <w:noWrap/>
            <w:vAlign w:val="bottom"/>
            <w:hideMark/>
          </w:tcPr>
          <w:p w14:paraId="3049219F"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10621.4</w:t>
            </w:r>
          </w:p>
        </w:tc>
        <w:tc>
          <w:tcPr>
            <w:tcW w:w="1385" w:type="dxa"/>
            <w:shd w:val="clear" w:color="auto" w:fill="auto"/>
            <w:noWrap/>
            <w:vAlign w:val="bottom"/>
            <w:hideMark/>
          </w:tcPr>
          <w:p w14:paraId="009B9B1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11100.6</w:t>
            </w:r>
          </w:p>
        </w:tc>
        <w:tc>
          <w:tcPr>
            <w:tcW w:w="1385" w:type="dxa"/>
            <w:shd w:val="clear" w:color="auto" w:fill="auto"/>
            <w:noWrap/>
            <w:vAlign w:val="bottom"/>
            <w:hideMark/>
          </w:tcPr>
          <w:p w14:paraId="6C99A263"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11100.6</w:t>
            </w:r>
          </w:p>
        </w:tc>
        <w:tc>
          <w:tcPr>
            <w:tcW w:w="1385" w:type="dxa"/>
            <w:shd w:val="clear" w:color="auto" w:fill="auto"/>
            <w:noWrap/>
            <w:vAlign w:val="bottom"/>
            <w:hideMark/>
          </w:tcPr>
          <w:p w14:paraId="5CF7926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10621.4</w:t>
            </w:r>
          </w:p>
        </w:tc>
        <w:tc>
          <w:tcPr>
            <w:tcW w:w="1162" w:type="dxa"/>
            <w:shd w:val="clear" w:color="auto" w:fill="auto"/>
            <w:noWrap/>
            <w:vAlign w:val="bottom"/>
            <w:hideMark/>
          </w:tcPr>
          <w:p w14:paraId="20B9122D"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12111.3</w:t>
            </w:r>
          </w:p>
        </w:tc>
      </w:tr>
    </w:tbl>
    <w:p w14:paraId="1919971B" w14:textId="77777777" w:rsidR="007324E8" w:rsidRPr="008335D5" w:rsidRDefault="007324E8" w:rsidP="007324E8">
      <w:pPr>
        <w:spacing w:line="240" w:lineRule="auto"/>
        <w:rPr>
          <w:rFonts w:cs="Arial"/>
        </w:rPr>
      </w:pPr>
    </w:p>
    <w:p w14:paraId="05C6B09E" w14:textId="1370DBC3" w:rsidR="007324E8" w:rsidRDefault="007324E8" w:rsidP="007324E8">
      <w:pPr>
        <w:pStyle w:val="Caption"/>
        <w:keepNext/>
        <w:jc w:val="center"/>
      </w:pPr>
      <w:r>
        <w:t xml:space="preserve">Table </w:t>
      </w:r>
      <w:r w:rsidR="001719B5">
        <w:t>16</w:t>
      </w:r>
      <w:r>
        <w:t xml:space="preserve">: Span 3 </w:t>
      </w:r>
      <w:r w:rsidR="008770C2">
        <w:t xml:space="preserve">LRFR </w:t>
      </w:r>
      <w:r>
        <w:t>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7"/>
      </w:tblGrid>
      <w:tr w:rsidR="007324E8" w:rsidRPr="00C67A61" w14:paraId="0897A374" w14:textId="77777777" w:rsidTr="005C4DEB">
        <w:trPr>
          <w:trHeight w:val="300"/>
          <w:jc w:val="center"/>
        </w:trPr>
        <w:tc>
          <w:tcPr>
            <w:tcW w:w="4790" w:type="dxa"/>
            <w:shd w:val="clear" w:color="auto" w:fill="auto"/>
            <w:noWrap/>
            <w:vAlign w:val="bottom"/>
            <w:hideMark/>
          </w:tcPr>
          <w:p w14:paraId="32724DA7"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6619D89B"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3D2E48B5" w14:textId="77777777" w:rsidTr="005C4DEB">
        <w:trPr>
          <w:trHeight w:val="300"/>
          <w:jc w:val="center"/>
        </w:trPr>
        <w:tc>
          <w:tcPr>
            <w:tcW w:w="5897" w:type="dxa"/>
            <w:gridSpan w:val="2"/>
            <w:shd w:val="clear" w:color="auto" w:fill="auto"/>
            <w:noWrap/>
            <w:vAlign w:val="bottom"/>
            <w:hideMark/>
          </w:tcPr>
          <w:p w14:paraId="3C665742"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7324E8" w:rsidRPr="00C67A61" w14:paraId="78A3E416" w14:textId="77777777" w:rsidTr="005C4DEB">
        <w:trPr>
          <w:trHeight w:val="300"/>
          <w:jc w:val="center"/>
        </w:trPr>
        <w:tc>
          <w:tcPr>
            <w:tcW w:w="4790" w:type="dxa"/>
            <w:shd w:val="clear" w:color="auto" w:fill="auto"/>
            <w:noWrap/>
            <w:vAlign w:val="bottom"/>
            <w:hideMark/>
          </w:tcPr>
          <w:p w14:paraId="33A81767"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5296A77A"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1FAB2373" w14:textId="77777777" w:rsidTr="005C4DEB">
        <w:trPr>
          <w:trHeight w:val="300"/>
          <w:jc w:val="center"/>
        </w:trPr>
        <w:tc>
          <w:tcPr>
            <w:tcW w:w="4790" w:type="dxa"/>
            <w:shd w:val="clear" w:color="auto" w:fill="auto"/>
            <w:noWrap/>
            <w:vAlign w:val="bottom"/>
            <w:hideMark/>
          </w:tcPr>
          <w:p w14:paraId="427207FE"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2BA9799C"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8045734</w:t>
            </w:r>
          </w:p>
        </w:tc>
      </w:tr>
      <w:tr w:rsidR="007324E8" w:rsidRPr="00C67A61" w14:paraId="3CC4F955" w14:textId="77777777" w:rsidTr="005C4DEB">
        <w:trPr>
          <w:trHeight w:val="300"/>
          <w:jc w:val="center"/>
        </w:trPr>
        <w:tc>
          <w:tcPr>
            <w:tcW w:w="5897" w:type="dxa"/>
            <w:gridSpan w:val="2"/>
            <w:shd w:val="clear" w:color="auto" w:fill="auto"/>
            <w:noWrap/>
            <w:vAlign w:val="bottom"/>
            <w:hideMark/>
          </w:tcPr>
          <w:p w14:paraId="037BBB16" w14:textId="77777777" w:rsidR="007324E8" w:rsidRPr="00C67A61" w:rsidRDefault="007324E8"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7324E8" w:rsidRPr="00C67A61" w14:paraId="6B751158" w14:textId="77777777" w:rsidTr="005C4DEB">
        <w:trPr>
          <w:trHeight w:val="300"/>
          <w:jc w:val="center"/>
        </w:trPr>
        <w:tc>
          <w:tcPr>
            <w:tcW w:w="4790" w:type="dxa"/>
            <w:shd w:val="clear" w:color="auto" w:fill="auto"/>
            <w:noWrap/>
            <w:vAlign w:val="bottom"/>
            <w:hideMark/>
          </w:tcPr>
          <w:p w14:paraId="6B9E1083"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29EC5B3E"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7324E8" w:rsidRPr="00C67A61" w14:paraId="57E8A85C" w14:textId="77777777" w:rsidTr="005C4DEB">
        <w:trPr>
          <w:trHeight w:val="300"/>
          <w:jc w:val="center"/>
        </w:trPr>
        <w:tc>
          <w:tcPr>
            <w:tcW w:w="4790" w:type="dxa"/>
            <w:shd w:val="clear" w:color="auto" w:fill="auto"/>
            <w:noWrap/>
            <w:vAlign w:val="bottom"/>
            <w:hideMark/>
          </w:tcPr>
          <w:p w14:paraId="0527432D" w14:textId="77777777" w:rsidR="007324E8" w:rsidRPr="00C67A61" w:rsidRDefault="007324E8"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4E48BF88" w14:textId="77777777" w:rsidR="007324E8" w:rsidRPr="00C67A61" w:rsidRDefault="007324E8"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8027385</w:t>
            </w:r>
          </w:p>
        </w:tc>
      </w:tr>
    </w:tbl>
    <w:p w14:paraId="622EAF84" w14:textId="77777777" w:rsidR="00870AB1" w:rsidRPr="008335D5" w:rsidRDefault="00870AB1" w:rsidP="00870AB1">
      <w:pPr>
        <w:rPr>
          <w:rFonts w:cs="Arial"/>
        </w:rPr>
      </w:pPr>
    </w:p>
    <w:p w14:paraId="3410590F" w14:textId="77777777" w:rsidR="00870AB1" w:rsidRPr="008335D5" w:rsidRDefault="00870AB1" w:rsidP="00870AB1">
      <w:pPr>
        <w:rPr>
          <w:rFonts w:cs="Arial"/>
        </w:rPr>
      </w:pPr>
    </w:p>
    <w:p w14:paraId="723562D2" w14:textId="77777777" w:rsidR="00870AB1" w:rsidRPr="008335D5" w:rsidRDefault="00870AB1" w:rsidP="00870AB1">
      <w:pPr>
        <w:rPr>
          <w:rFonts w:cs="Arial"/>
        </w:rPr>
      </w:pPr>
    </w:p>
    <w:p w14:paraId="051D1258" w14:textId="77777777" w:rsidR="00870AB1" w:rsidRPr="008335D5" w:rsidRDefault="00870AB1" w:rsidP="00870AB1">
      <w:pPr>
        <w:rPr>
          <w:rFonts w:cs="Arial"/>
        </w:rPr>
      </w:pPr>
    </w:p>
    <w:p w14:paraId="47557DC7"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31C0D1A7" w14:textId="77777777" w:rsidR="00FF5DCB" w:rsidRDefault="00FF5DCB">
      <w:pPr>
        <w:rPr>
          <w:rFonts w:cs="Arial"/>
        </w:rPr>
      </w:pPr>
    </w:p>
    <w:p w14:paraId="53280146" w14:textId="6BF94086" w:rsidR="0033362D" w:rsidRDefault="0033362D" w:rsidP="0033362D">
      <w:pPr>
        <w:pStyle w:val="Heading2"/>
        <w:rPr>
          <w:rFonts w:asciiTheme="minorHAnsi" w:hAnsiTheme="minorHAnsi" w:cs="Arial"/>
        </w:rPr>
      </w:pPr>
      <w:r w:rsidRPr="008335D5">
        <w:rPr>
          <w:rFonts w:asciiTheme="minorHAnsi" w:hAnsiTheme="minorHAnsi" w:cs="Arial"/>
        </w:rPr>
        <w:t xml:space="preserve">Appendix </w:t>
      </w:r>
      <w:r>
        <w:rPr>
          <w:rFonts w:asciiTheme="minorHAnsi" w:hAnsiTheme="minorHAnsi" w:cs="Arial"/>
        </w:rPr>
        <w:t>B-5</w:t>
      </w:r>
      <w:r w:rsidRPr="008335D5">
        <w:rPr>
          <w:rFonts w:asciiTheme="minorHAnsi" w:hAnsiTheme="minorHAnsi" w:cs="Arial"/>
        </w:rPr>
        <w:t xml:space="preserve"> – </w:t>
      </w:r>
      <w:r>
        <w:rPr>
          <w:rFonts w:asciiTheme="minorHAnsi" w:hAnsiTheme="minorHAnsi" w:cs="Arial"/>
        </w:rPr>
        <w:t>Distribution Factors</w:t>
      </w:r>
    </w:p>
    <w:p w14:paraId="737F260E" w14:textId="77777777" w:rsidR="0033362D" w:rsidRDefault="0033362D" w:rsidP="0033362D">
      <w:r>
        <w:t xml:space="preserve">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 Table X provides a summary of the maximum interior and exterior effective distribution factors together with the distribution factors reference by the AASHTO LRFD Bridge Design Specifications. </w:t>
      </w:r>
    </w:p>
    <w:p w14:paraId="4FC4271D" w14:textId="7612DE29" w:rsidR="0033362D" w:rsidRDefault="0033362D" w:rsidP="0033362D">
      <w:pPr>
        <w:pStyle w:val="Caption"/>
        <w:keepNext/>
        <w:jc w:val="center"/>
      </w:pPr>
      <w:r>
        <w:t xml:space="preserve">Table </w:t>
      </w:r>
      <w:r w:rsidR="00CE702E">
        <w:fldChar w:fldCharType="begin"/>
      </w:r>
      <w:r w:rsidR="00CE702E">
        <w:instrText xml:space="preserve"> SEQ Table \* ARABIC </w:instrText>
      </w:r>
      <w:r w:rsidR="00CE702E">
        <w:fldChar w:fldCharType="separate"/>
      </w:r>
      <w:r w:rsidR="001D09B7">
        <w:rPr>
          <w:noProof/>
        </w:rPr>
        <w:t>2</w:t>
      </w:r>
      <w:r w:rsidR="00CE702E">
        <w:rPr>
          <w:noProof/>
        </w:rPr>
        <w:fldChar w:fldCharType="end"/>
      </w:r>
      <w:r>
        <w:t xml:space="preserve">7: </w:t>
      </w:r>
      <w:r w:rsidRPr="009F6EDF">
        <w:t>Comparison of effective distribution factors and AASHTO specified distribution factors</w:t>
      </w:r>
    </w:p>
    <w:tbl>
      <w:tblPr>
        <w:tblW w:w="636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939"/>
        <w:gridCol w:w="939"/>
        <w:gridCol w:w="939"/>
        <w:gridCol w:w="828"/>
        <w:gridCol w:w="1093"/>
      </w:tblGrid>
      <w:tr w:rsidR="00844188" w:rsidRPr="0033362D" w14:paraId="612011AC" w14:textId="77777777" w:rsidTr="00844188">
        <w:trPr>
          <w:trHeight w:val="300"/>
          <w:jc w:val="center"/>
        </w:trPr>
        <w:tc>
          <w:tcPr>
            <w:tcW w:w="1622" w:type="dxa"/>
            <w:shd w:val="clear" w:color="auto" w:fill="auto"/>
            <w:noWrap/>
            <w:vAlign w:val="bottom"/>
            <w:hideMark/>
          </w:tcPr>
          <w:p w14:paraId="2B568739" w14:textId="77777777" w:rsidR="00844188" w:rsidRPr="0033362D" w:rsidRDefault="00844188" w:rsidP="0033362D">
            <w:pPr>
              <w:spacing w:after="0" w:line="240" w:lineRule="auto"/>
              <w:rPr>
                <w:rFonts w:ascii="Calibri" w:eastAsia="Times New Roman" w:hAnsi="Calibri" w:cs="Times New Roman"/>
                <w:b/>
                <w:bCs/>
                <w:color w:val="000000"/>
              </w:rPr>
            </w:pPr>
          </w:p>
        </w:tc>
        <w:tc>
          <w:tcPr>
            <w:tcW w:w="2817" w:type="dxa"/>
            <w:gridSpan w:val="3"/>
            <w:shd w:val="clear" w:color="auto" w:fill="auto"/>
            <w:noWrap/>
            <w:vAlign w:val="bottom"/>
            <w:hideMark/>
          </w:tcPr>
          <w:p w14:paraId="318E52DA"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Effective</w:t>
            </w:r>
          </w:p>
        </w:tc>
        <w:tc>
          <w:tcPr>
            <w:tcW w:w="828" w:type="dxa"/>
            <w:vMerge w:val="restart"/>
            <w:vAlign w:val="center"/>
          </w:tcPr>
          <w:p w14:paraId="1E94EEC3" w14:textId="0C895512" w:rsidR="00844188" w:rsidRPr="0033362D" w:rsidRDefault="00844188" w:rsidP="00844188">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STV</w:t>
            </w:r>
          </w:p>
        </w:tc>
        <w:tc>
          <w:tcPr>
            <w:tcW w:w="1093" w:type="dxa"/>
            <w:vMerge w:val="restart"/>
            <w:shd w:val="clear" w:color="auto" w:fill="auto"/>
            <w:noWrap/>
            <w:vAlign w:val="center"/>
            <w:hideMark/>
          </w:tcPr>
          <w:p w14:paraId="3C0D3110" w14:textId="1CD7D1B6"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AASHTO</w:t>
            </w:r>
          </w:p>
        </w:tc>
      </w:tr>
      <w:tr w:rsidR="00844188" w:rsidRPr="0033362D" w14:paraId="0F6D3EE8" w14:textId="77777777" w:rsidTr="00844188">
        <w:trPr>
          <w:trHeight w:val="300"/>
          <w:jc w:val="center"/>
        </w:trPr>
        <w:tc>
          <w:tcPr>
            <w:tcW w:w="1622" w:type="dxa"/>
            <w:shd w:val="clear" w:color="auto" w:fill="auto"/>
            <w:noWrap/>
            <w:vAlign w:val="bottom"/>
            <w:hideMark/>
          </w:tcPr>
          <w:p w14:paraId="2652CBAD" w14:textId="77777777" w:rsidR="00844188" w:rsidRPr="0033362D" w:rsidRDefault="00844188" w:rsidP="0033362D">
            <w:pPr>
              <w:spacing w:after="0" w:line="240" w:lineRule="auto"/>
              <w:rPr>
                <w:rFonts w:ascii="Calibri" w:eastAsia="Times New Roman" w:hAnsi="Calibri" w:cs="Times New Roman"/>
                <w:b/>
                <w:bCs/>
                <w:color w:val="000000"/>
              </w:rPr>
            </w:pPr>
          </w:p>
        </w:tc>
        <w:tc>
          <w:tcPr>
            <w:tcW w:w="939" w:type="dxa"/>
            <w:shd w:val="clear" w:color="auto" w:fill="auto"/>
            <w:noWrap/>
            <w:vAlign w:val="bottom"/>
            <w:hideMark/>
          </w:tcPr>
          <w:p w14:paraId="515C7DAB"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Span 1</w:t>
            </w:r>
          </w:p>
        </w:tc>
        <w:tc>
          <w:tcPr>
            <w:tcW w:w="939" w:type="dxa"/>
            <w:shd w:val="clear" w:color="auto" w:fill="auto"/>
            <w:noWrap/>
            <w:vAlign w:val="bottom"/>
            <w:hideMark/>
          </w:tcPr>
          <w:p w14:paraId="644DF072"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Span 2</w:t>
            </w:r>
          </w:p>
        </w:tc>
        <w:tc>
          <w:tcPr>
            <w:tcW w:w="939" w:type="dxa"/>
            <w:shd w:val="clear" w:color="auto" w:fill="auto"/>
            <w:noWrap/>
            <w:vAlign w:val="bottom"/>
            <w:hideMark/>
          </w:tcPr>
          <w:p w14:paraId="1D0E31C3" w14:textId="77777777" w:rsidR="00844188" w:rsidRPr="0033362D" w:rsidRDefault="00844188" w:rsidP="0033362D">
            <w:pPr>
              <w:spacing w:after="0" w:line="240" w:lineRule="auto"/>
              <w:jc w:val="center"/>
              <w:rPr>
                <w:rFonts w:ascii="Calibri" w:eastAsia="Times New Roman" w:hAnsi="Calibri" w:cs="Times New Roman"/>
                <w:b/>
                <w:bCs/>
                <w:color w:val="000000"/>
              </w:rPr>
            </w:pPr>
            <w:r w:rsidRPr="0033362D">
              <w:rPr>
                <w:rFonts w:ascii="Calibri" w:eastAsia="Times New Roman" w:hAnsi="Calibri" w:cs="Times New Roman"/>
                <w:b/>
                <w:bCs/>
                <w:color w:val="000000"/>
              </w:rPr>
              <w:t>Span 3</w:t>
            </w:r>
          </w:p>
        </w:tc>
        <w:tc>
          <w:tcPr>
            <w:tcW w:w="828" w:type="dxa"/>
            <w:vMerge/>
          </w:tcPr>
          <w:p w14:paraId="3E5EE84D" w14:textId="77777777" w:rsidR="00844188" w:rsidRPr="0033362D" w:rsidRDefault="00844188" w:rsidP="0033362D">
            <w:pPr>
              <w:spacing w:after="0" w:line="240" w:lineRule="auto"/>
              <w:rPr>
                <w:rFonts w:ascii="Calibri" w:eastAsia="Times New Roman" w:hAnsi="Calibri" w:cs="Times New Roman"/>
                <w:b/>
                <w:bCs/>
                <w:color w:val="000000"/>
              </w:rPr>
            </w:pPr>
          </w:p>
        </w:tc>
        <w:tc>
          <w:tcPr>
            <w:tcW w:w="1093" w:type="dxa"/>
            <w:vMerge/>
            <w:vAlign w:val="center"/>
            <w:hideMark/>
          </w:tcPr>
          <w:p w14:paraId="4497D257" w14:textId="529878CB" w:rsidR="00844188" w:rsidRPr="0033362D" w:rsidRDefault="00844188" w:rsidP="0033362D">
            <w:pPr>
              <w:spacing w:after="0" w:line="240" w:lineRule="auto"/>
              <w:rPr>
                <w:rFonts w:ascii="Calibri" w:eastAsia="Times New Roman" w:hAnsi="Calibri" w:cs="Times New Roman"/>
                <w:b/>
                <w:bCs/>
                <w:color w:val="000000"/>
              </w:rPr>
            </w:pPr>
          </w:p>
        </w:tc>
      </w:tr>
      <w:tr w:rsidR="00844188" w:rsidRPr="0033362D" w14:paraId="5C85FC5E" w14:textId="77777777" w:rsidTr="00844188">
        <w:trPr>
          <w:trHeight w:val="300"/>
          <w:jc w:val="center"/>
        </w:trPr>
        <w:tc>
          <w:tcPr>
            <w:tcW w:w="1622" w:type="dxa"/>
            <w:shd w:val="clear" w:color="auto" w:fill="auto"/>
            <w:noWrap/>
            <w:vAlign w:val="bottom"/>
            <w:hideMark/>
          </w:tcPr>
          <w:p w14:paraId="6D1301F3" w14:textId="77777777" w:rsidR="00844188" w:rsidRPr="0033362D" w:rsidRDefault="00844188"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 xml:space="preserve">Interior </w:t>
            </w:r>
          </w:p>
        </w:tc>
        <w:tc>
          <w:tcPr>
            <w:tcW w:w="939" w:type="dxa"/>
            <w:shd w:val="clear" w:color="auto" w:fill="auto"/>
            <w:noWrap/>
            <w:vAlign w:val="bottom"/>
            <w:hideMark/>
          </w:tcPr>
          <w:p w14:paraId="0D3EC5E9"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0.4106</w:t>
            </w:r>
          </w:p>
        </w:tc>
        <w:tc>
          <w:tcPr>
            <w:tcW w:w="939" w:type="dxa"/>
            <w:shd w:val="clear" w:color="auto" w:fill="auto"/>
            <w:noWrap/>
            <w:vAlign w:val="bottom"/>
            <w:hideMark/>
          </w:tcPr>
          <w:p w14:paraId="3C3B2E12"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0.3846</w:t>
            </w:r>
          </w:p>
        </w:tc>
        <w:tc>
          <w:tcPr>
            <w:tcW w:w="939" w:type="dxa"/>
            <w:shd w:val="clear" w:color="auto" w:fill="auto"/>
            <w:noWrap/>
            <w:vAlign w:val="bottom"/>
            <w:hideMark/>
          </w:tcPr>
          <w:p w14:paraId="45634BBE"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0.4106</w:t>
            </w:r>
          </w:p>
        </w:tc>
        <w:tc>
          <w:tcPr>
            <w:tcW w:w="828" w:type="dxa"/>
          </w:tcPr>
          <w:p w14:paraId="32276C03" w14:textId="6BDFFBBC" w:rsidR="00844188" w:rsidRPr="0033362D" w:rsidRDefault="00844188" w:rsidP="0033362D">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0.390</w:t>
            </w:r>
          </w:p>
        </w:tc>
        <w:tc>
          <w:tcPr>
            <w:tcW w:w="1093" w:type="dxa"/>
            <w:shd w:val="clear" w:color="auto" w:fill="auto"/>
            <w:noWrap/>
            <w:vAlign w:val="bottom"/>
            <w:hideMark/>
          </w:tcPr>
          <w:p w14:paraId="0D5DA4BF" w14:textId="5A02A2AB"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0.4483</w:t>
            </w:r>
          </w:p>
        </w:tc>
      </w:tr>
      <w:tr w:rsidR="00844188" w:rsidRPr="0033362D" w14:paraId="098E903C" w14:textId="77777777" w:rsidTr="00844188">
        <w:trPr>
          <w:trHeight w:val="300"/>
          <w:jc w:val="center"/>
        </w:trPr>
        <w:tc>
          <w:tcPr>
            <w:tcW w:w="1622" w:type="dxa"/>
            <w:shd w:val="clear" w:color="auto" w:fill="auto"/>
            <w:noWrap/>
            <w:vAlign w:val="bottom"/>
            <w:hideMark/>
          </w:tcPr>
          <w:p w14:paraId="1B2F78D8" w14:textId="77777777" w:rsidR="00844188" w:rsidRPr="0033362D" w:rsidRDefault="00844188" w:rsidP="0033362D">
            <w:pPr>
              <w:spacing w:after="0" w:line="240" w:lineRule="auto"/>
              <w:rPr>
                <w:rFonts w:ascii="Calibri" w:eastAsia="Times New Roman" w:hAnsi="Calibri" w:cs="Times New Roman"/>
                <w:color w:val="000000"/>
              </w:rPr>
            </w:pPr>
            <w:r w:rsidRPr="0033362D">
              <w:rPr>
                <w:rFonts w:ascii="Calibri" w:eastAsia="Times New Roman" w:hAnsi="Calibri" w:cs="Times New Roman"/>
                <w:color w:val="000000"/>
              </w:rPr>
              <w:t>Exterior</w:t>
            </w:r>
          </w:p>
        </w:tc>
        <w:tc>
          <w:tcPr>
            <w:tcW w:w="939" w:type="dxa"/>
            <w:shd w:val="clear" w:color="auto" w:fill="auto"/>
            <w:noWrap/>
            <w:vAlign w:val="bottom"/>
            <w:hideMark/>
          </w:tcPr>
          <w:p w14:paraId="073BB004"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0.4407</w:t>
            </w:r>
          </w:p>
        </w:tc>
        <w:tc>
          <w:tcPr>
            <w:tcW w:w="939" w:type="dxa"/>
            <w:shd w:val="clear" w:color="auto" w:fill="auto"/>
            <w:noWrap/>
            <w:vAlign w:val="bottom"/>
            <w:hideMark/>
          </w:tcPr>
          <w:p w14:paraId="17DC501D"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0.4136</w:t>
            </w:r>
          </w:p>
        </w:tc>
        <w:tc>
          <w:tcPr>
            <w:tcW w:w="939" w:type="dxa"/>
            <w:shd w:val="clear" w:color="auto" w:fill="auto"/>
            <w:noWrap/>
            <w:vAlign w:val="bottom"/>
            <w:hideMark/>
          </w:tcPr>
          <w:p w14:paraId="79FA2706" w14:textId="7777777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0.4407</w:t>
            </w:r>
          </w:p>
        </w:tc>
        <w:tc>
          <w:tcPr>
            <w:tcW w:w="828" w:type="dxa"/>
          </w:tcPr>
          <w:p w14:paraId="7886DDEC" w14:textId="433F3BA5" w:rsidR="00844188" w:rsidRPr="0033362D" w:rsidRDefault="00844188" w:rsidP="0033362D">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0.390</w:t>
            </w:r>
          </w:p>
        </w:tc>
        <w:tc>
          <w:tcPr>
            <w:tcW w:w="1093" w:type="dxa"/>
            <w:shd w:val="clear" w:color="auto" w:fill="auto"/>
            <w:noWrap/>
            <w:vAlign w:val="bottom"/>
            <w:hideMark/>
          </w:tcPr>
          <w:p w14:paraId="0CB7FDC1" w14:textId="2D678C87" w:rsidR="00844188" w:rsidRPr="0033362D" w:rsidRDefault="00844188" w:rsidP="0033362D">
            <w:pPr>
              <w:spacing w:after="0" w:line="240" w:lineRule="auto"/>
              <w:jc w:val="right"/>
              <w:rPr>
                <w:rFonts w:ascii="Calibri" w:eastAsia="Times New Roman" w:hAnsi="Calibri" w:cs="Times New Roman"/>
                <w:color w:val="000000"/>
              </w:rPr>
            </w:pPr>
            <w:r w:rsidRPr="0033362D">
              <w:rPr>
                <w:rFonts w:ascii="Calibri" w:eastAsia="Times New Roman" w:hAnsi="Calibri" w:cs="Times New Roman"/>
                <w:color w:val="000000"/>
              </w:rPr>
              <w:t>0.4483</w:t>
            </w:r>
          </w:p>
        </w:tc>
      </w:tr>
    </w:tbl>
    <w:p w14:paraId="0EB90B75" w14:textId="77777777" w:rsidR="0033362D" w:rsidRPr="0033362D" w:rsidRDefault="0033362D" w:rsidP="0033362D"/>
    <w:p w14:paraId="56D6B37E" w14:textId="2DA8C2D6" w:rsidR="0033362D" w:rsidRDefault="0033362D">
      <w:pPr>
        <w:rPr>
          <w:rFonts w:cs="Arial"/>
        </w:rPr>
      </w:pPr>
      <w:r>
        <w:rPr>
          <w:rFonts w:cs="Arial"/>
        </w:rPr>
        <w:br w:type="page"/>
      </w:r>
    </w:p>
    <w:p w14:paraId="3E475F83" w14:textId="77777777" w:rsidR="00412F55" w:rsidRDefault="00412F55">
      <w:pPr>
        <w:rPr>
          <w:rFonts w:cs="Arial"/>
        </w:rPr>
      </w:pPr>
    </w:p>
    <w:p w14:paraId="62419AA7" w14:textId="666A7D4D" w:rsidR="00412F55" w:rsidRDefault="00412F55">
      <w:pPr>
        <w:rPr>
          <w:rFonts w:cs="Arial"/>
        </w:rPr>
      </w:pPr>
    </w:p>
    <w:p w14:paraId="2C66BCFC" w14:textId="1E55DCA0" w:rsidR="00412F55" w:rsidRDefault="00412F55">
      <w:pPr>
        <w:rPr>
          <w:rFonts w:cs="Arial"/>
        </w:rPr>
      </w:pPr>
      <w:r>
        <w:rPr>
          <w:noProof/>
        </w:rPr>
        <mc:AlternateContent>
          <mc:Choice Requires="wps">
            <w:drawing>
              <wp:anchor distT="0" distB="0" distL="114300" distR="114300" simplePos="0" relativeHeight="251632128" behindDoc="0" locked="0" layoutInCell="1" allowOverlap="1" wp14:anchorId="491FEB29" wp14:editId="4FA0BDA1">
                <wp:simplePos x="0" y="0"/>
                <wp:positionH relativeFrom="column">
                  <wp:posOffset>2687955</wp:posOffset>
                </wp:positionH>
                <wp:positionV relativeFrom="paragraph">
                  <wp:posOffset>274785</wp:posOffset>
                </wp:positionV>
                <wp:extent cx="1828800" cy="1828800"/>
                <wp:effectExtent l="1078548" t="0" r="1140142" b="0"/>
                <wp:wrapNone/>
                <wp:docPr id="38" name="Text Box 38"/>
                <wp:cNvGraphicFramePr/>
                <a:graphic xmlns:a="http://schemas.openxmlformats.org/drawingml/2006/main">
                  <a:graphicData uri="http://schemas.microsoft.com/office/word/2010/wordprocessingShape">
                    <wps:wsp>
                      <wps:cNvSpPr txBox="1"/>
                      <wps:spPr>
                        <a:xfrm rot="18705337">
                          <a:off x="0" y="0"/>
                          <a:ext cx="1828800" cy="1828800"/>
                        </a:xfrm>
                        <a:prstGeom prst="rect">
                          <a:avLst/>
                        </a:prstGeom>
                        <a:noFill/>
                        <a:ln w="6350">
                          <a:noFill/>
                        </a:ln>
                        <a:effectLst/>
                      </wps:spPr>
                      <wps:txbx>
                        <w:txbxContent>
                          <w:p w14:paraId="5C686D16" w14:textId="77777777" w:rsidR="001B455E" w:rsidRPr="005A6BB5" w:rsidRDefault="001B455E" w:rsidP="00412F55">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8" o:spid="_x0000_s1050" type="#_x0000_t202" style="position:absolute;margin-left:211.65pt;margin-top:21.65pt;width:2in;height:2in;rotation:-3161744fd;z-index:251632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" filled="f" stroked="f" strokeweight=".5pt">
                <v:textbox style="mso-fit-shape-to-text:t">
                  <w:txbxContent>
                    <w:p w14:paraId="5C686D16" w14:textId="77777777" w:rsidR="001B455E" w:rsidRPr="005A6BB5" w:rsidRDefault="001B455E" w:rsidP="00412F55">
                      <w:pPr>
                        <w:rPr>
                          <w:rFonts w:cs="Arial"/>
                          <w:b/>
                          <w:color w:val="000000" w:themeColor="text1"/>
                          <w:sz w:val="40"/>
                          <w:szCs w:val="32"/>
                        </w:rPr>
                      </w:pPr>
                      <w:r>
                        <w:rPr>
                          <w:rFonts w:cs="Arial"/>
                          <w:b/>
                          <w:color w:val="000000" w:themeColor="text1"/>
                          <w:sz w:val="40"/>
                          <w:szCs w:val="32"/>
                        </w:rPr>
                        <w:t>PAGE</w:t>
                      </w:r>
                      <w:r w:rsidRPr="005A6BB5">
                        <w:rPr>
                          <w:rFonts w:cs="Arial"/>
                          <w:b/>
                          <w:color w:val="000000" w:themeColor="text1"/>
                          <w:sz w:val="40"/>
                          <w:szCs w:val="32"/>
                        </w:rPr>
                        <w:t xml:space="preserve"> INTENTIONALLY LEFT BLANK</w:t>
                      </w:r>
                    </w:p>
                  </w:txbxContent>
                </v:textbox>
              </v:shape>
            </w:pict>
          </mc:Fallback>
        </mc:AlternateContent>
      </w:r>
    </w:p>
    <w:p w14:paraId="12B83837" w14:textId="77777777" w:rsidR="00412F55" w:rsidRDefault="00412F55">
      <w:pPr>
        <w:rPr>
          <w:rFonts w:cs="Arial"/>
        </w:rPr>
      </w:pPr>
    </w:p>
    <w:p w14:paraId="5D7DEB19" w14:textId="3F98DBB7" w:rsidR="00412F55" w:rsidRDefault="00412F55">
      <w:pPr>
        <w:rPr>
          <w:rFonts w:cs="Arial"/>
        </w:rPr>
      </w:pPr>
    </w:p>
    <w:p w14:paraId="0BFF0763" w14:textId="034D2881" w:rsidR="00412F55" w:rsidRDefault="00412F55">
      <w:pPr>
        <w:rPr>
          <w:rFonts w:cs="Arial"/>
        </w:rPr>
      </w:pPr>
    </w:p>
    <w:p w14:paraId="1B9C2934" w14:textId="77777777" w:rsidR="00412F55" w:rsidRDefault="00412F55">
      <w:pPr>
        <w:rPr>
          <w:rFonts w:cs="Arial"/>
        </w:rPr>
      </w:pPr>
    </w:p>
    <w:p w14:paraId="359A5168" w14:textId="1AE4E2A3" w:rsidR="00412F55" w:rsidRDefault="00412F55">
      <w:pPr>
        <w:rPr>
          <w:rFonts w:cs="Arial"/>
        </w:rPr>
      </w:pPr>
    </w:p>
    <w:p w14:paraId="0F508766" w14:textId="77777777" w:rsidR="00412F55" w:rsidRDefault="00412F55">
      <w:pPr>
        <w:rPr>
          <w:rFonts w:cs="Arial"/>
        </w:rPr>
      </w:pPr>
    </w:p>
    <w:p w14:paraId="17447386" w14:textId="0D380ED0" w:rsidR="00412F55" w:rsidRDefault="00412F55">
      <w:pPr>
        <w:rPr>
          <w:rFonts w:cs="Arial"/>
        </w:rPr>
      </w:pPr>
    </w:p>
    <w:p w14:paraId="2FF22DDB" w14:textId="55D7C99A" w:rsidR="00412F55" w:rsidRDefault="00412F55">
      <w:pPr>
        <w:rPr>
          <w:rFonts w:cs="Arial"/>
        </w:rPr>
      </w:pPr>
    </w:p>
    <w:p w14:paraId="5961B013" w14:textId="008F57C6" w:rsidR="00412F55" w:rsidRDefault="00412F55">
      <w:pPr>
        <w:rPr>
          <w:rFonts w:cs="Arial"/>
        </w:rPr>
      </w:pPr>
    </w:p>
    <w:p w14:paraId="61EF4950" w14:textId="69E8B9AB" w:rsidR="00412F55" w:rsidRDefault="00412F55">
      <w:pPr>
        <w:rPr>
          <w:rFonts w:cs="Arial"/>
        </w:rPr>
      </w:pPr>
    </w:p>
    <w:p w14:paraId="6C2F0A46" w14:textId="77777777" w:rsidR="00412F55" w:rsidRDefault="00412F55">
      <w:pPr>
        <w:rPr>
          <w:rFonts w:cs="Arial"/>
        </w:rPr>
      </w:pPr>
    </w:p>
    <w:p w14:paraId="1B772E7E" w14:textId="77777777" w:rsidR="00412F55" w:rsidRDefault="00412F55">
      <w:pPr>
        <w:rPr>
          <w:rFonts w:cs="Arial"/>
        </w:rPr>
      </w:pPr>
    </w:p>
    <w:p w14:paraId="2E59C7F6" w14:textId="77777777" w:rsidR="00412F55" w:rsidRDefault="00412F55">
      <w:pPr>
        <w:rPr>
          <w:rFonts w:cs="Arial"/>
        </w:rPr>
      </w:pPr>
    </w:p>
    <w:p w14:paraId="2607F6D5" w14:textId="77777777" w:rsidR="00412F55" w:rsidRDefault="00412F55">
      <w:pPr>
        <w:rPr>
          <w:rFonts w:cs="Arial"/>
        </w:rPr>
      </w:pPr>
    </w:p>
    <w:p w14:paraId="33938835" w14:textId="77777777" w:rsidR="00412F55" w:rsidRDefault="00412F55">
      <w:pPr>
        <w:rPr>
          <w:rFonts w:cs="Arial"/>
        </w:rPr>
      </w:pPr>
    </w:p>
    <w:p w14:paraId="16D12021" w14:textId="1DD1530A" w:rsidR="00412F55" w:rsidRDefault="00412F55">
      <w:pPr>
        <w:rPr>
          <w:rFonts w:cs="Arial"/>
        </w:rPr>
      </w:pPr>
    </w:p>
    <w:p w14:paraId="017B1F58" w14:textId="77777777" w:rsidR="00412F55" w:rsidRDefault="00412F55">
      <w:pPr>
        <w:rPr>
          <w:rFonts w:cs="Arial"/>
        </w:rPr>
      </w:pPr>
    </w:p>
    <w:p w14:paraId="58615CEC" w14:textId="77777777" w:rsidR="00412F55" w:rsidRDefault="00412F55">
      <w:pPr>
        <w:rPr>
          <w:rFonts w:cs="Arial"/>
        </w:rPr>
      </w:pPr>
    </w:p>
    <w:p w14:paraId="31045B2D" w14:textId="77777777" w:rsidR="00412F55" w:rsidRDefault="00412F55">
      <w:pPr>
        <w:rPr>
          <w:rFonts w:cs="Arial"/>
        </w:rPr>
      </w:pPr>
    </w:p>
    <w:p w14:paraId="53CC1EC1" w14:textId="5CEE50F5" w:rsidR="00412F55" w:rsidRDefault="00412F55">
      <w:pPr>
        <w:rPr>
          <w:rFonts w:cs="Arial"/>
        </w:rPr>
      </w:pPr>
    </w:p>
    <w:p w14:paraId="39FF6BA5" w14:textId="70A483AB" w:rsidR="00412F55" w:rsidRDefault="00412F55">
      <w:pPr>
        <w:rPr>
          <w:rFonts w:cs="Arial"/>
        </w:rPr>
        <w:sectPr w:rsidR="00412F55" w:rsidSect="00FF5DCB">
          <w:footerReference w:type="default" r:id="rId65"/>
          <w:pgSz w:w="12240" w:h="15840"/>
          <w:pgMar w:top="1440" w:right="1440" w:bottom="1440" w:left="1440" w:header="720" w:footer="720" w:gutter="0"/>
          <w:pgNumType w:start="1" w:chapStyle="6"/>
          <w:cols w:space="720"/>
          <w:docGrid w:linePitch="360"/>
        </w:sectPr>
      </w:pPr>
    </w:p>
    <w:p w14:paraId="65AC2241" w14:textId="188D268E" w:rsidR="00E007C4" w:rsidRPr="008335D5" w:rsidRDefault="00E007C4" w:rsidP="00E007C4">
      <w:pPr>
        <w:pStyle w:val="Heading1"/>
        <w:rPr>
          <w:rFonts w:asciiTheme="minorHAnsi" w:hAnsiTheme="minorHAnsi" w:cs="Arial"/>
        </w:rPr>
      </w:pPr>
      <w:bookmarkStart w:id="59" w:name="_Toc407087705"/>
      <w:r w:rsidRPr="008335D5">
        <w:rPr>
          <w:rFonts w:asciiTheme="minorHAnsi" w:hAnsiTheme="minorHAnsi" w:cs="Arial"/>
        </w:rPr>
        <w:lastRenderedPageBreak/>
        <w:t xml:space="preserve">Appendix </w:t>
      </w:r>
      <w:r>
        <w:rPr>
          <w:rFonts w:asciiTheme="minorHAnsi" w:hAnsiTheme="minorHAnsi" w:cs="Arial"/>
        </w:rPr>
        <w:t>C</w:t>
      </w:r>
      <w:r w:rsidRPr="008335D5">
        <w:rPr>
          <w:rFonts w:asciiTheme="minorHAnsi" w:hAnsiTheme="minorHAnsi" w:cs="Arial"/>
        </w:rPr>
        <w:t xml:space="preserve"> – Bridge 076 Performance Evaluation and Load Rating Analysis</w:t>
      </w:r>
      <w:bookmarkEnd w:id="59"/>
    </w:p>
    <w:p w14:paraId="17AB08D5" w14:textId="77777777" w:rsidR="00E007C4" w:rsidRPr="008335D5" w:rsidRDefault="00E007C4" w:rsidP="00E007C4">
      <w:pPr>
        <w:spacing w:after="0"/>
        <w:rPr>
          <w:rFonts w:cs="Arial"/>
          <w:b/>
          <w:sz w:val="28"/>
        </w:rPr>
      </w:pPr>
      <w:r w:rsidRPr="008335D5">
        <w:rPr>
          <w:rFonts w:cs="Arial"/>
          <w:b/>
          <w:sz w:val="28"/>
        </w:rPr>
        <w:t>North</w:t>
      </w:r>
      <w:r>
        <w:rPr>
          <w:rFonts w:cs="Arial"/>
          <w:b/>
          <w:sz w:val="28"/>
        </w:rPr>
        <w:t xml:space="preserve">ampton County Bridge </w:t>
      </w:r>
      <w:r w:rsidRPr="008335D5">
        <w:rPr>
          <w:rFonts w:cs="Arial"/>
          <w:b/>
          <w:sz w:val="28"/>
        </w:rPr>
        <w:t>076</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50C45221" w14:textId="77777777" w:rsidTr="00BD616C">
        <w:trPr>
          <w:trHeight w:val="330"/>
        </w:trPr>
        <w:tc>
          <w:tcPr>
            <w:tcW w:w="3294" w:type="dxa"/>
          </w:tcPr>
          <w:p w14:paraId="177E9877" w14:textId="77777777" w:rsidR="00E007C4" w:rsidRPr="008335D5" w:rsidRDefault="00E007C4" w:rsidP="00BD616C">
            <w:pPr>
              <w:tabs>
                <w:tab w:val="left" w:pos="1980"/>
              </w:tabs>
              <w:rPr>
                <w:rFonts w:cs="Arial"/>
              </w:rPr>
            </w:pPr>
            <w:r w:rsidRPr="008335D5">
              <w:rPr>
                <w:rFonts w:cs="Arial"/>
                <w:b/>
              </w:rPr>
              <w:t>BMS No:</w:t>
            </w:r>
          </w:p>
        </w:tc>
        <w:tc>
          <w:tcPr>
            <w:tcW w:w="3294" w:type="dxa"/>
          </w:tcPr>
          <w:p w14:paraId="6EABD2D6" w14:textId="77777777" w:rsidR="00E007C4" w:rsidRPr="008335D5" w:rsidRDefault="00E007C4" w:rsidP="00BD616C">
            <w:pPr>
              <w:tabs>
                <w:tab w:val="left" w:pos="1980"/>
              </w:tabs>
              <w:rPr>
                <w:rFonts w:cs="Arial"/>
                <w:b/>
              </w:rPr>
            </w:pPr>
            <w:r w:rsidRPr="008335D5">
              <w:rPr>
                <w:rFonts w:cs="Arial"/>
                <w:b/>
              </w:rPr>
              <w:t>48720306309076</w:t>
            </w:r>
          </w:p>
        </w:tc>
      </w:tr>
      <w:tr w:rsidR="00E007C4" w:rsidRPr="008335D5" w14:paraId="42410CC4" w14:textId="77777777" w:rsidTr="00BD616C">
        <w:trPr>
          <w:trHeight w:val="330"/>
        </w:trPr>
        <w:tc>
          <w:tcPr>
            <w:tcW w:w="3294" w:type="dxa"/>
          </w:tcPr>
          <w:p w14:paraId="168F9588" w14:textId="77777777" w:rsidR="00E007C4" w:rsidRPr="008335D5" w:rsidRDefault="00E007C4" w:rsidP="00BD616C">
            <w:pPr>
              <w:tabs>
                <w:tab w:val="left" w:pos="1980"/>
              </w:tabs>
              <w:rPr>
                <w:rFonts w:cs="Arial"/>
                <w:b/>
              </w:rPr>
            </w:pPr>
            <w:r w:rsidRPr="008335D5">
              <w:rPr>
                <w:rFonts w:cs="Arial"/>
                <w:b/>
              </w:rPr>
              <w:t>Feature Carried:</w:t>
            </w:r>
          </w:p>
        </w:tc>
        <w:tc>
          <w:tcPr>
            <w:tcW w:w="3294" w:type="dxa"/>
          </w:tcPr>
          <w:p w14:paraId="1D683835" w14:textId="77777777" w:rsidR="00E007C4" w:rsidRPr="008335D5" w:rsidRDefault="00E007C4" w:rsidP="00BD616C">
            <w:pPr>
              <w:tabs>
                <w:tab w:val="left" w:pos="1980"/>
              </w:tabs>
              <w:rPr>
                <w:rFonts w:cs="Arial"/>
              </w:rPr>
            </w:pPr>
            <w:r w:rsidRPr="008335D5">
              <w:rPr>
                <w:rFonts w:cs="Arial"/>
              </w:rPr>
              <w:t xml:space="preserve">E. </w:t>
            </w:r>
            <w:proofErr w:type="spellStart"/>
            <w:r w:rsidRPr="008335D5">
              <w:rPr>
                <w:rFonts w:cs="Arial"/>
              </w:rPr>
              <w:t>Aluta</w:t>
            </w:r>
            <w:proofErr w:type="spellEnd"/>
            <w:r w:rsidRPr="008335D5">
              <w:rPr>
                <w:rFonts w:cs="Arial"/>
              </w:rPr>
              <w:t xml:space="preserve"> Mill Road</w:t>
            </w:r>
          </w:p>
        </w:tc>
      </w:tr>
      <w:tr w:rsidR="00E007C4" w:rsidRPr="008335D5" w14:paraId="3AD04EA5" w14:textId="77777777" w:rsidTr="00BD616C">
        <w:trPr>
          <w:trHeight w:val="330"/>
        </w:trPr>
        <w:tc>
          <w:tcPr>
            <w:tcW w:w="3294" w:type="dxa"/>
          </w:tcPr>
          <w:p w14:paraId="549387EE" w14:textId="77777777" w:rsidR="00E007C4" w:rsidRPr="008335D5" w:rsidRDefault="00E007C4" w:rsidP="00BD616C">
            <w:pPr>
              <w:tabs>
                <w:tab w:val="left" w:pos="1980"/>
              </w:tabs>
              <w:rPr>
                <w:rFonts w:cs="Arial"/>
                <w:b/>
              </w:rPr>
            </w:pPr>
            <w:r w:rsidRPr="008335D5">
              <w:rPr>
                <w:rFonts w:cs="Arial"/>
                <w:b/>
              </w:rPr>
              <w:t>Feature Intersected:</w:t>
            </w:r>
          </w:p>
        </w:tc>
        <w:tc>
          <w:tcPr>
            <w:tcW w:w="3294" w:type="dxa"/>
          </w:tcPr>
          <w:p w14:paraId="3AD28F4D" w14:textId="77777777" w:rsidR="00E007C4" w:rsidRPr="008335D5" w:rsidRDefault="00E007C4" w:rsidP="00BD616C">
            <w:pPr>
              <w:tabs>
                <w:tab w:val="left" w:pos="1980"/>
              </w:tabs>
              <w:rPr>
                <w:rFonts w:cs="Arial"/>
              </w:rPr>
            </w:pPr>
            <w:r w:rsidRPr="008335D5">
              <w:rPr>
                <w:rFonts w:cs="Arial"/>
              </w:rPr>
              <w:t>Bushkill Creek</w:t>
            </w:r>
          </w:p>
        </w:tc>
      </w:tr>
      <w:tr w:rsidR="00E007C4" w:rsidRPr="008335D5" w14:paraId="26034790" w14:textId="77777777" w:rsidTr="00BD616C">
        <w:trPr>
          <w:trHeight w:val="330"/>
        </w:trPr>
        <w:tc>
          <w:tcPr>
            <w:tcW w:w="3294" w:type="dxa"/>
          </w:tcPr>
          <w:p w14:paraId="6465E954" w14:textId="77777777" w:rsidR="00E007C4" w:rsidRPr="008335D5" w:rsidRDefault="00E007C4" w:rsidP="00BD616C">
            <w:pPr>
              <w:tabs>
                <w:tab w:val="left" w:pos="1980"/>
              </w:tabs>
              <w:rPr>
                <w:rFonts w:cs="Arial"/>
              </w:rPr>
            </w:pPr>
            <w:r w:rsidRPr="008335D5">
              <w:rPr>
                <w:rFonts w:cs="Arial"/>
                <w:b/>
              </w:rPr>
              <w:t>Structure Type:</w:t>
            </w:r>
          </w:p>
        </w:tc>
        <w:tc>
          <w:tcPr>
            <w:tcW w:w="3294" w:type="dxa"/>
          </w:tcPr>
          <w:p w14:paraId="34B5301B" w14:textId="77777777" w:rsidR="00E007C4" w:rsidRPr="008335D5" w:rsidRDefault="00E007C4" w:rsidP="00BD616C">
            <w:pPr>
              <w:tabs>
                <w:tab w:val="left" w:pos="1980"/>
              </w:tabs>
              <w:rPr>
                <w:rFonts w:cs="Arial"/>
              </w:rPr>
            </w:pPr>
            <w:r w:rsidRPr="008335D5">
              <w:rPr>
                <w:rFonts w:cs="Arial"/>
              </w:rPr>
              <w:t>Concrete Encased Girder</w:t>
            </w:r>
          </w:p>
        </w:tc>
      </w:tr>
      <w:tr w:rsidR="00E007C4" w:rsidRPr="008335D5" w14:paraId="22EEB1B9" w14:textId="77777777" w:rsidTr="00BD616C">
        <w:trPr>
          <w:trHeight w:val="330"/>
        </w:trPr>
        <w:tc>
          <w:tcPr>
            <w:tcW w:w="3294" w:type="dxa"/>
          </w:tcPr>
          <w:p w14:paraId="66DD2B4A" w14:textId="77777777" w:rsidR="00E007C4" w:rsidRPr="008335D5" w:rsidRDefault="00E007C4" w:rsidP="00BD616C">
            <w:pPr>
              <w:tabs>
                <w:tab w:val="left" w:pos="1980"/>
              </w:tabs>
              <w:rPr>
                <w:rFonts w:cs="Arial"/>
                <w:b/>
              </w:rPr>
            </w:pPr>
          </w:p>
        </w:tc>
        <w:tc>
          <w:tcPr>
            <w:tcW w:w="3294" w:type="dxa"/>
          </w:tcPr>
          <w:p w14:paraId="4DD296C4" w14:textId="77777777" w:rsidR="00E007C4" w:rsidRPr="008335D5" w:rsidRDefault="00E007C4" w:rsidP="00BD616C">
            <w:pPr>
              <w:tabs>
                <w:tab w:val="left" w:pos="1980"/>
              </w:tabs>
              <w:rPr>
                <w:rFonts w:cs="Arial"/>
              </w:rPr>
            </w:pPr>
          </w:p>
        </w:tc>
      </w:tr>
      <w:tr w:rsidR="00E007C4" w:rsidRPr="008335D5" w14:paraId="7BBE286A" w14:textId="77777777" w:rsidTr="00BD616C">
        <w:trPr>
          <w:trHeight w:val="330"/>
        </w:trPr>
        <w:tc>
          <w:tcPr>
            <w:tcW w:w="3294" w:type="dxa"/>
          </w:tcPr>
          <w:p w14:paraId="3A24DBDA" w14:textId="77777777" w:rsidR="00E007C4" w:rsidRPr="008335D5" w:rsidRDefault="00E007C4" w:rsidP="00BD616C">
            <w:pPr>
              <w:tabs>
                <w:tab w:val="left" w:pos="1980"/>
              </w:tabs>
              <w:rPr>
                <w:rFonts w:cs="Arial"/>
                <w:b/>
              </w:rPr>
            </w:pPr>
            <w:r w:rsidRPr="008335D5">
              <w:rPr>
                <w:rFonts w:cs="Arial"/>
                <w:b/>
              </w:rPr>
              <w:t>Test Date:</w:t>
            </w:r>
          </w:p>
        </w:tc>
        <w:tc>
          <w:tcPr>
            <w:tcW w:w="3294" w:type="dxa"/>
          </w:tcPr>
          <w:p w14:paraId="33130546" w14:textId="77777777" w:rsidR="00E007C4" w:rsidRPr="008335D5" w:rsidRDefault="00E007C4" w:rsidP="00BD616C">
            <w:pPr>
              <w:tabs>
                <w:tab w:val="left" w:pos="1980"/>
              </w:tabs>
              <w:rPr>
                <w:rFonts w:cs="Arial"/>
                <w:b/>
              </w:rPr>
            </w:pPr>
            <w:r w:rsidRPr="008335D5">
              <w:rPr>
                <w:rFonts w:cs="Arial"/>
              </w:rPr>
              <w:t>11/04/2014</w:t>
            </w:r>
          </w:p>
        </w:tc>
      </w:tr>
      <w:tr w:rsidR="00E007C4" w:rsidRPr="008335D5" w14:paraId="43D18D5A" w14:textId="77777777" w:rsidTr="00BD616C">
        <w:trPr>
          <w:trHeight w:val="330"/>
        </w:trPr>
        <w:tc>
          <w:tcPr>
            <w:tcW w:w="3294" w:type="dxa"/>
          </w:tcPr>
          <w:p w14:paraId="4921707B" w14:textId="77777777" w:rsidR="00E007C4" w:rsidRPr="008335D5" w:rsidRDefault="00E007C4" w:rsidP="00BD616C">
            <w:pPr>
              <w:tabs>
                <w:tab w:val="left" w:pos="1980"/>
              </w:tabs>
              <w:rPr>
                <w:rFonts w:cs="Arial"/>
                <w:b/>
              </w:rPr>
            </w:pPr>
            <w:r w:rsidRPr="008335D5">
              <w:rPr>
                <w:rFonts w:cs="Arial"/>
                <w:b/>
              </w:rPr>
              <w:t>Test Type:</w:t>
            </w:r>
          </w:p>
        </w:tc>
        <w:tc>
          <w:tcPr>
            <w:tcW w:w="3294" w:type="dxa"/>
          </w:tcPr>
          <w:p w14:paraId="22E4EFD5" w14:textId="77777777" w:rsidR="00E007C4" w:rsidRPr="008335D5" w:rsidRDefault="00E007C4" w:rsidP="00BD616C">
            <w:pPr>
              <w:tabs>
                <w:tab w:val="left" w:pos="1980"/>
              </w:tabs>
              <w:rPr>
                <w:rFonts w:cs="Arial"/>
                <w:b/>
              </w:rPr>
            </w:pPr>
            <w:r w:rsidRPr="008335D5">
              <w:rPr>
                <w:rFonts w:cs="Arial"/>
              </w:rPr>
              <w:t>Dynamic Test (Forced Vibration)</w:t>
            </w:r>
          </w:p>
        </w:tc>
      </w:tr>
      <w:tr w:rsidR="00E007C4" w:rsidRPr="008335D5" w14:paraId="201F874C" w14:textId="77777777" w:rsidTr="00BD616C">
        <w:trPr>
          <w:trHeight w:val="330"/>
        </w:trPr>
        <w:tc>
          <w:tcPr>
            <w:tcW w:w="3294" w:type="dxa"/>
          </w:tcPr>
          <w:p w14:paraId="5928A0C4" w14:textId="77777777" w:rsidR="00E007C4" w:rsidRPr="008335D5" w:rsidRDefault="00E007C4" w:rsidP="00BD616C">
            <w:pPr>
              <w:tabs>
                <w:tab w:val="left" w:pos="1980"/>
              </w:tabs>
              <w:rPr>
                <w:rFonts w:cs="Arial"/>
                <w:b/>
              </w:rPr>
            </w:pPr>
            <w:r w:rsidRPr="008335D5">
              <w:rPr>
                <w:rFonts w:cs="Arial"/>
                <w:b/>
              </w:rPr>
              <w:t>Analysis and Rating Method:</w:t>
            </w:r>
          </w:p>
        </w:tc>
        <w:tc>
          <w:tcPr>
            <w:tcW w:w="3294" w:type="dxa"/>
          </w:tcPr>
          <w:p w14:paraId="06AC6EB3" w14:textId="77777777" w:rsidR="00E007C4" w:rsidRPr="008335D5" w:rsidRDefault="00E007C4" w:rsidP="00BD616C">
            <w:pPr>
              <w:tabs>
                <w:tab w:val="left" w:pos="1980"/>
              </w:tabs>
              <w:rPr>
                <w:rFonts w:cs="Arial"/>
              </w:rPr>
            </w:pPr>
            <w:r w:rsidRPr="008335D5">
              <w:rPr>
                <w:rFonts w:cs="Arial"/>
              </w:rPr>
              <w:t>AASHTO LRFR</w:t>
            </w:r>
          </w:p>
        </w:tc>
      </w:tr>
    </w:tbl>
    <w:p w14:paraId="74961FE9" w14:textId="77777777" w:rsidR="00E007C4" w:rsidRPr="008335D5" w:rsidRDefault="00E007C4" w:rsidP="00E007C4">
      <w:pPr>
        <w:rPr>
          <w:rFonts w:cs="Arial"/>
          <w:sz w:val="24"/>
          <w:szCs w:val="28"/>
        </w:rPr>
      </w:pPr>
    </w:p>
    <w:p w14:paraId="3E531B6A" w14:textId="77777777" w:rsidR="00E007C4" w:rsidRPr="008335D5" w:rsidRDefault="00E007C4" w:rsidP="00E007C4">
      <w:pPr>
        <w:rPr>
          <w:rFonts w:cs="Arial"/>
          <w:i/>
          <w:sz w:val="24"/>
          <w:szCs w:val="28"/>
        </w:rPr>
      </w:pPr>
    </w:p>
    <w:p w14:paraId="154F8F65" w14:textId="77777777" w:rsidR="00E007C4" w:rsidRPr="008335D5" w:rsidRDefault="00E007C4" w:rsidP="00E007C4">
      <w:pPr>
        <w:rPr>
          <w:rFonts w:cs="Arial"/>
          <w:i/>
          <w:sz w:val="24"/>
          <w:szCs w:val="28"/>
        </w:rPr>
      </w:pPr>
    </w:p>
    <w:p w14:paraId="283CE006" w14:textId="77777777" w:rsidR="00E007C4" w:rsidRPr="008335D5" w:rsidRDefault="00E007C4" w:rsidP="00E007C4">
      <w:pPr>
        <w:spacing w:after="0"/>
        <w:rPr>
          <w:rFonts w:cs="Arial"/>
          <w:b/>
          <w:sz w:val="28"/>
          <w:szCs w:val="28"/>
          <w:u w:val="single"/>
        </w:rPr>
      </w:pPr>
    </w:p>
    <w:p w14:paraId="426B00D9" w14:textId="77777777" w:rsidR="00E007C4" w:rsidRPr="008335D5" w:rsidRDefault="00E007C4" w:rsidP="00E007C4">
      <w:pPr>
        <w:spacing w:after="0"/>
        <w:rPr>
          <w:rFonts w:cs="Arial"/>
          <w:b/>
          <w:sz w:val="28"/>
          <w:szCs w:val="28"/>
          <w:u w:val="single"/>
        </w:rPr>
      </w:pPr>
    </w:p>
    <w:p w14:paraId="1E0C674A" w14:textId="77777777" w:rsidR="00E007C4" w:rsidRPr="008335D5" w:rsidRDefault="00E007C4" w:rsidP="00E007C4">
      <w:pPr>
        <w:spacing w:after="0"/>
        <w:rPr>
          <w:rFonts w:cs="Arial"/>
          <w:b/>
          <w:sz w:val="28"/>
          <w:szCs w:val="28"/>
          <w:u w:val="single"/>
        </w:rPr>
      </w:pPr>
    </w:p>
    <w:p w14:paraId="5CE34F48" w14:textId="77777777" w:rsidR="00E007C4" w:rsidRPr="008335D5" w:rsidRDefault="00E007C4" w:rsidP="00E007C4">
      <w:pPr>
        <w:spacing w:after="0"/>
        <w:rPr>
          <w:rFonts w:cs="Arial"/>
          <w:b/>
          <w:sz w:val="28"/>
          <w:szCs w:val="28"/>
          <w:u w:val="single"/>
        </w:rPr>
      </w:pPr>
    </w:p>
    <w:p w14:paraId="17656F5A" w14:textId="77777777" w:rsidR="00E007C4" w:rsidRPr="008335D5" w:rsidRDefault="00E007C4" w:rsidP="00E007C4">
      <w:pPr>
        <w:spacing w:after="120"/>
        <w:jc w:val="both"/>
        <w:rPr>
          <w:rFonts w:cs="Arial"/>
          <w:b/>
          <w:sz w:val="28"/>
          <w:szCs w:val="28"/>
          <w:u w:val="single"/>
        </w:rPr>
      </w:pPr>
      <w:r w:rsidRPr="008335D5">
        <w:rPr>
          <w:rFonts w:cs="Arial"/>
          <w:sz w:val="18"/>
        </w:rPr>
        <w:fldChar w:fldCharType="begin"/>
      </w:r>
      <w:r w:rsidRPr="008335D5">
        <w:rPr>
          <w:rFonts w:cs="Arial"/>
          <w:sz w:val="18"/>
        </w:rPr>
        <w:instrText xml:space="preserve"> LINK Excel.Sheet.12 "C:\\Users\\Nick\\Desktop\\Research\\Projects\\NHC\\Documents\\UpdatedModelRatings_Bridge63.xlsx" "Span 3 Ratings!R29C12:R34C22" \a \f 4 \h  \* MERGEFORMAT </w:instrText>
      </w:r>
      <w:r w:rsidRPr="008335D5">
        <w:rPr>
          <w:rFonts w:cs="Arial"/>
          <w:sz w:val="18"/>
        </w:rPr>
        <w:fldChar w:fldCharType="separate"/>
      </w:r>
    </w:p>
    <w:p w14:paraId="296D7C48" w14:textId="77777777" w:rsidR="00E007C4" w:rsidRPr="008335D5" w:rsidRDefault="00E007C4" w:rsidP="00E007C4">
      <w:pPr>
        <w:pStyle w:val="Caption"/>
        <w:keepNext/>
        <w:spacing w:before="100" w:beforeAutospacing="1" w:after="100" w:afterAutospacing="1" w:line="276" w:lineRule="auto"/>
        <w:jc w:val="both"/>
        <w:rPr>
          <w:rFonts w:cs="Arial"/>
          <w:b w:val="0"/>
          <w:color w:val="000000" w:themeColor="text1"/>
          <w:sz w:val="22"/>
          <w:szCs w:val="22"/>
        </w:rPr>
      </w:pPr>
      <w:r w:rsidRPr="008335D5">
        <w:rPr>
          <w:rFonts w:cs="Arial"/>
        </w:rPr>
        <w:fldChar w:fldCharType="end"/>
      </w:r>
      <w:r w:rsidRPr="008335D5">
        <w:rPr>
          <w:rFonts w:cs="Arial"/>
          <w:b w:val="0"/>
          <w:color w:val="000000" w:themeColor="text1"/>
          <w:sz w:val="22"/>
          <w:szCs w:val="22"/>
        </w:rPr>
        <w:t>No plans or drawings were provided for this bridge. Geometry of the bridge and its components were measured in the field on the day of the test. The structure was evaluated using forced vibration testing methods and its dynamic properties (natural frequencies and mode shapes) were extracted for comparison to a finite element model.</w:t>
      </w:r>
    </w:p>
    <w:p w14:paraId="68458C8D" w14:textId="3829AE8A" w:rsidR="00E007C4" w:rsidRPr="008335D5" w:rsidRDefault="00E007C4" w:rsidP="00E007C4">
      <w:pPr>
        <w:jc w:val="both"/>
        <w:rPr>
          <w:rFonts w:cs="Arial"/>
          <w:b/>
        </w:rPr>
      </w:pPr>
      <w:r w:rsidRPr="008335D5">
        <w:rPr>
          <w:rFonts w:cs="Arial"/>
        </w:rPr>
        <w:t xml:space="preserve">Strand7 FE Modelling Software was used in conjunction with computational software to perform a live load rating analysis for all three spans of the bridge. An initial finite element (FE) model was created in Strand7 for the bridge. Conservative material properties, section properties, continuity conditions and boundary conditions were assumed for an initial model. The dynamic properties of the initial model were compared to the experimental data in order to verify conservative global stiffness. </w:t>
      </w:r>
      <w:r w:rsidR="002F236E">
        <w:rPr>
          <w:rFonts w:cs="Arial"/>
        </w:rPr>
        <w:t xml:space="preserve">Without knowing the steel section located inside the concrete encasement, rating the bridges using conventional means was impossible. It was determined that assuming the unknown steel safely carries all dead loads while assuming the concrete carries the live loads exclusively would provide a sufficiently conservative estimate of live load carrying capacity. Therefore concrete cracking was used as the governing failure mode. </w:t>
      </w:r>
      <w:r w:rsidRPr="008335D5">
        <w:rPr>
          <w:rFonts w:cs="Arial"/>
          <w:b/>
        </w:rPr>
        <w:t xml:space="preserve">It was determined that the structure may safely carry current legal truck loads without excessive concrete cracking or other </w:t>
      </w:r>
      <w:r w:rsidR="002F236E">
        <w:rPr>
          <w:rFonts w:cs="Arial"/>
          <w:b/>
        </w:rPr>
        <w:t>serviceability concerns. If</w:t>
      </w:r>
      <w:r w:rsidRPr="008335D5">
        <w:rPr>
          <w:rFonts w:cs="Arial"/>
          <w:b/>
        </w:rPr>
        <w:t xml:space="preserve"> AASHTO Strength and Service ratings are required, we recommend further investigation to determine what steel sections are within the concrete.  </w:t>
      </w:r>
    </w:p>
    <w:p w14:paraId="4F2DF87B" w14:textId="77777777" w:rsidR="00E007C4" w:rsidRPr="008335D5" w:rsidRDefault="00E007C4" w:rsidP="00E007C4">
      <w:pPr>
        <w:jc w:val="both"/>
        <w:rPr>
          <w:rFonts w:cs="Arial"/>
          <w:b/>
        </w:rPr>
      </w:pPr>
    </w:p>
    <w:p w14:paraId="31A258CE" w14:textId="77777777" w:rsidR="00E007C4" w:rsidRPr="008335D5" w:rsidRDefault="00E007C4" w:rsidP="00E007C4">
      <w:pPr>
        <w:jc w:val="both"/>
        <w:rPr>
          <w:rFonts w:cs="Arial"/>
          <w:b/>
        </w:rPr>
      </w:pPr>
    </w:p>
    <w:p w14:paraId="33C45F2A" w14:textId="77777777" w:rsidR="00E007C4" w:rsidRPr="008335D5" w:rsidRDefault="00E007C4" w:rsidP="00E007C4">
      <w:pPr>
        <w:jc w:val="both"/>
        <w:rPr>
          <w:rFonts w:cs="Arial"/>
          <w:b/>
          <w:sz w:val="24"/>
          <w:szCs w:val="24"/>
        </w:rPr>
      </w:pPr>
    </w:p>
    <w:p w14:paraId="0F83AD92" w14:textId="77777777" w:rsidR="00E007C4" w:rsidRPr="008335D5" w:rsidRDefault="00E007C4" w:rsidP="00E007C4">
      <w:pPr>
        <w:pStyle w:val="Heading2"/>
        <w:rPr>
          <w:rFonts w:asciiTheme="minorHAnsi" w:hAnsiTheme="minorHAnsi" w:cs="Arial"/>
        </w:rPr>
      </w:pPr>
      <w:bookmarkStart w:id="60" w:name="_Toc407087706"/>
      <w:r w:rsidRPr="008335D5">
        <w:rPr>
          <w:rFonts w:asciiTheme="minorHAnsi" w:hAnsiTheme="minorHAnsi" w:cs="Arial"/>
        </w:rPr>
        <w:lastRenderedPageBreak/>
        <w:t>Experimental Evaluation Summary</w:t>
      </w:r>
      <w:bookmarkEnd w:id="60"/>
    </w:p>
    <w:p w14:paraId="49A66F50" w14:textId="3219AEC3" w:rsidR="00E007C4" w:rsidRPr="008335D5" w:rsidRDefault="00E007C4" w:rsidP="00E007C4">
      <w:pPr>
        <w:jc w:val="both"/>
        <w:rPr>
          <w:rFonts w:cs="Arial"/>
        </w:rPr>
      </w:pPr>
      <w:r w:rsidRPr="008335D5">
        <w:rPr>
          <w:rFonts w:cs="Arial"/>
          <w:noProof/>
        </w:rPr>
        <w:drawing>
          <wp:anchor distT="0" distB="0" distL="114300" distR="114300" simplePos="0" relativeHeight="251729408" behindDoc="0" locked="0" layoutInCell="1" allowOverlap="1" wp14:anchorId="13329947" wp14:editId="1E524562">
            <wp:simplePos x="0" y="0"/>
            <wp:positionH relativeFrom="column">
              <wp:posOffset>3134995</wp:posOffset>
            </wp:positionH>
            <wp:positionV relativeFrom="paragraph">
              <wp:posOffset>20320</wp:posOffset>
            </wp:positionV>
            <wp:extent cx="2790190" cy="1305560"/>
            <wp:effectExtent l="0" t="0" r="0" b="8890"/>
            <wp:wrapSquare wrapText="bothSides"/>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790190" cy="130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7043">
        <w:rPr>
          <w:rFonts w:cs="Arial"/>
        </w:rPr>
        <w:t>Northampton County Bridge 076</w:t>
      </w:r>
      <w:r w:rsidRPr="008335D5">
        <w:rPr>
          <w:rFonts w:cs="Arial"/>
        </w:rPr>
        <w:t xml:space="preserve"> was evaluated on </w:t>
      </w:r>
      <w:r>
        <w:rPr>
          <w:rFonts w:cs="Arial"/>
        </w:rPr>
        <w:t>November 4, 2014</w:t>
      </w:r>
      <w:r w:rsidRPr="008335D5">
        <w:rPr>
          <w:rFonts w:cs="Arial"/>
          <w:color w:val="000000" w:themeColor="text1"/>
        </w:rPr>
        <w:t xml:space="preserve"> </w:t>
      </w:r>
      <w:r w:rsidRPr="008335D5">
        <w:rPr>
          <w:rFonts w:cs="Arial"/>
        </w:rPr>
        <w:t xml:space="preserve">using forced vibration testing methods and the dynamic properties (natural frequencies and mode shapes) were extracted for finite element model calibration. </w:t>
      </w:r>
    </w:p>
    <w:p w14:paraId="11092F86" w14:textId="77777777" w:rsidR="00E007C4" w:rsidRPr="008335D5" w:rsidRDefault="00E007C4" w:rsidP="00E007C4">
      <w:pPr>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4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Three natural frequencies and mode shapes were identified in the frequency band of 0-55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2</w:t>
      </w:r>
      <w:r w:rsidRPr="008335D5">
        <w:rPr>
          <w:rFonts w:cs="Arial"/>
        </w:rPr>
        <w:t xml:space="preserve"> &amp; </w:t>
      </w:r>
      <w:r w:rsidRPr="008335D5">
        <w:rPr>
          <w:rFonts w:cs="Arial"/>
        </w:rPr>
        <w:fldChar w:fldCharType="begin"/>
      </w:r>
      <w:r w:rsidRPr="008335D5">
        <w:rPr>
          <w:rFonts w:cs="Arial"/>
        </w:rPr>
        <w:instrText xml:space="preserve"> REF _Ref406679917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1</w:t>
      </w:r>
      <w:r w:rsidRPr="008335D5">
        <w:rPr>
          <w:rFonts w:cs="Arial"/>
        </w:rPr>
        <w:t>).</w:t>
      </w:r>
    </w:p>
    <w:p w14:paraId="2870EAE4" w14:textId="77777777" w:rsidR="00E007C4" w:rsidRPr="008335D5" w:rsidRDefault="00E007C4" w:rsidP="00E007C4">
      <w:pPr>
        <w:keepNext/>
        <w:jc w:val="center"/>
        <w:rPr>
          <w:rFonts w:cs="Arial"/>
        </w:rPr>
      </w:pPr>
      <w:r w:rsidRPr="008335D5">
        <w:rPr>
          <w:rFonts w:cs="Arial"/>
          <w:noProof/>
        </w:rPr>
        <w:drawing>
          <wp:inline distT="0" distB="0" distL="0" distR="0" wp14:anchorId="002D6D98" wp14:editId="69D20A7A">
            <wp:extent cx="5943600" cy="1400810"/>
            <wp:effectExtent l="0" t="0" r="0" b="8890"/>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400810"/>
                    </a:xfrm>
                    <a:prstGeom prst="rect">
                      <a:avLst/>
                    </a:prstGeom>
                  </pic:spPr>
                </pic:pic>
              </a:graphicData>
            </a:graphic>
          </wp:inline>
        </w:drawing>
      </w:r>
    </w:p>
    <w:p w14:paraId="0EF0040C" w14:textId="21E416B9" w:rsidR="00E007C4" w:rsidRPr="008335D5" w:rsidRDefault="00E007C4" w:rsidP="00E007C4">
      <w:pPr>
        <w:pStyle w:val="Caption"/>
        <w:jc w:val="center"/>
        <w:rPr>
          <w:rFonts w:cs="Arial"/>
        </w:rPr>
      </w:pPr>
      <w:r w:rsidRPr="008335D5">
        <w:rPr>
          <w:rFonts w:cs="Arial"/>
        </w:rPr>
        <w:t xml:space="preserve">Figure </w:t>
      </w:r>
      <w:r>
        <w:rPr>
          <w:rFonts w:cs="Arial"/>
        </w:rPr>
        <w:t>2.</w:t>
      </w:r>
      <w:r w:rsidRPr="008335D5">
        <w:rPr>
          <w:rFonts w:cs="Arial"/>
        </w:rPr>
        <w:t xml:space="preserve"> </w:t>
      </w:r>
      <w:r w:rsidR="00236934">
        <w:rPr>
          <w:rFonts w:cs="Arial"/>
        </w:rPr>
        <w:t>THMPR™</w:t>
      </w:r>
      <w:r w:rsidRPr="008335D5">
        <w:rPr>
          <w:rFonts w:cs="Arial"/>
        </w:rPr>
        <w:t xml:space="preserve"> Results – Overview of Global Mode Shapes</w:t>
      </w:r>
    </w:p>
    <w:p w14:paraId="28D80452" w14:textId="77777777" w:rsidR="00E007C4" w:rsidRPr="008335D5" w:rsidRDefault="00E007C4" w:rsidP="00E007C4">
      <w:pPr>
        <w:rPr>
          <w:rFonts w:cs="Arial"/>
        </w:rPr>
      </w:pPr>
    </w:p>
    <w:p w14:paraId="022A8DF7" w14:textId="63AD27AF" w:rsidR="00E007C4" w:rsidRPr="008335D5" w:rsidRDefault="00E007C4" w:rsidP="00E007C4">
      <w:pPr>
        <w:pStyle w:val="Caption"/>
        <w:keepNext/>
        <w:jc w:val="center"/>
        <w:rPr>
          <w:rFonts w:cs="Arial"/>
        </w:rPr>
      </w:pPr>
      <w:r w:rsidRPr="008335D5">
        <w:rPr>
          <w:rFonts w:cs="Arial"/>
        </w:rPr>
        <w:t>Table</w:t>
      </w:r>
      <w:r>
        <w:rPr>
          <w:rFonts w:cs="Arial"/>
        </w:rPr>
        <w:t xml:space="preserve"> 1.</w:t>
      </w:r>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770"/>
      </w:tblGrid>
      <w:tr w:rsidR="00E007C4" w:rsidRPr="008335D5" w14:paraId="1121D1D7" w14:textId="77777777" w:rsidTr="00BD616C">
        <w:trPr>
          <w:trHeight w:val="377"/>
          <w:jc w:val="center"/>
        </w:trPr>
        <w:tc>
          <w:tcPr>
            <w:tcW w:w="760" w:type="dxa"/>
            <w:hideMark/>
          </w:tcPr>
          <w:p w14:paraId="3594FDD8"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2FDB1B64" w14:textId="77777777" w:rsidR="00E007C4" w:rsidRPr="008335D5" w:rsidRDefault="00E007C4" w:rsidP="00BD616C">
            <w:pPr>
              <w:jc w:val="center"/>
              <w:rPr>
                <w:rFonts w:cs="Arial"/>
                <w:b/>
                <w:bCs/>
              </w:rPr>
            </w:pPr>
            <w:r w:rsidRPr="008335D5">
              <w:rPr>
                <w:rFonts w:cs="Arial"/>
                <w:b/>
                <w:bCs/>
              </w:rPr>
              <w:t>Span 1</w:t>
            </w:r>
          </w:p>
          <w:p w14:paraId="03B6A698" w14:textId="77777777" w:rsidR="00E007C4" w:rsidRPr="008335D5" w:rsidRDefault="00E007C4" w:rsidP="00BD616C">
            <w:pPr>
              <w:jc w:val="center"/>
              <w:rPr>
                <w:rFonts w:cs="Arial"/>
                <w:b/>
                <w:bCs/>
              </w:rPr>
            </w:pPr>
            <w:r w:rsidRPr="008335D5">
              <w:rPr>
                <w:rFonts w:cs="Arial"/>
                <w:b/>
                <w:bCs/>
              </w:rPr>
              <w:t>Frequency [Hz]</w:t>
            </w:r>
          </w:p>
        </w:tc>
      </w:tr>
      <w:tr w:rsidR="00E007C4" w:rsidRPr="008335D5" w14:paraId="65B56FD0" w14:textId="77777777" w:rsidTr="00BD616C">
        <w:trPr>
          <w:trHeight w:val="300"/>
          <w:jc w:val="center"/>
        </w:trPr>
        <w:tc>
          <w:tcPr>
            <w:tcW w:w="760" w:type="dxa"/>
            <w:noWrap/>
            <w:hideMark/>
          </w:tcPr>
          <w:p w14:paraId="597BD68F" w14:textId="77777777" w:rsidR="00E007C4" w:rsidRPr="008335D5" w:rsidRDefault="00E007C4" w:rsidP="00BD616C">
            <w:pPr>
              <w:jc w:val="center"/>
              <w:rPr>
                <w:rFonts w:cs="Arial"/>
              </w:rPr>
            </w:pPr>
            <w:r w:rsidRPr="008335D5">
              <w:rPr>
                <w:rFonts w:cs="Arial"/>
              </w:rPr>
              <w:t>1</w:t>
            </w:r>
          </w:p>
        </w:tc>
        <w:tc>
          <w:tcPr>
            <w:tcW w:w="1770" w:type="dxa"/>
            <w:noWrap/>
            <w:vAlign w:val="center"/>
            <w:hideMark/>
          </w:tcPr>
          <w:p w14:paraId="7EE3014A" w14:textId="77777777" w:rsidR="00E007C4" w:rsidRPr="008335D5" w:rsidRDefault="00E007C4" w:rsidP="00BD616C">
            <w:pPr>
              <w:jc w:val="center"/>
              <w:rPr>
                <w:rFonts w:cs="Arial"/>
              </w:rPr>
            </w:pPr>
            <w:r w:rsidRPr="008335D5">
              <w:rPr>
                <w:rFonts w:cs="Arial"/>
                <w:color w:val="000000"/>
              </w:rPr>
              <w:t>13.38</w:t>
            </w:r>
          </w:p>
        </w:tc>
      </w:tr>
      <w:tr w:rsidR="00E007C4" w:rsidRPr="008335D5" w14:paraId="6C1AA867" w14:textId="77777777" w:rsidTr="00BD616C">
        <w:trPr>
          <w:trHeight w:val="300"/>
          <w:jc w:val="center"/>
        </w:trPr>
        <w:tc>
          <w:tcPr>
            <w:tcW w:w="760" w:type="dxa"/>
            <w:noWrap/>
            <w:hideMark/>
          </w:tcPr>
          <w:p w14:paraId="7C8F692F" w14:textId="77777777" w:rsidR="00E007C4" w:rsidRPr="008335D5" w:rsidRDefault="00E007C4" w:rsidP="00BD616C">
            <w:pPr>
              <w:jc w:val="center"/>
              <w:rPr>
                <w:rFonts w:cs="Arial"/>
              </w:rPr>
            </w:pPr>
            <w:r w:rsidRPr="008335D5">
              <w:rPr>
                <w:rFonts w:cs="Arial"/>
              </w:rPr>
              <w:t>2</w:t>
            </w:r>
          </w:p>
        </w:tc>
        <w:tc>
          <w:tcPr>
            <w:tcW w:w="1770" w:type="dxa"/>
            <w:noWrap/>
            <w:vAlign w:val="center"/>
            <w:hideMark/>
          </w:tcPr>
          <w:p w14:paraId="24C31C1F" w14:textId="77777777" w:rsidR="00E007C4" w:rsidRPr="008335D5" w:rsidRDefault="00E007C4" w:rsidP="00BD616C">
            <w:pPr>
              <w:jc w:val="center"/>
              <w:rPr>
                <w:rFonts w:cs="Arial"/>
              </w:rPr>
            </w:pPr>
            <w:r w:rsidRPr="008335D5">
              <w:rPr>
                <w:rFonts w:cs="Arial"/>
                <w:color w:val="000000"/>
              </w:rPr>
              <w:t>17.48</w:t>
            </w:r>
          </w:p>
        </w:tc>
      </w:tr>
      <w:tr w:rsidR="00E007C4" w:rsidRPr="008335D5" w14:paraId="10175B8E" w14:textId="77777777" w:rsidTr="00BD616C">
        <w:trPr>
          <w:trHeight w:val="300"/>
          <w:jc w:val="center"/>
        </w:trPr>
        <w:tc>
          <w:tcPr>
            <w:tcW w:w="760" w:type="dxa"/>
            <w:noWrap/>
            <w:hideMark/>
          </w:tcPr>
          <w:p w14:paraId="55BB5AC6" w14:textId="77777777" w:rsidR="00E007C4" w:rsidRPr="008335D5" w:rsidRDefault="00E007C4" w:rsidP="00BD616C">
            <w:pPr>
              <w:jc w:val="center"/>
              <w:rPr>
                <w:rFonts w:cs="Arial"/>
              </w:rPr>
            </w:pPr>
            <w:r w:rsidRPr="008335D5">
              <w:rPr>
                <w:rFonts w:cs="Arial"/>
              </w:rPr>
              <w:t>3</w:t>
            </w:r>
          </w:p>
        </w:tc>
        <w:tc>
          <w:tcPr>
            <w:tcW w:w="1770" w:type="dxa"/>
            <w:noWrap/>
            <w:vAlign w:val="center"/>
            <w:hideMark/>
          </w:tcPr>
          <w:p w14:paraId="0F963261" w14:textId="77777777" w:rsidR="00E007C4" w:rsidRPr="008335D5" w:rsidRDefault="00E007C4" w:rsidP="00BD616C">
            <w:pPr>
              <w:jc w:val="center"/>
              <w:rPr>
                <w:rFonts w:cs="Arial"/>
              </w:rPr>
            </w:pPr>
            <w:r w:rsidRPr="008335D5">
              <w:rPr>
                <w:rFonts w:cs="Arial"/>
                <w:color w:val="000000"/>
              </w:rPr>
              <w:t>20.18</w:t>
            </w:r>
          </w:p>
        </w:tc>
      </w:tr>
    </w:tbl>
    <w:p w14:paraId="6B1FFF6B" w14:textId="77777777" w:rsidR="00E007C4" w:rsidRPr="008335D5" w:rsidRDefault="00E007C4" w:rsidP="00E007C4">
      <w:pPr>
        <w:jc w:val="both"/>
        <w:rPr>
          <w:rFonts w:cs="Arial"/>
          <w:b/>
          <w:sz w:val="24"/>
          <w:szCs w:val="24"/>
        </w:rPr>
      </w:pPr>
    </w:p>
    <w:p w14:paraId="4596ABD9" w14:textId="77777777" w:rsidR="00E007C4" w:rsidRPr="008335D5" w:rsidRDefault="00E007C4" w:rsidP="00E007C4">
      <w:pPr>
        <w:jc w:val="both"/>
        <w:rPr>
          <w:rFonts w:cs="Arial"/>
          <w:b/>
          <w:sz w:val="24"/>
          <w:szCs w:val="24"/>
        </w:rPr>
      </w:pPr>
    </w:p>
    <w:p w14:paraId="404B86F6" w14:textId="77777777" w:rsidR="00E007C4" w:rsidRPr="008335D5" w:rsidRDefault="00E007C4" w:rsidP="00E007C4">
      <w:pPr>
        <w:pBdr>
          <w:bottom w:val="single" w:sz="4" w:space="1" w:color="auto"/>
        </w:pBdr>
        <w:jc w:val="both"/>
        <w:rPr>
          <w:rFonts w:cs="Arial"/>
          <w:b/>
          <w:sz w:val="24"/>
          <w:szCs w:val="24"/>
        </w:rPr>
      </w:pPr>
    </w:p>
    <w:p w14:paraId="2C85711F" w14:textId="77777777" w:rsidR="00E007C4" w:rsidRPr="008335D5" w:rsidRDefault="00E007C4" w:rsidP="00E007C4">
      <w:pPr>
        <w:pStyle w:val="Heading2"/>
        <w:rPr>
          <w:rFonts w:asciiTheme="minorHAnsi" w:hAnsiTheme="minorHAnsi" w:cs="Arial"/>
        </w:rPr>
      </w:pPr>
      <w:bookmarkStart w:id="61" w:name="_Toc407087707"/>
      <w:r w:rsidRPr="008335D5">
        <w:rPr>
          <w:rFonts w:asciiTheme="minorHAnsi" w:hAnsiTheme="minorHAnsi" w:cs="Arial"/>
        </w:rPr>
        <w:lastRenderedPageBreak/>
        <w:t>Load Rating Analysis Summary</w:t>
      </w:r>
      <w:bookmarkEnd w:id="61"/>
    </w:p>
    <w:p w14:paraId="16517F5E" w14:textId="77777777" w:rsidR="00E007C4" w:rsidRPr="007657BE" w:rsidRDefault="00E007C4" w:rsidP="00E007C4">
      <w:pPr>
        <w:jc w:val="both"/>
        <w:rPr>
          <w:rFonts w:cs="Arial"/>
        </w:rPr>
      </w:pPr>
      <w:r w:rsidRPr="007657BE">
        <w:rPr>
          <w:rFonts w:cs="Arial"/>
        </w:rPr>
        <w:t xml:space="preserve">The structure was modeled using finite element analysis and computational software. An initial finite element (FE) model was created in Strand7 for Northampton County Bridge 076 using the RAMPS software package developed at Drexel University as part of a National Institute of Standards and Technology Innovation Program (NIST-TIP) and the National Cooperative Highway Research Program Project 12-103 (NCHRP 12-103). Conservative material properties, section properties, continuity conditions and boundary conditions were assumed for an initial model. The 3D geometric model (Figure </w:t>
      </w:r>
      <w:r>
        <w:rPr>
          <w:rFonts w:cs="Arial"/>
          <w:noProof/>
        </w:rPr>
        <w:t>3</w:t>
      </w:r>
      <w:r w:rsidRPr="007657BE">
        <w:rPr>
          <w:rFonts w:cs="Arial"/>
        </w:rPr>
        <w:t>) utilizes beam elements for the concrete encased girders and transverse floor beams. Shell elements are used to model the deck and concrete curb. Rigid links as well as beam elements with variable stiffness are used to enforce compatibility of the displacements between the various structural elements.</w:t>
      </w:r>
    </w:p>
    <w:p w14:paraId="4F8FE91A" w14:textId="77777777" w:rsidR="00E007C4" w:rsidRPr="008335D5" w:rsidRDefault="00E007C4" w:rsidP="00E007C4">
      <w:pPr>
        <w:keepNext/>
        <w:jc w:val="center"/>
        <w:rPr>
          <w:rFonts w:cs="Arial"/>
        </w:rPr>
      </w:pPr>
      <w:r w:rsidRPr="008335D5">
        <w:rPr>
          <w:rFonts w:cs="Arial"/>
          <w:noProof/>
        </w:rPr>
        <mc:AlternateContent>
          <mc:Choice Requires="wpg">
            <w:drawing>
              <wp:anchor distT="0" distB="0" distL="114300" distR="114300" simplePos="0" relativeHeight="251714048" behindDoc="0" locked="0" layoutInCell="1" allowOverlap="1" wp14:anchorId="39E8D53F" wp14:editId="34499B78">
                <wp:simplePos x="0" y="0"/>
                <wp:positionH relativeFrom="column">
                  <wp:posOffset>715645</wp:posOffset>
                </wp:positionH>
                <wp:positionV relativeFrom="paragraph">
                  <wp:posOffset>10886</wp:posOffset>
                </wp:positionV>
                <wp:extent cx="897082" cy="987796"/>
                <wp:effectExtent l="0" t="0" r="0" b="3175"/>
                <wp:wrapNone/>
                <wp:docPr id="3150" name="Group 3150"/>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151" name="Straight Arrow Connector 3151"/>
                        <wps:cNvCnPr/>
                        <wps:spPr>
                          <a:xfrm flipV="1">
                            <a:off x="266700" y="419100"/>
                            <a:ext cx="46863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2" name="Straight Arrow Connector 3152"/>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3" name="Straight Arrow Connector 3153"/>
                        <wps:cNvCnPr/>
                        <wps:spPr>
                          <a:xfrm>
                            <a:off x="266700" y="762000"/>
                            <a:ext cx="477520" cy="1130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4"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81D201F" w14:textId="77777777" w:rsidR="001B455E" w:rsidRDefault="001B455E" w:rsidP="00E007C4">
                              <w:r>
                                <w:t>Y</w:t>
                              </w:r>
                            </w:p>
                          </w:txbxContent>
                        </wps:txbx>
                        <wps:bodyPr rot="0" vert="horz" wrap="square" lIns="91440" tIns="45720" rIns="91440" bIns="45720" anchor="t" anchorCtr="0">
                          <a:noAutofit/>
                        </wps:bodyPr>
                      </wps:wsp>
                      <wps:wsp>
                        <wps:cNvPr id="3155"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0065FCDD" w14:textId="77777777" w:rsidR="001B455E" w:rsidRDefault="001B455E" w:rsidP="00E007C4">
                              <w:r>
                                <w:t>X</w:t>
                              </w:r>
                            </w:p>
                          </w:txbxContent>
                        </wps:txbx>
                        <wps:bodyPr rot="0" vert="horz" wrap="square" lIns="91440" tIns="45720" rIns="91440" bIns="45720" anchor="t" anchorCtr="0">
                          <a:noAutofit/>
                        </wps:bodyPr>
                      </wps:wsp>
                      <wps:wsp>
                        <wps:cNvPr id="3156"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63A25538" w14:textId="77777777" w:rsidR="001B455E" w:rsidRDefault="001B455E" w:rsidP="00E007C4">
                              <w:r>
                                <w:t>Z</w:t>
                              </w:r>
                            </w:p>
                          </w:txbxContent>
                        </wps:txbx>
                        <wps:bodyPr rot="0" vert="horz" wrap="square" lIns="91440" tIns="45720" rIns="91440" bIns="45720" anchor="t" anchorCtr="0">
                          <a:noAutofit/>
                        </wps:bodyPr>
                      </wps:wsp>
                    </wpg:wgp>
                  </a:graphicData>
                </a:graphic>
              </wp:anchor>
            </w:drawing>
          </mc:Choice>
          <mc:Fallback>
            <w:pict>
              <v:group id="Group 3150" o:spid="_x0000_s1051" style="position:absolute;left:0;text-align:left;margin-left:56.35pt;margin-top:.85pt;width:70.65pt;height:77.8pt;z-index:251714048"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">
                <v:shape id="Straight Arrow Connector 3151" o:spid="_x0000_s1052" type="#_x0000_t32" style="position:absolute;left:2667;top:4191;width:4686;height:3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Ibh8gAAADdAAAADwAAAGRycy9kb3ducmV2LnhtbESPQWvCQBSE70L/w/IKvekmptUSXUVa&#10;iopCqS2Ct0f2NRuafRuzq8Z/3xUKPQ4z8w0znXe2FmdqfeVYQTpIQBAXTldcKvj6fOs/g/ABWWPt&#10;mBRcycN8dtebYq7dhT/ovAuliBD2OSowITS5lL4wZNEPXEMcvW/XWgxRtqXULV4i3NZymCQjabHi&#10;uGCwoRdDxc/uZBW8rveP42N3fM+WB7MtKBsfhouNUg/33WICIlAX/sN/7ZVWkKVPKdz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KIbh8gAAADdAAAADwAAAAAA&#10;AAAAAAAAAAChAgAAZHJzL2Rvd25yZXYueG1sUEsFBgAAAAAEAAQA+QAAAJYDAAAAAA==&#10;" strokecolor="black [3040]">
                  <v:stroke endarrow="open"/>
                </v:shape>
                <v:shape id="Straight Arrow Connector 3152" o:spid="_x0000_s1053"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F8MgAAADdAAAADwAAAGRycy9kb3ducmV2LnhtbESPQWvCQBSE74L/YXmF3nRj0tYSXUVa&#10;ioqFUlsEb4/sazaYfRuzq8Z/3xUKPQ4z8w0znXe2FmdqfeVYwWiYgCAunK64VPD99TZ4BuEDssba&#10;MSm4kof5rN+bYq7dhT/pvA2liBD2OSowITS5lL4wZNEPXUMcvR/XWgxRtqXULV4i3NYyTZInabHi&#10;uGCwoRdDxWF7sgpe17uH8bE7fmTLvXkvKBvv08VGqfu7bjEBEagL/+G/9koryEaPKdz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HCF8MgAAADdAAAADwAAAAAA&#10;AAAAAAAAAAChAgAAZHJzL2Rvd25yZXYueG1sUEsFBgAAAAAEAAQA+QAAAJYDAAAAAA==&#10;" strokecolor="black [3040]">
                  <v:stroke endarrow="open"/>
                </v:shape>
                <v:shape id="Straight Arrow Connector 3153" o:spid="_x0000_s1054" type="#_x0000_t32" style="position:absolute;left:2667;top:7620;width:4775;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qicYAAADdAAAADwAAAGRycy9kb3ducmV2LnhtbESPT2uDQBTE74V+h+UVcmvWVBoamzUU&#10;QfCQHvKn5PpwX1V031p3q+bbdwuBHIeZ+Q2z3c2mEyMNrrGsYLWMQBCXVjdcKTif8uc3EM4ja+ws&#10;k4IrOdiljw9bTLSd+EDj0VciQNglqKD2vk+kdGVNBt3S9sTB+7aDQR/kUEk94BTgppMvUbSWBhsO&#10;CzX2lNVUtsdfoyBy6/wnO7Wf47nyh/1F5sV186XU4mn+eAfhafb38K1daAXx6jWG/zfhCcj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n6onGAAAA3QAAAA8AAAAAAAAA&#10;AAAAAAAAoQIAAGRycy9kb3ducmV2LnhtbFBLBQYAAAAABAAEAPkAAACUAwAAAAA=&#10;" strokecolor="black [3040]">
                  <v:stroke endarrow="open"/>
                </v:shape>
                <v:shape id="_x0000_s1055"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AMUA&#10;AADdAAAADwAAAGRycy9kb3ducmV2LnhtbESPW2vCQBSE3wv+h+UIvtVdr2h0FWkp+NRivIBvh+wx&#10;CWbPhuzWxH/fLRT6OMzMN8x629lKPKjxpWMNo6ECQZw5U3Ku4XT8eF2A8AHZYOWYNDzJw3bTe1lj&#10;YlzLB3qkIRcRwj5BDUUIdSKlzwqy6IeuJo7ezTUWQ5RNLk2DbYTbSo6VmkuLJceFAmt6Kyi7p99W&#10;w/nzdr1M1Vf+bmd16zol2S6l1oN+t1uBCNSF//Bfe280TEaz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cAxQAAAN0AAAAPAAAAAAAAAAAAAAAAAJgCAABkcnMv&#10;ZG93bnJldi54bWxQSwUGAAAAAAQABAD1AAAAigMAAAAA&#10;" filled="f" stroked="f">
                  <v:textbox>
                    <w:txbxContent>
                      <w:p w14:paraId="281D201F" w14:textId="77777777" w:rsidR="001B455E" w:rsidRDefault="001B455E" w:rsidP="00E007C4">
                        <w:r>
                          <w:t>Y</w:t>
                        </w:r>
                      </w:p>
                    </w:txbxContent>
                  </v:textbox>
                </v:shape>
                <v:shape id="_x0000_s1056"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im8YA&#10;AADdAAAADwAAAGRycy9kb3ducmV2LnhtbESPS2vDMBCE74X8B7GF3BopaV1Sx0oIKYGcGppHIbfF&#10;Wj+otTKWErv/vgoUehxm5hsmWw22ETfqfO1Yw3SiQBDnztRcajgdt09zED4gG2wck4Yf8rBajh4y&#10;TI3r+ZNuh1CKCGGfooYqhDaV0ucVWfQT1xJHr3CdxRBlV0rTYR/htpEzpV6lxZrjQoUtbSrKvw9X&#10;q+H8UVy+XtS+fLdJ27tBSbZvUuvx47BegAg0hP/wX3tnNDxPk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1im8YAAADdAAAADwAAAAAAAAAAAAAAAACYAgAAZHJz&#10;L2Rvd25yZXYueG1sUEsFBgAAAAAEAAQA9QAAAIsDAAAAAA==&#10;" filled="f" stroked="f">
                  <v:textbox>
                    <w:txbxContent>
                      <w:p w14:paraId="0065FCDD" w14:textId="77777777" w:rsidR="001B455E" w:rsidRDefault="001B455E" w:rsidP="00E007C4">
                        <w:r>
                          <w:t>X</w:t>
                        </w:r>
                      </w:p>
                    </w:txbxContent>
                  </v:textbox>
                </v:shape>
                <v:shape id="_x0000_s1057"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7MUA&#10;AADdAAAADwAAAGRycy9kb3ducmV2LnhtbESPQWvCQBSE7wX/w/IEb3VXrWKjq4gi9NRitIXeHtln&#10;Esy+DdnVxH/vFgoeh5n5hlmuO1uJGzW+dKxhNFQgiDNnSs41nI771zkIH5ANVo5Jw508rFe9lyUm&#10;xrV8oFsachEh7BPUUIRQJ1L6rCCLfuhq4uidXWMxRNnk0jTYRrit5FipmbRYclwosKZtQdklvVoN&#10;35/n35839ZXv7LRuXack23ep9aDfbRYgAnXhGf5vfxgNk9F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sxQAAAN0AAAAPAAAAAAAAAAAAAAAAAJgCAABkcnMv&#10;ZG93bnJldi54bWxQSwUGAAAAAAQABAD1AAAAigMAAAAA&#10;" filled="f" stroked="f">
                  <v:textbox>
                    <w:txbxContent>
                      <w:p w14:paraId="63A25538" w14:textId="77777777" w:rsidR="001B455E" w:rsidRDefault="001B455E" w:rsidP="00E007C4">
                        <w:r>
                          <w:t>Z</w:t>
                        </w:r>
                      </w:p>
                    </w:txbxContent>
                  </v:textbox>
                </v:shape>
              </v:group>
            </w:pict>
          </mc:Fallback>
        </mc:AlternateContent>
      </w:r>
      <w:r w:rsidRPr="008335D5">
        <w:rPr>
          <w:rFonts w:cs="Arial"/>
          <w:noProof/>
        </w:rPr>
        <w:drawing>
          <wp:inline distT="0" distB="0" distL="0" distR="0" wp14:anchorId="06DE0C4F" wp14:editId="0F8AF1A4">
            <wp:extent cx="5943600" cy="3579495"/>
            <wp:effectExtent l="0" t="0" r="0" b="1905"/>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579495"/>
                    </a:xfrm>
                    <a:prstGeom prst="rect">
                      <a:avLst/>
                    </a:prstGeom>
                  </pic:spPr>
                </pic:pic>
              </a:graphicData>
            </a:graphic>
          </wp:inline>
        </w:drawing>
      </w:r>
    </w:p>
    <w:p w14:paraId="5EEE6DE0" w14:textId="77777777" w:rsidR="00E007C4" w:rsidRPr="008335D5" w:rsidRDefault="00E007C4" w:rsidP="00E007C4">
      <w:pPr>
        <w:pStyle w:val="Caption"/>
        <w:jc w:val="center"/>
        <w:rPr>
          <w:rFonts w:cs="Arial"/>
        </w:rPr>
      </w:pPr>
      <w:r w:rsidRPr="008335D5">
        <w:rPr>
          <w:rFonts w:cs="Arial"/>
        </w:rPr>
        <w:t xml:space="preserve">Figure </w:t>
      </w:r>
      <w:r>
        <w:rPr>
          <w:rFonts w:cs="Arial"/>
        </w:rPr>
        <w:t>3.</w:t>
      </w:r>
      <w:r w:rsidRPr="008335D5">
        <w:rPr>
          <w:rFonts w:cs="Arial"/>
        </w:rPr>
        <w:t xml:space="preserve"> </w:t>
      </w:r>
      <w:r w:rsidRPr="00194361">
        <w:rPr>
          <w:rFonts w:cs="Arial"/>
          <w:i/>
        </w:rPr>
        <w:t>A Priori</w:t>
      </w:r>
      <w:r w:rsidRPr="008335D5">
        <w:rPr>
          <w:rFonts w:cs="Arial"/>
        </w:rPr>
        <w:t xml:space="preserve"> FE Model of single span of Bridge 076.</w:t>
      </w:r>
    </w:p>
    <w:p w14:paraId="7BFA05A2" w14:textId="77777777" w:rsidR="00E007C4" w:rsidRPr="008335D5" w:rsidRDefault="00E007C4" w:rsidP="00E007C4">
      <w:pPr>
        <w:jc w:val="both"/>
        <w:rPr>
          <w:rFonts w:cs="Arial"/>
        </w:rPr>
      </w:pPr>
      <w:r w:rsidRPr="008335D5">
        <w:rPr>
          <w:rFonts w:cs="Arial"/>
        </w:rPr>
        <w:t>The model used for rating exhibited lower natural frequencies than the experimental results, indicating that the global stiffness of the actual structure is higher than that of the model and that the model is a conservative estimate of global behavior</w:t>
      </w:r>
      <w:r>
        <w:rPr>
          <w:rFonts w:cs="Arial"/>
        </w:rPr>
        <w:t xml:space="preserve"> in response to static loads.</w:t>
      </w:r>
    </w:p>
    <w:p w14:paraId="41B72132" w14:textId="77777777" w:rsidR="00E007C4" w:rsidRPr="008335D5" w:rsidRDefault="00E007C4" w:rsidP="00E007C4">
      <w:pPr>
        <w:jc w:val="both"/>
        <w:rPr>
          <w:rFonts w:cs="Arial"/>
        </w:rPr>
      </w:pPr>
      <w:r w:rsidRPr="008335D5">
        <w:rPr>
          <w:rFonts w:cs="Arial"/>
        </w:rPr>
        <w:t xml:space="preserve">Due to the lack of design details for the girder or any reinforcement, concrete stress under wearing surface dead load and AASHTO HL-93 live load were simulated. This analysis assumes that the unknown steel within the structure safely carries the dead load due to steel and concrete while the concrete carries the entirety of wearing surface dead load and live load. Concrete stress in the model was compared to a conservative cracking limit of 300 psi and was found to be under this limit. </w:t>
      </w:r>
    </w:p>
    <w:p w14:paraId="2981530F" w14:textId="7869CBBC" w:rsidR="00E007C4" w:rsidRPr="008335D5" w:rsidRDefault="00E007C4" w:rsidP="00E007C4">
      <w:pPr>
        <w:pStyle w:val="Heading2"/>
        <w:rPr>
          <w:rFonts w:asciiTheme="minorHAnsi" w:hAnsiTheme="minorHAnsi" w:cs="Arial"/>
        </w:rPr>
      </w:pPr>
      <w:bookmarkStart w:id="62" w:name="_Toc407087708"/>
      <w:r w:rsidRPr="008335D5">
        <w:rPr>
          <w:rFonts w:asciiTheme="minorHAnsi" w:hAnsiTheme="minorHAnsi" w:cs="Arial"/>
        </w:rPr>
        <w:lastRenderedPageBreak/>
        <w:t xml:space="preserve">Appendix </w:t>
      </w:r>
      <w:r>
        <w:rPr>
          <w:rFonts w:asciiTheme="minorHAnsi" w:hAnsiTheme="minorHAnsi" w:cs="Arial"/>
        </w:rPr>
        <w:t>C</w:t>
      </w:r>
      <w:r w:rsidRPr="008335D5">
        <w:rPr>
          <w:rFonts w:asciiTheme="minorHAnsi" w:hAnsiTheme="minorHAnsi" w:cs="Arial"/>
        </w:rPr>
        <w:t>-1 – Bridge Description</w:t>
      </w:r>
      <w:bookmarkEnd w:id="62"/>
    </w:p>
    <w:p w14:paraId="25BA4681" w14:textId="77777777" w:rsidR="00E007C4" w:rsidRPr="008335D5" w:rsidRDefault="00E007C4" w:rsidP="00E007C4">
      <w:pPr>
        <w:jc w:val="both"/>
        <w:rPr>
          <w:rFonts w:cs="Arial"/>
        </w:rPr>
      </w:pPr>
      <w:r w:rsidRPr="008335D5">
        <w:rPr>
          <w:rFonts w:cs="Arial"/>
        </w:rPr>
        <w:t xml:space="preserve">Northampton County Bridge 076 is a concrete encased girder bridge with unknown reinforcement. It carries East </w:t>
      </w:r>
      <w:proofErr w:type="spellStart"/>
      <w:r w:rsidRPr="008335D5">
        <w:rPr>
          <w:rFonts w:cs="Arial"/>
        </w:rPr>
        <w:t>Aluta</w:t>
      </w:r>
      <w:proofErr w:type="spellEnd"/>
      <w:r w:rsidRPr="008335D5">
        <w:rPr>
          <w:rFonts w:cs="Arial"/>
        </w:rPr>
        <w:t xml:space="preserve"> Mill Road over Bushkill Creek. The bridge is approximate 41 feet long with a roadway with of 16.5 feet. The concrete encased through-girders are 73 inches high and 24 inches wide at mid-span. The bridge has a concrete deck of approximately 9 inches thick with a 1-5 inch thick asphalt overlay.  Three transverse floor beams that are approximately 18 inches high and 13 inches wide run under the deck.  </w:t>
      </w:r>
    </w:p>
    <w:p w14:paraId="762F8758" w14:textId="77777777" w:rsidR="00E007C4" w:rsidRPr="008335D5" w:rsidRDefault="00E007C4" w:rsidP="00E007C4">
      <w:pPr>
        <w:rPr>
          <w:rFonts w:cs="Arial"/>
        </w:rPr>
      </w:pPr>
    </w:p>
    <w:p w14:paraId="18683BEC" w14:textId="77777777" w:rsidR="00E007C4" w:rsidRPr="008335D5" w:rsidRDefault="00E007C4" w:rsidP="00E007C4">
      <w:pPr>
        <w:keepNext/>
        <w:spacing w:after="0"/>
        <w:jc w:val="center"/>
        <w:rPr>
          <w:rFonts w:cs="Arial"/>
        </w:rPr>
      </w:pPr>
      <w:r w:rsidRPr="008335D5">
        <w:rPr>
          <w:rFonts w:cs="Arial"/>
          <w:noProof/>
        </w:rPr>
        <w:drawing>
          <wp:inline distT="0" distB="0" distL="0" distR="0" wp14:anchorId="6064EA3B" wp14:editId="1A7AC87B">
            <wp:extent cx="5223874" cy="3917992"/>
            <wp:effectExtent l="0" t="0" r="0" b="6350"/>
            <wp:docPr id="3160" name="Picture 3160" descr="C:\Users\David\Google Drive\Northampton County 2014\Test Media\11_04_2014\Bridge 76\GOPR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Google Drive\Northampton County 2014\Test Media\11_04_2014\Bridge 76\GOPR070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499" cy="3915461"/>
                    </a:xfrm>
                    <a:prstGeom prst="rect">
                      <a:avLst/>
                    </a:prstGeom>
                    <a:noFill/>
                    <a:ln>
                      <a:noFill/>
                    </a:ln>
                  </pic:spPr>
                </pic:pic>
              </a:graphicData>
            </a:graphic>
          </wp:inline>
        </w:drawing>
      </w:r>
    </w:p>
    <w:p w14:paraId="71CF976F" w14:textId="77777777" w:rsidR="00E007C4" w:rsidRPr="008335D5" w:rsidRDefault="00E007C4" w:rsidP="00E007C4">
      <w:pPr>
        <w:pStyle w:val="Caption"/>
        <w:spacing w:before="200"/>
        <w:jc w:val="center"/>
        <w:rPr>
          <w:rFonts w:cs="Arial"/>
        </w:rPr>
      </w:pPr>
      <w:r w:rsidRPr="008335D5">
        <w:rPr>
          <w:rFonts w:cs="Arial"/>
        </w:rPr>
        <w:t xml:space="preserve">Figure </w:t>
      </w:r>
      <w:r>
        <w:rPr>
          <w:rFonts w:cs="Arial"/>
        </w:rPr>
        <w:t>4. Northampton County Bridge 0</w:t>
      </w:r>
      <w:r w:rsidRPr="008335D5">
        <w:rPr>
          <w:rFonts w:cs="Arial"/>
        </w:rPr>
        <w:t>76</w:t>
      </w:r>
    </w:p>
    <w:p w14:paraId="43F18133" w14:textId="77777777" w:rsidR="00E007C4" w:rsidRPr="008335D5" w:rsidRDefault="00E007C4" w:rsidP="00E007C4">
      <w:pPr>
        <w:pStyle w:val="Caption"/>
        <w:spacing w:after="0"/>
        <w:rPr>
          <w:rFonts w:cs="Arial"/>
        </w:rPr>
      </w:pPr>
    </w:p>
    <w:p w14:paraId="22F64F61" w14:textId="77777777" w:rsidR="00E007C4" w:rsidRPr="008335D5" w:rsidRDefault="00E007C4" w:rsidP="00E007C4"/>
    <w:p w14:paraId="5E500B83" w14:textId="77777777" w:rsidR="00E007C4" w:rsidRPr="008335D5" w:rsidRDefault="00E007C4" w:rsidP="00E007C4">
      <w:pPr>
        <w:pStyle w:val="Heading1"/>
        <w:rPr>
          <w:rFonts w:asciiTheme="minorHAnsi" w:hAnsiTheme="minorHAnsi" w:cs="Arial"/>
          <w:color w:val="000000" w:themeColor="text1"/>
        </w:rPr>
      </w:pPr>
      <w:r w:rsidRPr="008335D5">
        <w:rPr>
          <w:rFonts w:asciiTheme="minorHAnsi" w:hAnsiTheme="minorHAnsi" w:cs="Arial"/>
          <w:color w:val="000000" w:themeColor="text1"/>
        </w:rPr>
        <w:br w:type="page"/>
      </w:r>
    </w:p>
    <w:p w14:paraId="3FD6812C" w14:textId="315B55F0" w:rsidR="00E007C4" w:rsidRPr="008335D5" w:rsidRDefault="00E007C4" w:rsidP="00E007C4">
      <w:pPr>
        <w:pStyle w:val="Heading2"/>
        <w:rPr>
          <w:rFonts w:asciiTheme="minorHAnsi" w:hAnsiTheme="minorHAnsi" w:cs="Arial"/>
        </w:rPr>
      </w:pPr>
      <w:bookmarkStart w:id="63" w:name="_Toc407087709"/>
      <w:r w:rsidRPr="008335D5">
        <w:rPr>
          <w:rFonts w:asciiTheme="minorHAnsi" w:hAnsiTheme="minorHAnsi" w:cs="Arial"/>
        </w:rPr>
        <w:lastRenderedPageBreak/>
        <w:t xml:space="preserve">Appendix </w:t>
      </w:r>
      <w:r>
        <w:rPr>
          <w:rFonts w:asciiTheme="minorHAnsi" w:hAnsiTheme="minorHAnsi" w:cs="Arial"/>
        </w:rPr>
        <w:t>C</w:t>
      </w:r>
      <w:r w:rsidRPr="008335D5">
        <w:rPr>
          <w:rFonts w:asciiTheme="minorHAnsi" w:hAnsiTheme="minorHAnsi" w:cs="Arial"/>
        </w:rPr>
        <w:t>-2 – Experimental Evaluation</w:t>
      </w:r>
      <w:bookmarkEnd w:id="63"/>
    </w:p>
    <w:p w14:paraId="232653FF" w14:textId="77777777" w:rsidR="00E007C4" w:rsidRPr="008335D5" w:rsidRDefault="00E007C4" w:rsidP="00E007C4">
      <w:pPr>
        <w:jc w:val="both"/>
        <w:rPr>
          <w:rFonts w:cs="Arial"/>
        </w:rPr>
      </w:pPr>
      <w:r w:rsidRPr="007657BE">
        <w:rPr>
          <w:rFonts w:cs="Arial"/>
        </w:rPr>
        <w:t>Northampton County Bridge 076</w:t>
      </w:r>
      <w:r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10711D67" w14:textId="78FE81BC" w:rsidR="00E007C4" w:rsidRPr="008335D5" w:rsidRDefault="00E007C4" w:rsidP="00E007C4">
      <w:pPr>
        <w:pStyle w:val="Heading3"/>
        <w:rPr>
          <w:rFonts w:asciiTheme="minorHAnsi" w:hAnsiTheme="minorHAnsi" w:cs="Arial"/>
        </w:rPr>
      </w:pPr>
      <w:bookmarkStart w:id="64" w:name="_Toc407087710"/>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64"/>
      <w:r w:rsidRPr="008335D5">
        <w:rPr>
          <w:rFonts w:asciiTheme="minorHAnsi" w:hAnsiTheme="minorHAnsi" w:cs="Arial"/>
        </w:rPr>
        <w:t xml:space="preserve"> </w:t>
      </w:r>
    </w:p>
    <w:p w14:paraId="5E81C1FF" w14:textId="37DE79FE" w:rsidR="00E007C4" w:rsidRPr="008335D5" w:rsidRDefault="00E007C4" w:rsidP="00E007C4">
      <w:pPr>
        <w:jc w:val="both"/>
        <w:rPr>
          <w:rFonts w:cs="Arial"/>
        </w:rPr>
      </w:pPr>
      <w:r w:rsidRPr="008335D5">
        <w:rPr>
          <w:rFonts w:cs="Arial"/>
        </w:rPr>
        <w:t>The Targeted Hits to Measure Performance Responses (</w:t>
      </w:r>
      <w:r w:rsidR="00236934">
        <w:rPr>
          <w:rFonts w:cs="Arial"/>
        </w:rPr>
        <w:t>THMPR™</w:t>
      </w:r>
      <w:r w:rsidRPr="008335D5">
        <w:rPr>
          <w:rFonts w:cs="Arial"/>
        </w:rPr>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Pr>
          <w:rFonts w:cs="Arial"/>
        </w:rPr>
        <w:t xml:space="preserve"> 5</w:t>
      </w:r>
      <w:r w:rsidRPr="008335D5">
        <w:rPr>
          <w:rFonts w:cs="Arial"/>
        </w:rPr>
        <w:t xml:space="preserve">, is comprised of a physical test device which utilizes a significantly reconfigured Falling Weight </w:t>
      </w:r>
      <w:proofErr w:type="spellStart"/>
      <w:r w:rsidRPr="008335D5">
        <w:rPr>
          <w:rFonts w:cs="Arial"/>
        </w:rPr>
        <w:t>Deflectometer</w:t>
      </w:r>
      <w:proofErr w:type="spellEnd"/>
      <w:r w:rsidRPr="008335D5">
        <w:rPr>
          <w:rFonts w:cs="Arial"/>
        </w:rPr>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6</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32FC3BB7"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7369D180" wp14:editId="3D970BE5">
            <wp:extent cx="5445828" cy="3028950"/>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118B9A6C" w14:textId="70EEFA74" w:rsidR="00E007C4" w:rsidRPr="008335D5" w:rsidRDefault="00E007C4" w:rsidP="00E007C4">
      <w:pPr>
        <w:pStyle w:val="Caption"/>
        <w:jc w:val="center"/>
        <w:rPr>
          <w:rFonts w:cs="Arial"/>
          <w:sz w:val="24"/>
          <w:szCs w:val="24"/>
        </w:rPr>
      </w:pPr>
      <w:r w:rsidRPr="008335D5">
        <w:rPr>
          <w:rFonts w:cs="Arial"/>
        </w:rPr>
        <w:t xml:space="preserve">Figure </w:t>
      </w:r>
      <w:r>
        <w:rPr>
          <w:rFonts w:cs="Arial"/>
        </w:rPr>
        <w:t>5.</w:t>
      </w:r>
      <w:r w:rsidRPr="008335D5">
        <w:rPr>
          <w:rFonts w:cs="Arial"/>
        </w:rPr>
        <w:t xml:space="preserve"> </w:t>
      </w:r>
      <w:r w:rsidR="00236934">
        <w:rPr>
          <w:rFonts w:cs="Arial"/>
        </w:rPr>
        <w:t>THMPR™</w:t>
      </w:r>
      <w:r w:rsidRPr="008335D5">
        <w:rPr>
          <w:rFonts w:cs="Arial"/>
        </w:rPr>
        <w:t xml:space="preserve"> System - Primary Components</w:t>
      </w:r>
    </w:p>
    <w:p w14:paraId="33AFEAE4" w14:textId="77777777" w:rsidR="00E007C4" w:rsidRPr="008335D5" w:rsidRDefault="00E007C4" w:rsidP="00E007C4">
      <w:pPr>
        <w:keepNext/>
        <w:jc w:val="center"/>
        <w:rPr>
          <w:rFonts w:cs="Arial"/>
        </w:rPr>
      </w:pPr>
      <w:r w:rsidRPr="008335D5">
        <w:rPr>
          <w:rFonts w:cs="Arial"/>
          <w:noProof/>
        </w:rPr>
        <w:drawing>
          <wp:inline distT="0" distB="0" distL="0" distR="0" wp14:anchorId="66B01559" wp14:editId="0C2FEA47">
            <wp:extent cx="3639540" cy="1725283"/>
            <wp:effectExtent l="0" t="0" r="0" b="889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7ED2F581" w14:textId="14858C84" w:rsidR="00E007C4" w:rsidRPr="008335D5" w:rsidRDefault="00E007C4" w:rsidP="00E007C4">
      <w:pPr>
        <w:pStyle w:val="Caption"/>
        <w:jc w:val="center"/>
        <w:rPr>
          <w:rFonts w:cs="Arial"/>
        </w:rPr>
      </w:pPr>
      <w:r w:rsidRPr="008335D5">
        <w:rPr>
          <w:rFonts w:cs="Arial"/>
        </w:rPr>
        <w:t xml:space="preserve">Figure </w:t>
      </w:r>
      <w:r>
        <w:rPr>
          <w:rFonts w:cs="Arial"/>
        </w:rPr>
        <w:t>6.</w:t>
      </w:r>
      <w:r w:rsidRPr="008335D5">
        <w:rPr>
          <w:rFonts w:cs="Arial"/>
        </w:rPr>
        <w:t xml:space="preserve"> </w:t>
      </w:r>
      <w:r w:rsidR="00236934">
        <w:rPr>
          <w:rFonts w:cs="Arial"/>
        </w:rPr>
        <w:t>THMPR™</w:t>
      </w:r>
      <w:r w:rsidRPr="008335D5">
        <w:rPr>
          <w:rFonts w:cs="Arial"/>
        </w:rPr>
        <w:t xml:space="preserve"> Local Sensor Array</w:t>
      </w:r>
    </w:p>
    <w:p w14:paraId="7E215D68" w14:textId="77777777" w:rsidR="00E007C4" w:rsidRPr="008335D5" w:rsidRDefault="00E007C4" w:rsidP="00E007C4">
      <w:pPr>
        <w:pStyle w:val="Heading3"/>
        <w:rPr>
          <w:rFonts w:asciiTheme="minorHAnsi" w:hAnsiTheme="minorHAnsi" w:cs="Arial"/>
        </w:rPr>
      </w:pPr>
      <w:bookmarkStart w:id="65" w:name="_Toc407087711"/>
      <w:r w:rsidRPr="008335D5">
        <w:rPr>
          <w:rFonts w:asciiTheme="minorHAnsi" w:hAnsiTheme="minorHAnsi" w:cs="Arial"/>
        </w:rPr>
        <w:t>Instrumentation</w:t>
      </w:r>
      <w:bookmarkEnd w:id="65"/>
      <w:r w:rsidRPr="008335D5">
        <w:rPr>
          <w:rFonts w:asciiTheme="minorHAnsi" w:hAnsiTheme="minorHAnsi" w:cs="Arial"/>
        </w:rPr>
        <w:t xml:space="preserve"> </w:t>
      </w:r>
    </w:p>
    <w:p w14:paraId="61094F3F" w14:textId="73AA6E60" w:rsidR="00E007C4" w:rsidRPr="008335D5" w:rsidRDefault="00E007C4" w:rsidP="00E007C4">
      <w:pPr>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7</w:t>
      </w:r>
      <w:r w:rsidRPr="008335D5">
        <w:rPr>
          <w:rFonts w:cs="Arial"/>
        </w:rPr>
        <w:t xml:space="preserve">. A total of six stationary reference accelerometers were temporarily attached to the bridge deck using glue adhesive at the quarter span, mid span, and three-quarter span locations along each sidewalk. The reference accelerometers remained at the same locations on the deck throughout the vibration testing and were used to link together the vibrations measured by </w:t>
      </w:r>
      <w:r w:rsidR="00236934">
        <w:rPr>
          <w:rFonts w:cs="Arial"/>
        </w:rPr>
        <w:t>THMPR™</w:t>
      </w:r>
      <w:r w:rsidRPr="008335D5">
        <w:rPr>
          <w:rFonts w:cs="Arial"/>
        </w:rPr>
        <w:t>’s local sensor array of six accelerometers (</w:t>
      </w:r>
      <w:r w:rsidRPr="008335D5">
        <w:rPr>
          <w:rFonts w:cs="Arial"/>
        </w:rPr>
        <w:fldChar w:fldCharType="begin"/>
      </w:r>
      <w:r w:rsidRPr="008335D5">
        <w:rPr>
          <w:rFonts w:cs="Arial"/>
        </w:rPr>
        <w:instrText xml:space="preserve"> REF _Ref404693737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6</w:t>
      </w:r>
      <w:r w:rsidRPr="008335D5">
        <w:rPr>
          <w:rFonts w:cs="Arial"/>
        </w:rPr>
        <w:t xml:space="preserve">). The reference accelerometers were cabled to GPS synchronized data acquisition systems along each shoulder and out of the way of traffic. </w:t>
      </w:r>
    </w:p>
    <w:p w14:paraId="3D321674" w14:textId="77777777" w:rsidR="00E007C4" w:rsidRPr="008335D5" w:rsidRDefault="00E007C4" w:rsidP="00E007C4">
      <w:pPr>
        <w:jc w:val="both"/>
        <w:rPr>
          <w:rFonts w:cs="Arial"/>
        </w:rPr>
      </w:pPr>
      <w:r w:rsidRPr="008335D5">
        <w:rPr>
          <w:rFonts w:cs="Arial"/>
        </w:rPr>
        <w:t>A total of three impact locations were selected at the quarter span, mid span, and three-quarter span lengths along ce</w:t>
      </w:r>
      <w:r>
        <w:rPr>
          <w:rFonts w:cs="Arial"/>
        </w:rPr>
        <w:t xml:space="preserve">nter lane of the </w:t>
      </w:r>
      <w:proofErr w:type="spellStart"/>
      <w:r>
        <w:rPr>
          <w:rFonts w:cs="Arial"/>
        </w:rPr>
        <w:t>superstructure</w:t>
      </w:r>
      <w:r w:rsidRPr="008335D5">
        <w:rPr>
          <w:rFonts w:cs="Arial"/>
        </w:rPr>
        <w:fldChar w:fldCharType="begin"/>
      </w:r>
      <w:r w:rsidRPr="008335D5">
        <w:rPr>
          <w:rFonts w:cs="Arial"/>
        </w:rPr>
        <w:instrText xml:space="preserve"> REF _Ref403402655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Figure</w:t>
      </w:r>
      <w:proofErr w:type="spellEnd"/>
      <w:r w:rsidR="005C1AAD" w:rsidRPr="008335D5">
        <w:rPr>
          <w:rFonts w:cs="Arial"/>
        </w:rPr>
        <w:t xml:space="preserve"> </w:t>
      </w:r>
      <w:r w:rsidRPr="008335D5">
        <w:rPr>
          <w:rFonts w:cs="Arial"/>
        </w:rPr>
        <w:fldChar w:fldCharType="end"/>
      </w:r>
      <w:r w:rsidRPr="008335D5">
        <w:rPr>
          <w:rFonts w:cs="Arial"/>
        </w:rPr>
        <w:t xml:space="preserve">. The impact locations were chosen so that the measured vibration responses would have a dense spatial resolution and to vary the spatial characteristics of the input excitation. The former consideration is important for resolving different </w:t>
      </w:r>
      <w:r w:rsidRPr="008335D5">
        <w:rPr>
          <w:rFonts w:cs="Arial"/>
        </w:rPr>
        <w:lastRenderedPageBreak/>
        <w:t xml:space="preserve">mode shapes from the vibration measurements, while the latter is important for exciting different vibration modes. Note, due to the short length of the span and limited lane access, only a single input/output measurement was required at each location for the analysis.  </w:t>
      </w:r>
    </w:p>
    <w:p w14:paraId="45942F91" w14:textId="37294823" w:rsidR="00E007C4" w:rsidRPr="008335D5" w:rsidRDefault="002F236E" w:rsidP="00E007C4">
      <w:pPr>
        <w:keepNext/>
        <w:jc w:val="center"/>
        <w:rPr>
          <w:rFonts w:cs="Arial"/>
        </w:rPr>
      </w:pPr>
      <w:ins w:id="66" w:author="John" w:date="2015-05-01T14:12:00Z">
        <w:r>
          <w:rPr>
            <w:noProof/>
          </w:rPr>
          <w:drawing>
            <wp:inline distT="0" distB="0" distL="0" distR="0" wp14:anchorId="7F998634" wp14:editId="7BEC669B">
              <wp:extent cx="5943600" cy="23685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368550"/>
                      </a:xfrm>
                      <a:prstGeom prst="rect">
                        <a:avLst/>
                      </a:prstGeom>
                    </pic:spPr>
                  </pic:pic>
                </a:graphicData>
              </a:graphic>
            </wp:inline>
          </w:drawing>
        </w:r>
      </w:ins>
    </w:p>
    <w:p w14:paraId="60F195D4" w14:textId="77777777" w:rsidR="00E007C4" w:rsidRPr="008335D5" w:rsidRDefault="00E007C4" w:rsidP="00E007C4">
      <w:pPr>
        <w:pStyle w:val="Caption"/>
        <w:jc w:val="center"/>
        <w:rPr>
          <w:rFonts w:cs="Arial"/>
        </w:rPr>
      </w:pPr>
      <w:r w:rsidRPr="008335D5">
        <w:rPr>
          <w:rFonts w:cs="Arial"/>
        </w:rPr>
        <w:t xml:space="preserve">Figure </w:t>
      </w:r>
      <w:r>
        <w:rPr>
          <w:rFonts w:cs="Arial"/>
        </w:rPr>
        <w:t>7</w:t>
      </w:r>
      <w:r w:rsidRPr="008335D5">
        <w:rPr>
          <w:rFonts w:cs="Arial"/>
        </w:rPr>
        <w:t xml:space="preserve"> Typical Instrumentation Plan</w:t>
      </w:r>
    </w:p>
    <w:p w14:paraId="2F0DE326" w14:textId="77777777" w:rsidR="00E007C4" w:rsidRPr="008335D5" w:rsidRDefault="00E007C4" w:rsidP="00E007C4">
      <w:pPr>
        <w:pStyle w:val="Heading3"/>
        <w:rPr>
          <w:rFonts w:asciiTheme="minorHAnsi" w:hAnsiTheme="minorHAnsi" w:cs="Arial"/>
        </w:rPr>
      </w:pPr>
      <w:bookmarkStart w:id="67" w:name="_Toc407087712"/>
      <w:r w:rsidRPr="008335D5">
        <w:rPr>
          <w:rFonts w:asciiTheme="minorHAnsi" w:hAnsiTheme="minorHAnsi" w:cs="Arial"/>
        </w:rPr>
        <w:t>Test Execution</w:t>
      </w:r>
      <w:bookmarkEnd w:id="67"/>
    </w:p>
    <w:p w14:paraId="42CFE951" w14:textId="3988BB06" w:rsidR="00E007C4" w:rsidRPr="008335D5" w:rsidRDefault="00236934" w:rsidP="00E007C4">
      <w:pPr>
        <w:jc w:val="both"/>
        <w:rPr>
          <w:rFonts w:cs="Arial"/>
        </w:rPr>
      </w:pPr>
      <w:r>
        <w:rPr>
          <w:rFonts w:cs="Arial"/>
        </w:rPr>
        <w:t>THMPR™</w:t>
      </w:r>
      <w:r w:rsidR="00E007C4" w:rsidRPr="008335D5">
        <w:rPr>
          <w:rFonts w:cs="Arial"/>
        </w:rPr>
        <w:t xml:space="preserve"> system testing was conducted on November 4, 2014. </w:t>
      </w:r>
      <w:r>
        <w:rPr>
          <w:rFonts w:cs="Arial"/>
        </w:rPr>
        <w:t>THMPR™</w:t>
      </w:r>
      <w:r w:rsidR="00E007C4" w:rsidRPr="008335D5">
        <w:rPr>
          <w:rFonts w:cs="Arial"/>
        </w:rPr>
        <w:t xml:space="preserve">’s impact head was centered above a selected impact location on the deck and the GPS synchronized accelerometer array attached to </w:t>
      </w:r>
      <w:r>
        <w:rPr>
          <w:rFonts w:cs="Arial"/>
        </w:rPr>
        <w:t>THMPR™</w:t>
      </w:r>
      <w:r w:rsidR="00E007C4" w:rsidRPr="008335D5">
        <w:rPr>
          <w:rFonts w:cs="Arial"/>
        </w:rPr>
        <w:t xml:space="preserve"> was remotely deployed. This lowered the six accelerometer housings onto the bridge deck and compressed them against the surface.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nine locations. </w:t>
      </w:r>
    </w:p>
    <w:p w14:paraId="3D36B153" w14:textId="77777777" w:rsidR="00E007C4" w:rsidRPr="008335D5" w:rsidRDefault="00E007C4" w:rsidP="00E007C4">
      <w:pPr>
        <w:pStyle w:val="Heading3"/>
        <w:rPr>
          <w:rFonts w:asciiTheme="minorHAnsi" w:hAnsiTheme="minorHAnsi" w:cs="Arial"/>
        </w:rPr>
      </w:pPr>
      <w:bookmarkStart w:id="68" w:name="_Toc407087713"/>
      <w:r w:rsidRPr="008335D5">
        <w:rPr>
          <w:rFonts w:asciiTheme="minorHAnsi" w:hAnsiTheme="minorHAnsi" w:cs="Arial"/>
        </w:rPr>
        <w:t>Data Quality</w:t>
      </w:r>
      <w:bookmarkEnd w:id="68"/>
    </w:p>
    <w:p w14:paraId="763DA261" w14:textId="1AD9BCCE" w:rsidR="00E007C4" w:rsidRPr="008335D5" w:rsidRDefault="00E007C4" w:rsidP="00E007C4">
      <w:pPr>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A) with an approximate usable frequency range of 0-55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8</w:t>
      </w:r>
      <w:r w:rsidRPr="008335D5">
        <w:rPr>
          <w:rFonts w:cs="Arial"/>
        </w:rPr>
        <w:t xml:space="preserve">B). The impact forces produced by </w:t>
      </w:r>
      <w:r w:rsidR="00236934">
        <w:rPr>
          <w:rFonts w:cs="Arial"/>
        </w:rPr>
        <w:t>THMPR™</w:t>
      </w:r>
      <w:r w:rsidRPr="008335D5">
        <w:rPr>
          <w:rFonts w:cs="Arial"/>
        </w:rPr>
        <w:t xml:space="preserve"> also resulted in bridge acceleration magnitudes of up to 4 g’s (</w:t>
      </w:r>
      <w:r>
        <w:rPr>
          <w:rFonts w:cs="Arial"/>
        </w:rPr>
        <w:t>Figure 9A</w:t>
      </w:r>
      <w:r w:rsidRPr="008335D5">
        <w:rPr>
          <w:rFonts w:cs="Arial"/>
        </w:rPr>
        <w:t>). Frequency content of the structural response (</w:t>
      </w:r>
      <w:r>
        <w:rPr>
          <w:rFonts w:cs="Arial"/>
        </w:rPr>
        <w:t>Figure 9</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358B4C4A"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36A7A563" wp14:editId="58809C4F">
            <wp:extent cx="5943600" cy="1879600"/>
            <wp:effectExtent l="0" t="0" r="0" b="635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879600"/>
                    </a:xfrm>
                    <a:prstGeom prst="rect">
                      <a:avLst/>
                    </a:prstGeom>
                  </pic:spPr>
                </pic:pic>
              </a:graphicData>
            </a:graphic>
          </wp:inline>
        </w:drawing>
      </w:r>
    </w:p>
    <w:p w14:paraId="3BFA7FD6" w14:textId="77777777" w:rsidR="00E007C4" w:rsidRPr="008335D5" w:rsidRDefault="00E007C4" w:rsidP="00E007C4">
      <w:pPr>
        <w:pStyle w:val="Caption"/>
        <w:jc w:val="center"/>
        <w:rPr>
          <w:rFonts w:cs="Arial"/>
        </w:rPr>
      </w:pPr>
      <w:r w:rsidRPr="008335D5">
        <w:rPr>
          <w:rFonts w:cs="Arial"/>
        </w:rPr>
        <w:t xml:space="preserve">Figure </w:t>
      </w:r>
      <w:r>
        <w:rPr>
          <w:rFonts w:cs="Arial"/>
        </w:rPr>
        <w:t>8.</w:t>
      </w:r>
      <w:r w:rsidRPr="008335D5">
        <w:rPr>
          <w:rFonts w:cs="Arial"/>
        </w:rPr>
        <w:t xml:space="preserve"> (A) Typical Force Time History &amp; (B) Typical Force Frequency Content</w:t>
      </w:r>
    </w:p>
    <w:p w14:paraId="1406FD20" w14:textId="77777777" w:rsidR="00E007C4" w:rsidRPr="008335D5" w:rsidRDefault="00E007C4" w:rsidP="00E007C4">
      <w:pPr>
        <w:keepNext/>
        <w:jc w:val="center"/>
        <w:rPr>
          <w:rFonts w:cs="Arial"/>
        </w:rPr>
      </w:pPr>
      <w:r w:rsidRPr="008335D5">
        <w:rPr>
          <w:rFonts w:cs="Arial"/>
          <w:noProof/>
        </w:rPr>
        <w:drawing>
          <wp:inline distT="0" distB="0" distL="0" distR="0" wp14:anchorId="58F95844" wp14:editId="70BC132C">
            <wp:extent cx="5943600" cy="1873250"/>
            <wp:effectExtent l="0" t="0" r="0" b="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873250"/>
                    </a:xfrm>
                    <a:prstGeom prst="rect">
                      <a:avLst/>
                    </a:prstGeom>
                  </pic:spPr>
                </pic:pic>
              </a:graphicData>
            </a:graphic>
          </wp:inline>
        </w:drawing>
      </w:r>
    </w:p>
    <w:p w14:paraId="6B2979EE" w14:textId="77777777" w:rsidR="00E007C4" w:rsidRPr="008335D5" w:rsidRDefault="00E007C4" w:rsidP="00E007C4">
      <w:pPr>
        <w:pStyle w:val="Caption"/>
        <w:jc w:val="center"/>
        <w:rPr>
          <w:rFonts w:cs="Arial"/>
        </w:rPr>
      </w:pPr>
      <w:r w:rsidRPr="008335D5">
        <w:rPr>
          <w:rFonts w:cs="Arial"/>
        </w:rPr>
        <w:t xml:space="preserve">Figure </w:t>
      </w:r>
      <w:r>
        <w:rPr>
          <w:rFonts w:cs="Arial"/>
        </w:rPr>
        <w:t>9.</w:t>
      </w:r>
      <w:r w:rsidRPr="008335D5">
        <w:rPr>
          <w:rFonts w:cs="Arial"/>
        </w:rPr>
        <w:t xml:space="preserve"> (A) Typical Response Time History &amp; (B) Typical Response Frequency Content</w:t>
      </w:r>
    </w:p>
    <w:p w14:paraId="3137A057" w14:textId="77777777" w:rsidR="00E007C4" w:rsidRPr="008335D5" w:rsidRDefault="00E007C4" w:rsidP="00E007C4">
      <w:pPr>
        <w:rPr>
          <w:rFonts w:cs="Arial"/>
          <w:i/>
          <w:sz w:val="24"/>
          <w:szCs w:val="24"/>
        </w:rPr>
      </w:pPr>
    </w:p>
    <w:p w14:paraId="3E0EED44" w14:textId="77777777" w:rsidR="00E007C4" w:rsidRPr="008335D5" w:rsidRDefault="00E007C4" w:rsidP="00E007C4">
      <w:pPr>
        <w:pStyle w:val="Heading3"/>
        <w:rPr>
          <w:rFonts w:asciiTheme="minorHAnsi" w:hAnsiTheme="minorHAnsi" w:cs="Arial"/>
        </w:rPr>
      </w:pPr>
      <w:bookmarkStart w:id="69" w:name="_Toc407087714"/>
      <w:r w:rsidRPr="008335D5">
        <w:rPr>
          <w:rFonts w:asciiTheme="minorHAnsi" w:hAnsiTheme="minorHAnsi" w:cs="Arial"/>
        </w:rPr>
        <w:t>Modal Parameter Identification</w:t>
      </w:r>
      <w:bookmarkEnd w:id="69"/>
    </w:p>
    <w:p w14:paraId="5DB1245D" w14:textId="77777777" w:rsidR="00E007C4" w:rsidRPr="008335D5" w:rsidRDefault="00E007C4" w:rsidP="00E007C4">
      <w:pPr>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6FCCFBBE" w14:textId="77777777" w:rsidR="00E007C4" w:rsidRPr="008335D5" w:rsidRDefault="00E007C4" w:rsidP="00E007C4">
      <w:pPr>
        <w:jc w:val="both"/>
        <w:rPr>
          <w:rFonts w:cs="Arial"/>
        </w:rPr>
      </w:pPr>
      <w:r w:rsidRPr="008335D5">
        <w:rPr>
          <w:rFonts w:cs="Arial"/>
        </w:rPr>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rPr>
          <w:rFonts w:cs="Arial"/>
        </w:rPr>
        <w:fldChar w:fldCharType="begin"/>
      </w:r>
      <w:r w:rsidRPr="008335D5">
        <w:rPr>
          <w:rFonts w:cs="Arial"/>
        </w:rPr>
        <w:instrText xml:space="preserve"> REF _Ref403404613 \h </w:instrText>
      </w:r>
      <w:r>
        <w:rPr>
          <w:rFonts w:cs="Arial"/>
        </w:rPr>
        <w:instrText xml:space="preserve">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10</w:t>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w:t>
      </w:r>
      <w:r w:rsidRPr="008335D5">
        <w:rPr>
          <w:rFonts w:cs="Arial"/>
        </w:rPr>
        <w:lastRenderedPageBreak/>
        <w:t xml:space="preserve">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three global vibration modes (global poles) identified from the CMIF plots as shown in </w:t>
      </w:r>
      <w:r>
        <w:rPr>
          <w:rFonts w:cs="Arial"/>
        </w:rPr>
        <w:t>Figure 10</w:t>
      </w:r>
      <w:r w:rsidRPr="008335D5">
        <w:rPr>
          <w:rFonts w:cs="Arial"/>
        </w:rPr>
        <w:t xml:space="preserve">. </w:t>
      </w:r>
    </w:p>
    <w:p w14:paraId="25E2A0CF" w14:textId="77777777" w:rsidR="00E007C4" w:rsidRPr="008335D5" w:rsidRDefault="00E007C4" w:rsidP="00E007C4">
      <w:pPr>
        <w:keepNext/>
        <w:jc w:val="center"/>
        <w:rPr>
          <w:rFonts w:cs="Arial"/>
        </w:rPr>
      </w:pPr>
      <w:r w:rsidRPr="008335D5">
        <w:rPr>
          <w:rFonts w:cs="Arial"/>
          <w:noProof/>
        </w:rPr>
        <w:drawing>
          <wp:inline distT="0" distB="0" distL="0" distR="0" wp14:anchorId="7A388374" wp14:editId="6517FEBC">
            <wp:extent cx="5943600" cy="316738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67380"/>
                    </a:xfrm>
                    <a:prstGeom prst="rect">
                      <a:avLst/>
                    </a:prstGeom>
                  </pic:spPr>
                </pic:pic>
              </a:graphicData>
            </a:graphic>
          </wp:inline>
        </w:drawing>
      </w:r>
    </w:p>
    <w:p w14:paraId="023FF78D" w14:textId="77777777" w:rsidR="00E007C4" w:rsidRPr="008335D5" w:rsidRDefault="00E007C4" w:rsidP="00E007C4">
      <w:pPr>
        <w:pStyle w:val="Caption"/>
        <w:jc w:val="center"/>
        <w:rPr>
          <w:rFonts w:cs="Arial"/>
        </w:rPr>
      </w:pPr>
      <w:r w:rsidRPr="008335D5">
        <w:rPr>
          <w:rFonts w:cs="Arial"/>
        </w:rPr>
        <w:t xml:space="preserve">Figure </w:t>
      </w:r>
      <w:r>
        <w:rPr>
          <w:rFonts w:cs="Arial"/>
        </w:rPr>
        <w:t>10.</w:t>
      </w:r>
      <w:r w:rsidRPr="008335D5">
        <w:rPr>
          <w:rFonts w:cs="Arial"/>
        </w:rPr>
        <w:t xml:space="preserve"> Complex Mode Indicator Function (CMIF)</w:t>
      </w:r>
    </w:p>
    <w:p w14:paraId="6B08813C" w14:textId="77777777" w:rsidR="00E007C4" w:rsidRPr="008335D5" w:rsidRDefault="00E007C4" w:rsidP="00E007C4">
      <w:pPr>
        <w:jc w:val="both"/>
        <w:rPr>
          <w:rFonts w:cs="Arial"/>
        </w:rPr>
      </w:pPr>
      <w:r w:rsidRPr="008335D5">
        <w:rPr>
          <w:rFonts w:cs="Arial"/>
        </w:rPr>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Pr>
          <w:rFonts w:cs="Arial"/>
        </w:rPr>
        <w:t>11</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Pr>
          <w:rFonts w:cs="Arial"/>
        </w:rPr>
        <w:t>2</w:t>
      </w:r>
      <w:r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4052D0A9"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64946D67" wp14:editId="2D35F2F8">
            <wp:extent cx="5943600" cy="1391285"/>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391285"/>
                    </a:xfrm>
                    <a:prstGeom prst="rect">
                      <a:avLst/>
                    </a:prstGeom>
                  </pic:spPr>
                </pic:pic>
              </a:graphicData>
            </a:graphic>
          </wp:inline>
        </w:drawing>
      </w:r>
    </w:p>
    <w:p w14:paraId="441BC986" w14:textId="0B67A895" w:rsidR="00E007C4" w:rsidRPr="008335D5" w:rsidRDefault="00E007C4" w:rsidP="00E007C4">
      <w:pPr>
        <w:pStyle w:val="Caption"/>
        <w:jc w:val="center"/>
        <w:rPr>
          <w:rFonts w:cs="Arial"/>
        </w:rPr>
      </w:pPr>
      <w:r w:rsidRPr="008335D5">
        <w:rPr>
          <w:rFonts w:cs="Arial"/>
        </w:rPr>
        <w:t xml:space="preserve">Figure </w:t>
      </w:r>
      <w:r>
        <w:rPr>
          <w:rFonts w:cs="Arial"/>
        </w:rPr>
        <w:t>11.</w:t>
      </w:r>
      <w:r w:rsidRPr="008335D5">
        <w:rPr>
          <w:rFonts w:cs="Arial"/>
        </w:rPr>
        <w:t xml:space="preserve"> Span 1 – </w:t>
      </w:r>
      <w:r w:rsidR="00236934">
        <w:rPr>
          <w:rFonts w:cs="Arial"/>
        </w:rPr>
        <w:t>THMPR™</w:t>
      </w:r>
      <w:r w:rsidRPr="008335D5">
        <w:rPr>
          <w:rFonts w:cs="Arial"/>
        </w:rPr>
        <w:t xml:space="preserve"> Results - Global Mode Shapes</w:t>
      </w:r>
    </w:p>
    <w:p w14:paraId="790EE342" w14:textId="7CB18638" w:rsidR="00E007C4" w:rsidRPr="008335D5" w:rsidRDefault="00E007C4" w:rsidP="00E007C4">
      <w:pPr>
        <w:pStyle w:val="Caption"/>
        <w:keepNext/>
        <w:jc w:val="center"/>
        <w:rPr>
          <w:rFonts w:cs="Arial"/>
        </w:rPr>
      </w:pPr>
      <w:r w:rsidRPr="008335D5">
        <w:rPr>
          <w:rFonts w:cs="Arial"/>
        </w:rPr>
        <w:t xml:space="preserve">Table </w:t>
      </w:r>
      <w:r>
        <w:rPr>
          <w:rFonts w:cs="Arial"/>
        </w:rPr>
        <w:t>2.</w:t>
      </w:r>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150"/>
        <w:gridCol w:w="1529"/>
      </w:tblGrid>
      <w:tr w:rsidR="00E007C4" w:rsidRPr="008335D5" w14:paraId="5647D63C" w14:textId="77777777" w:rsidTr="00BD616C">
        <w:trPr>
          <w:trHeight w:val="615"/>
          <w:jc w:val="center"/>
        </w:trPr>
        <w:tc>
          <w:tcPr>
            <w:tcW w:w="760" w:type="dxa"/>
            <w:hideMark/>
          </w:tcPr>
          <w:p w14:paraId="4B31430D" w14:textId="77777777" w:rsidR="00E007C4" w:rsidRPr="008335D5" w:rsidRDefault="00E007C4" w:rsidP="00BD616C">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3BE62F1A" w14:textId="77777777" w:rsidR="00E007C4" w:rsidRPr="008335D5" w:rsidRDefault="00E007C4" w:rsidP="00BD616C">
            <w:pPr>
              <w:jc w:val="center"/>
              <w:rPr>
                <w:rFonts w:cs="Arial"/>
                <w:b/>
                <w:bCs/>
              </w:rPr>
            </w:pPr>
            <w:r w:rsidRPr="008335D5">
              <w:rPr>
                <w:rFonts w:cs="Arial"/>
                <w:b/>
                <w:bCs/>
              </w:rPr>
              <w:t>Frequency [Hz]</w:t>
            </w:r>
          </w:p>
        </w:tc>
        <w:tc>
          <w:tcPr>
            <w:tcW w:w="1150" w:type="dxa"/>
            <w:hideMark/>
          </w:tcPr>
          <w:p w14:paraId="08A9C912" w14:textId="77777777" w:rsidR="00E007C4" w:rsidRPr="008335D5" w:rsidRDefault="00E007C4" w:rsidP="00BD616C">
            <w:pPr>
              <w:jc w:val="center"/>
              <w:rPr>
                <w:rFonts w:cs="Arial"/>
                <w:b/>
                <w:bCs/>
              </w:rPr>
            </w:pPr>
            <w:r w:rsidRPr="008335D5">
              <w:rPr>
                <w:rFonts w:cs="Arial"/>
                <w:b/>
                <w:bCs/>
              </w:rPr>
              <w:t>Master</w:t>
            </w:r>
          </w:p>
          <w:p w14:paraId="74937C18" w14:textId="77777777" w:rsidR="00E007C4" w:rsidRPr="008335D5" w:rsidRDefault="00E007C4" w:rsidP="00BD616C">
            <w:pPr>
              <w:jc w:val="center"/>
              <w:rPr>
                <w:rFonts w:cs="Arial"/>
                <w:b/>
                <w:bCs/>
              </w:rPr>
            </w:pPr>
            <w:r w:rsidRPr="008335D5">
              <w:rPr>
                <w:rFonts w:cs="Arial"/>
                <w:b/>
                <w:bCs/>
              </w:rPr>
              <w:t>Location</w:t>
            </w:r>
          </w:p>
        </w:tc>
        <w:tc>
          <w:tcPr>
            <w:tcW w:w="1529" w:type="dxa"/>
            <w:hideMark/>
          </w:tcPr>
          <w:p w14:paraId="590CACA3" w14:textId="77777777" w:rsidR="00E007C4" w:rsidRPr="008335D5" w:rsidRDefault="00E007C4" w:rsidP="00BD616C">
            <w:pPr>
              <w:jc w:val="center"/>
              <w:rPr>
                <w:rFonts w:cs="Arial"/>
                <w:b/>
                <w:bCs/>
              </w:rPr>
            </w:pPr>
            <w:r w:rsidRPr="008335D5">
              <w:rPr>
                <w:rFonts w:cs="Arial"/>
                <w:b/>
                <w:bCs/>
              </w:rPr>
              <w:t>Included Locations</w:t>
            </w:r>
          </w:p>
        </w:tc>
      </w:tr>
      <w:tr w:rsidR="00E007C4" w:rsidRPr="008335D5" w14:paraId="78D0B903" w14:textId="77777777" w:rsidTr="00BD616C">
        <w:trPr>
          <w:trHeight w:val="300"/>
          <w:jc w:val="center"/>
        </w:trPr>
        <w:tc>
          <w:tcPr>
            <w:tcW w:w="760" w:type="dxa"/>
            <w:noWrap/>
            <w:vAlign w:val="center"/>
            <w:hideMark/>
          </w:tcPr>
          <w:p w14:paraId="1CF2A0A7" w14:textId="77777777" w:rsidR="00E007C4" w:rsidRPr="008335D5" w:rsidRDefault="00E007C4" w:rsidP="00BD616C">
            <w:pPr>
              <w:jc w:val="center"/>
              <w:rPr>
                <w:rFonts w:cs="Arial"/>
              </w:rPr>
            </w:pPr>
            <w:r w:rsidRPr="008335D5">
              <w:rPr>
                <w:rFonts w:cs="Arial"/>
                <w:color w:val="000000"/>
              </w:rPr>
              <w:t>1</w:t>
            </w:r>
          </w:p>
        </w:tc>
        <w:tc>
          <w:tcPr>
            <w:tcW w:w="1420" w:type="dxa"/>
            <w:noWrap/>
            <w:vAlign w:val="center"/>
            <w:hideMark/>
          </w:tcPr>
          <w:p w14:paraId="2309ECE1" w14:textId="77777777" w:rsidR="00E007C4" w:rsidRPr="008335D5" w:rsidRDefault="00E007C4" w:rsidP="00BD616C">
            <w:pPr>
              <w:jc w:val="center"/>
              <w:rPr>
                <w:rFonts w:cs="Arial"/>
              </w:rPr>
            </w:pPr>
            <w:r w:rsidRPr="008335D5">
              <w:rPr>
                <w:rFonts w:cs="Arial"/>
                <w:color w:val="000000"/>
              </w:rPr>
              <w:t>16.89</w:t>
            </w:r>
          </w:p>
        </w:tc>
        <w:tc>
          <w:tcPr>
            <w:tcW w:w="1150" w:type="dxa"/>
            <w:noWrap/>
            <w:vAlign w:val="center"/>
            <w:hideMark/>
          </w:tcPr>
          <w:p w14:paraId="4ED12EC8" w14:textId="77777777" w:rsidR="00E007C4" w:rsidRPr="008335D5" w:rsidRDefault="00E007C4" w:rsidP="00BD616C">
            <w:pPr>
              <w:jc w:val="center"/>
              <w:rPr>
                <w:rFonts w:cs="Arial"/>
              </w:rPr>
            </w:pPr>
            <w:r w:rsidRPr="008335D5">
              <w:rPr>
                <w:rFonts w:cs="Arial"/>
                <w:color w:val="000000"/>
              </w:rPr>
              <w:t>2</w:t>
            </w:r>
          </w:p>
        </w:tc>
        <w:tc>
          <w:tcPr>
            <w:tcW w:w="1529" w:type="dxa"/>
            <w:noWrap/>
            <w:vAlign w:val="center"/>
            <w:hideMark/>
          </w:tcPr>
          <w:p w14:paraId="49FC8D97" w14:textId="77777777" w:rsidR="00E007C4" w:rsidRPr="008335D5" w:rsidRDefault="00E007C4" w:rsidP="00BD616C">
            <w:pPr>
              <w:jc w:val="center"/>
              <w:rPr>
                <w:rFonts w:cs="Arial"/>
              </w:rPr>
            </w:pPr>
            <w:r w:rsidRPr="008335D5">
              <w:rPr>
                <w:rFonts w:cs="Arial"/>
                <w:color w:val="000000"/>
              </w:rPr>
              <w:t>1 2 3</w:t>
            </w:r>
          </w:p>
        </w:tc>
      </w:tr>
      <w:tr w:rsidR="00E007C4" w:rsidRPr="008335D5" w14:paraId="5574513E" w14:textId="77777777" w:rsidTr="00BD616C">
        <w:trPr>
          <w:trHeight w:val="300"/>
          <w:jc w:val="center"/>
        </w:trPr>
        <w:tc>
          <w:tcPr>
            <w:tcW w:w="760" w:type="dxa"/>
            <w:noWrap/>
            <w:vAlign w:val="center"/>
            <w:hideMark/>
          </w:tcPr>
          <w:p w14:paraId="7A569C27" w14:textId="77777777" w:rsidR="00E007C4" w:rsidRPr="008335D5" w:rsidRDefault="00E007C4" w:rsidP="00BD616C">
            <w:pPr>
              <w:jc w:val="center"/>
              <w:rPr>
                <w:rFonts w:cs="Arial"/>
              </w:rPr>
            </w:pPr>
            <w:r w:rsidRPr="008335D5">
              <w:rPr>
                <w:rFonts w:cs="Arial"/>
                <w:color w:val="000000"/>
              </w:rPr>
              <w:t>2</w:t>
            </w:r>
          </w:p>
        </w:tc>
        <w:tc>
          <w:tcPr>
            <w:tcW w:w="1420" w:type="dxa"/>
            <w:noWrap/>
            <w:vAlign w:val="center"/>
            <w:hideMark/>
          </w:tcPr>
          <w:p w14:paraId="67B16BF1" w14:textId="77777777" w:rsidR="00E007C4" w:rsidRPr="008335D5" w:rsidRDefault="00E007C4" w:rsidP="00BD616C">
            <w:pPr>
              <w:jc w:val="center"/>
              <w:rPr>
                <w:rFonts w:cs="Arial"/>
              </w:rPr>
            </w:pPr>
            <w:r w:rsidRPr="008335D5">
              <w:rPr>
                <w:rFonts w:cs="Arial"/>
                <w:color w:val="000000"/>
              </w:rPr>
              <w:t>31.84</w:t>
            </w:r>
          </w:p>
        </w:tc>
        <w:tc>
          <w:tcPr>
            <w:tcW w:w="1150" w:type="dxa"/>
            <w:noWrap/>
            <w:vAlign w:val="center"/>
            <w:hideMark/>
          </w:tcPr>
          <w:p w14:paraId="1C86EC6C" w14:textId="77777777" w:rsidR="00E007C4" w:rsidRPr="008335D5" w:rsidRDefault="00E007C4" w:rsidP="00BD616C">
            <w:pPr>
              <w:jc w:val="center"/>
              <w:rPr>
                <w:rFonts w:cs="Arial"/>
              </w:rPr>
            </w:pPr>
            <w:r w:rsidRPr="008335D5">
              <w:rPr>
                <w:rFonts w:cs="Arial"/>
                <w:color w:val="000000"/>
              </w:rPr>
              <w:t>1</w:t>
            </w:r>
          </w:p>
        </w:tc>
        <w:tc>
          <w:tcPr>
            <w:tcW w:w="1529" w:type="dxa"/>
            <w:noWrap/>
            <w:vAlign w:val="center"/>
            <w:hideMark/>
          </w:tcPr>
          <w:p w14:paraId="7F28A5FA" w14:textId="77777777" w:rsidR="00E007C4" w:rsidRPr="008335D5" w:rsidRDefault="00E007C4" w:rsidP="00BD616C">
            <w:pPr>
              <w:jc w:val="center"/>
              <w:rPr>
                <w:rFonts w:cs="Arial"/>
              </w:rPr>
            </w:pPr>
            <w:r w:rsidRPr="008335D5">
              <w:rPr>
                <w:rFonts w:cs="Arial"/>
                <w:color w:val="000000"/>
              </w:rPr>
              <w:t>1 3</w:t>
            </w:r>
          </w:p>
        </w:tc>
      </w:tr>
      <w:tr w:rsidR="00E007C4" w:rsidRPr="008335D5" w14:paraId="3DCA0E5F" w14:textId="77777777" w:rsidTr="00BD616C">
        <w:trPr>
          <w:trHeight w:val="300"/>
          <w:jc w:val="center"/>
        </w:trPr>
        <w:tc>
          <w:tcPr>
            <w:tcW w:w="760" w:type="dxa"/>
            <w:noWrap/>
            <w:vAlign w:val="center"/>
            <w:hideMark/>
          </w:tcPr>
          <w:p w14:paraId="6A5DA73D" w14:textId="77777777" w:rsidR="00E007C4" w:rsidRPr="008335D5" w:rsidRDefault="00E007C4" w:rsidP="00BD616C">
            <w:pPr>
              <w:jc w:val="center"/>
              <w:rPr>
                <w:rFonts w:cs="Arial"/>
              </w:rPr>
            </w:pPr>
            <w:r w:rsidRPr="008335D5">
              <w:rPr>
                <w:rFonts w:cs="Arial"/>
                <w:color w:val="000000"/>
              </w:rPr>
              <w:t>3</w:t>
            </w:r>
          </w:p>
        </w:tc>
        <w:tc>
          <w:tcPr>
            <w:tcW w:w="1420" w:type="dxa"/>
            <w:noWrap/>
            <w:vAlign w:val="center"/>
            <w:hideMark/>
          </w:tcPr>
          <w:p w14:paraId="25E5C8B2" w14:textId="77777777" w:rsidR="00E007C4" w:rsidRPr="008335D5" w:rsidRDefault="00E007C4" w:rsidP="00BD616C">
            <w:pPr>
              <w:jc w:val="center"/>
              <w:rPr>
                <w:rFonts w:cs="Arial"/>
              </w:rPr>
            </w:pPr>
            <w:r w:rsidRPr="008335D5">
              <w:rPr>
                <w:rFonts w:cs="Arial"/>
                <w:color w:val="000000"/>
              </w:rPr>
              <w:t>43.07</w:t>
            </w:r>
          </w:p>
        </w:tc>
        <w:tc>
          <w:tcPr>
            <w:tcW w:w="1150" w:type="dxa"/>
            <w:noWrap/>
            <w:vAlign w:val="center"/>
            <w:hideMark/>
          </w:tcPr>
          <w:p w14:paraId="7B511FF7" w14:textId="77777777" w:rsidR="00E007C4" w:rsidRPr="008335D5" w:rsidRDefault="00E007C4" w:rsidP="00BD616C">
            <w:pPr>
              <w:jc w:val="center"/>
              <w:rPr>
                <w:rFonts w:cs="Arial"/>
              </w:rPr>
            </w:pPr>
            <w:r w:rsidRPr="008335D5">
              <w:rPr>
                <w:rFonts w:cs="Arial"/>
                <w:color w:val="000000"/>
              </w:rPr>
              <w:t>2</w:t>
            </w:r>
          </w:p>
        </w:tc>
        <w:tc>
          <w:tcPr>
            <w:tcW w:w="1529" w:type="dxa"/>
            <w:noWrap/>
            <w:vAlign w:val="center"/>
            <w:hideMark/>
          </w:tcPr>
          <w:p w14:paraId="7244359F" w14:textId="77777777" w:rsidR="00E007C4" w:rsidRPr="008335D5" w:rsidRDefault="00E007C4" w:rsidP="00BD616C">
            <w:pPr>
              <w:jc w:val="center"/>
              <w:rPr>
                <w:rFonts w:cs="Arial"/>
              </w:rPr>
            </w:pPr>
            <w:r w:rsidRPr="008335D5">
              <w:rPr>
                <w:rFonts w:cs="Arial"/>
                <w:color w:val="000000"/>
              </w:rPr>
              <w:t>1 2</w:t>
            </w:r>
          </w:p>
        </w:tc>
      </w:tr>
    </w:tbl>
    <w:p w14:paraId="0B9624DD" w14:textId="77777777" w:rsidR="00E007C4" w:rsidRPr="008335D5" w:rsidRDefault="00E007C4" w:rsidP="00E007C4">
      <w:pPr>
        <w:rPr>
          <w:rFonts w:cs="Arial"/>
        </w:rPr>
      </w:pPr>
    </w:p>
    <w:p w14:paraId="1A10D74D" w14:textId="77777777" w:rsidR="00E007C4" w:rsidRDefault="00E007C4" w:rsidP="00E007C4">
      <w:pPr>
        <w:rPr>
          <w:rFonts w:cs="Arial"/>
        </w:rPr>
        <w:sectPr w:rsidR="00E007C4" w:rsidSect="00FF5DCB">
          <w:footerReference w:type="default" r:id="rId75"/>
          <w:pgSz w:w="12240" w:h="15840"/>
          <w:pgMar w:top="1440" w:right="1440" w:bottom="1440" w:left="1440" w:header="720" w:footer="720" w:gutter="0"/>
          <w:pgNumType w:start="1" w:chapStyle="6"/>
          <w:cols w:space="720"/>
          <w:docGrid w:linePitch="360"/>
        </w:sectPr>
      </w:pPr>
    </w:p>
    <w:p w14:paraId="45439F38" w14:textId="5107CD97" w:rsidR="00E007C4" w:rsidRPr="008335D5" w:rsidRDefault="00E007C4" w:rsidP="00E007C4">
      <w:pPr>
        <w:pStyle w:val="Heading1"/>
        <w:rPr>
          <w:rFonts w:asciiTheme="minorHAnsi" w:hAnsiTheme="minorHAnsi" w:cs="Arial"/>
        </w:rPr>
      </w:pPr>
      <w:bookmarkStart w:id="70" w:name="_Toc407087715"/>
      <w:r w:rsidRPr="008335D5">
        <w:rPr>
          <w:rFonts w:asciiTheme="minorHAnsi" w:hAnsiTheme="minorHAnsi" w:cs="Arial"/>
        </w:rPr>
        <w:lastRenderedPageBreak/>
        <w:t xml:space="preserve">Appendix </w:t>
      </w:r>
      <w:r>
        <w:rPr>
          <w:rFonts w:asciiTheme="minorHAnsi" w:hAnsiTheme="minorHAnsi" w:cs="Arial"/>
        </w:rPr>
        <w:t>D</w:t>
      </w:r>
      <w:r w:rsidRPr="008335D5">
        <w:rPr>
          <w:rFonts w:asciiTheme="minorHAnsi" w:hAnsiTheme="minorHAnsi" w:cs="Arial"/>
        </w:rPr>
        <w:t xml:space="preserve"> – Bridge 138 Performance Evaluation and Load Rating Analysis</w:t>
      </w:r>
      <w:bookmarkEnd w:id="70"/>
    </w:p>
    <w:p w14:paraId="4E400E5F" w14:textId="77777777" w:rsidR="00E007C4" w:rsidRPr="008335D5" w:rsidRDefault="00E007C4" w:rsidP="00E007C4">
      <w:pPr>
        <w:spacing w:after="0" w:line="240" w:lineRule="auto"/>
        <w:rPr>
          <w:rFonts w:cs="Arial"/>
          <w:b/>
          <w:sz w:val="24"/>
        </w:rPr>
      </w:pPr>
      <w:r w:rsidRPr="008335D5">
        <w:rPr>
          <w:rFonts w:cs="Arial"/>
          <w:b/>
          <w:sz w:val="24"/>
        </w:rPr>
        <w:t>North</w:t>
      </w:r>
      <w:r>
        <w:rPr>
          <w:rFonts w:cs="Arial"/>
          <w:b/>
          <w:sz w:val="24"/>
        </w:rPr>
        <w:t xml:space="preserve">ampton County Bridge </w:t>
      </w:r>
      <w:r w:rsidRPr="008335D5">
        <w:rPr>
          <w:rFonts w:cs="Arial"/>
          <w:b/>
          <w:sz w:val="24"/>
        </w:rPr>
        <w:t>138</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E007C4" w:rsidRPr="008335D5" w14:paraId="508E1D34" w14:textId="77777777" w:rsidTr="00BD616C">
        <w:trPr>
          <w:trHeight w:val="260"/>
        </w:trPr>
        <w:tc>
          <w:tcPr>
            <w:tcW w:w="3294" w:type="dxa"/>
          </w:tcPr>
          <w:p w14:paraId="0A7422FD" w14:textId="77777777" w:rsidR="00E007C4" w:rsidRPr="008335D5" w:rsidRDefault="00E007C4" w:rsidP="00BD616C">
            <w:pPr>
              <w:tabs>
                <w:tab w:val="left" w:pos="1980"/>
              </w:tabs>
              <w:rPr>
                <w:rFonts w:cs="Arial"/>
              </w:rPr>
            </w:pPr>
            <w:r w:rsidRPr="008335D5">
              <w:rPr>
                <w:rFonts w:cs="Arial"/>
                <w:b/>
              </w:rPr>
              <w:t>BMS No:</w:t>
            </w:r>
          </w:p>
        </w:tc>
        <w:tc>
          <w:tcPr>
            <w:tcW w:w="3294" w:type="dxa"/>
          </w:tcPr>
          <w:p w14:paraId="246EFA89" w14:textId="77777777" w:rsidR="00E007C4" w:rsidRPr="008335D5" w:rsidRDefault="00E007C4" w:rsidP="00BD616C">
            <w:pPr>
              <w:tabs>
                <w:tab w:val="left" w:pos="1980"/>
              </w:tabs>
              <w:rPr>
                <w:rFonts w:cs="Arial"/>
              </w:rPr>
            </w:pPr>
            <w:r w:rsidRPr="008335D5">
              <w:rPr>
                <w:rFonts w:cs="Arial"/>
              </w:rPr>
              <w:t>48 721 0564 9138</w:t>
            </w:r>
          </w:p>
        </w:tc>
      </w:tr>
      <w:tr w:rsidR="00E007C4" w:rsidRPr="008335D5" w14:paraId="00B8712D" w14:textId="77777777" w:rsidTr="00BD616C">
        <w:trPr>
          <w:trHeight w:val="70"/>
        </w:trPr>
        <w:tc>
          <w:tcPr>
            <w:tcW w:w="3294" w:type="dxa"/>
          </w:tcPr>
          <w:p w14:paraId="77034002" w14:textId="77777777" w:rsidR="00E007C4" w:rsidRPr="008335D5" w:rsidRDefault="00E007C4" w:rsidP="00BD616C">
            <w:pPr>
              <w:tabs>
                <w:tab w:val="left" w:pos="1980"/>
              </w:tabs>
              <w:rPr>
                <w:rFonts w:cs="Arial"/>
                <w:b/>
              </w:rPr>
            </w:pPr>
            <w:r w:rsidRPr="008335D5">
              <w:rPr>
                <w:rFonts w:cs="Arial"/>
                <w:b/>
              </w:rPr>
              <w:t>Feature Carried:</w:t>
            </w:r>
          </w:p>
        </w:tc>
        <w:tc>
          <w:tcPr>
            <w:tcW w:w="3294" w:type="dxa"/>
          </w:tcPr>
          <w:p w14:paraId="52BB910D" w14:textId="77777777" w:rsidR="00E007C4" w:rsidRPr="008335D5" w:rsidRDefault="00E007C4" w:rsidP="00BD616C">
            <w:pPr>
              <w:tabs>
                <w:tab w:val="left" w:pos="1980"/>
              </w:tabs>
              <w:rPr>
                <w:rFonts w:cs="Arial"/>
              </w:rPr>
            </w:pPr>
            <w:r w:rsidRPr="008335D5">
              <w:rPr>
                <w:rFonts w:cs="Arial"/>
                <w:color w:val="262626"/>
              </w:rPr>
              <w:t>Club Road</w:t>
            </w:r>
          </w:p>
        </w:tc>
      </w:tr>
      <w:tr w:rsidR="00E007C4" w:rsidRPr="008335D5" w14:paraId="790D102A" w14:textId="77777777" w:rsidTr="00BD616C">
        <w:trPr>
          <w:trHeight w:val="70"/>
        </w:trPr>
        <w:tc>
          <w:tcPr>
            <w:tcW w:w="3294" w:type="dxa"/>
          </w:tcPr>
          <w:p w14:paraId="3EDA6978" w14:textId="77777777" w:rsidR="00E007C4" w:rsidRPr="008335D5" w:rsidRDefault="00E007C4" w:rsidP="00BD616C">
            <w:pPr>
              <w:tabs>
                <w:tab w:val="left" w:pos="1980"/>
              </w:tabs>
              <w:rPr>
                <w:rFonts w:cs="Arial"/>
                <w:b/>
              </w:rPr>
            </w:pPr>
            <w:r w:rsidRPr="008335D5">
              <w:rPr>
                <w:rFonts w:cs="Arial"/>
                <w:b/>
              </w:rPr>
              <w:t>Feature Intersected:</w:t>
            </w:r>
          </w:p>
        </w:tc>
        <w:tc>
          <w:tcPr>
            <w:tcW w:w="3294" w:type="dxa"/>
          </w:tcPr>
          <w:p w14:paraId="5C0CFB2F" w14:textId="77777777" w:rsidR="00E007C4" w:rsidRPr="008335D5" w:rsidRDefault="00E007C4" w:rsidP="00BD616C">
            <w:pPr>
              <w:tabs>
                <w:tab w:val="left" w:pos="1980"/>
              </w:tabs>
              <w:rPr>
                <w:rFonts w:cs="Arial"/>
              </w:rPr>
            </w:pPr>
            <w:proofErr w:type="spellStart"/>
            <w:r w:rsidRPr="008335D5">
              <w:rPr>
                <w:rFonts w:cs="Arial"/>
                <w:color w:val="262626"/>
              </w:rPr>
              <w:t>Hokendauqua</w:t>
            </w:r>
            <w:proofErr w:type="spellEnd"/>
            <w:r w:rsidRPr="008335D5">
              <w:rPr>
                <w:rFonts w:cs="Arial"/>
                <w:color w:val="262626"/>
              </w:rPr>
              <w:t xml:space="preserve"> Creek</w:t>
            </w:r>
          </w:p>
        </w:tc>
      </w:tr>
      <w:tr w:rsidR="00E007C4" w:rsidRPr="008335D5" w14:paraId="27F3C509" w14:textId="77777777" w:rsidTr="00BD616C">
        <w:trPr>
          <w:trHeight w:val="233"/>
        </w:trPr>
        <w:tc>
          <w:tcPr>
            <w:tcW w:w="3294" w:type="dxa"/>
          </w:tcPr>
          <w:p w14:paraId="05321026" w14:textId="77777777" w:rsidR="00E007C4" w:rsidRPr="008335D5" w:rsidRDefault="00E007C4" w:rsidP="00BD616C">
            <w:pPr>
              <w:tabs>
                <w:tab w:val="left" w:pos="1980"/>
              </w:tabs>
              <w:rPr>
                <w:rFonts w:cs="Arial"/>
              </w:rPr>
            </w:pPr>
            <w:r w:rsidRPr="008335D5">
              <w:rPr>
                <w:rFonts w:cs="Arial"/>
                <w:b/>
              </w:rPr>
              <w:t>Structure Type:</w:t>
            </w:r>
          </w:p>
        </w:tc>
        <w:tc>
          <w:tcPr>
            <w:tcW w:w="3294" w:type="dxa"/>
          </w:tcPr>
          <w:p w14:paraId="6CA24311" w14:textId="77777777" w:rsidR="00E007C4" w:rsidRPr="008335D5" w:rsidRDefault="00E007C4" w:rsidP="00BD616C">
            <w:pPr>
              <w:tabs>
                <w:tab w:val="left" w:pos="1980"/>
              </w:tabs>
              <w:rPr>
                <w:rFonts w:cs="Arial"/>
              </w:rPr>
            </w:pPr>
            <w:r w:rsidRPr="008335D5">
              <w:rPr>
                <w:rFonts w:cs="Arial"/>
              </w:rPr>
              <w:t>Simply Supported Concrete Encased Steel I-Beam</w:t>
            </w:r>
          </w:p>
        </w:tc>
      </w:tr>
      <w:tr w:rsidR="00E007C4" w:rsidRPr="008335D5" w14:paraId="41596628" w14:textId="77777777" w:rsidTr="00BD616C">
        <w:trPr>
          <w:trHeight w:val="70"/>
        </w:trPr>
        <w:tc>
          <w:tcPr>
            <w:tcW w:w="3294" w:type="dxa"/>
          </w:tcPr>
          <w:p w14:paraId="4DDAA670" w14:textId="77777777" w:rsidR="00E007C4" w:rsidRPr="008335D5" w:rsidRDefault="00E007C4" w:rsidP="00BD616C">
            <w:pPr>
              <w:tabs>
                <w:tab w:val="left" w:pos="1980"/>
              </w:tabs>
              <w:rPr>
                <w:rFonts w:cs="Arial"/>
                <w:b/>
              </w:rPr>
            </w:pPr>
          </w:p>
        </w:tc>
        <w:tc>
          <w:tcPr>
            <w:tcW w:w="3294" w:type="dxa"/>
          </w:tcPr>
          <w:p w14:paraId="582FEB0E" w14:textId="77777777" w:rsidR="00E007C4" w:rsidRPr="008335D5" w:rsidRDefault="00E007C4" w:rsidP="00BD616C">
            <w:pPr>
              <w:tabs>
                <w:tab w:val="left" w:pos="1980"/>
              </w:tabs>
              <w:rPr>
                <w:rFonts w:cs="Arial"/>
              </w:rPr>
            </w:pPr>
          </w:p>
        </w:tc>
      </w:tr>
      <w:tr w:rsidR="00E007C4" w:rsidRPr="008335D5" w14:paraId="01C093FB" w14:textId="77777777" w:rsidTr="00BD616C">
        <w:trPr>
          <w:trHeight w:val="70"/>
        </w:trPr>
        <w:tc>
          <w:tcPr>
            <w:tcW w:w="3294" w:type="dxa"/>
          </w:tcPr>
          <w:p w14:paraId="1DB0DFDB" w14:textId="77777777" w:rsidR="00E007C4" w:rsidRPr="008335D5" w:rsidRDefault="00E007C4" w:rsidP="00BD616C">
            <w:pPr>
              <w:tabs>
                <w:tab w:val="left" w:pos="1980"/>
              </w:tabs>
              <w:rPr>
                <w:rFonts w:cs="Arial"/>
                <w:b/>
              </w:rPr>
            </w:pPr>
            <w:r w:rsidRPr="008335D5">
              <w:rPr>
                <w:rFonts w:cs="Arial"/>
                <w:b/>
              </w:rPr>
              <w:t>Test Date:</w:t>
            </w:r>
          </w:p>
        </w:tc>
        <w:tc>
          <w:tcPr>
            <w:tcW w:w="3294" w:type="dxa"/>
          </w:tcPr>
          <w:p w14:paraId="25888770" w14:textId="77777777" w:rsidR="00E007C4" w:rsidRPr="008335D5" w:rsidRDefault="00E007C4" w:rsidP="00BD616C">
            <w:pPr>
              <w:tabs>
                <w:tab w:val="left" w:pos="1980"/>
              </w:tabs>
              <w:rPr>
                <w:rFonts w:cs="Arial"/>
                <w:b/>
              </w:rPr>
            </w:pPr>
            <w:r w:rsidRPr="008335D5">
              <w:rPr>
                <w:rFonts w:cs="Arial"/>
              </w:rPr>
              <w:t>09/08/2014</w:t>
            </w:r>
          </w:p>
        </w:tc>
      </w:tr>
      <w:tr w:rsidR="00E007C4" w:rsidRPr="008335D5" w14:paraId="5C205918" w14:textId="77777777" w:rsidTr="00BD616C">
        <w:trPr>
          <w:trHeight w:val="70"/>
        </w:trPr>
        <w:tc>
          <w:tcPr>
            <w:tcW w:w="3294" w:type="dxa"/>
          </w:tcPr>
          <w:p w14:paraId="53F9B1D0" w14:textId="77777777" w:rsidR="00E007C4" w:rsidRPr="008335D5" w:rsidRDefault="00E007C4" w:rsidP="00BD616C">
            <w:pPr>
              <w:tabs>
                <w:tab w:val="left" w:pos="1980"/>
              </w:tabs>
              <w:rPr>
                <w:rFonts w:cs="Arial"/>
                <w:b/>
              </w:rPr>
            </w:pPr>
            <w:r w:rsidRPr="008335D5">
              <w:rPr>
                <w:rFonts w:cs="Arial"/>
                <w:b/>
              </w:rPr>
              <w:t>Test Type:</w:t>
            </w:r>
          </w:p>
        </w:tc>
        <w:tc>
          <w:tcPr>
            <w:tcW w:w="3294" w:type="dxa"/>
          </w:tcPr>
          <w:p w14:paraId="2D276A28" w14:textId="77777777" w:rsidR="00E007C4" w:rsidRPr="008335D5" w:rsidRDefault="00E007C4" w:rsidP="00BD616C">
            <w:pPr>
              <w:tabs>
                <w:tab w:val="left" w:pos="1980"/>
              </w:tabs>
              <w:rPr>
                <w:rFonts w:cs="Arial"/>
                <w:b/>
              </w:rPr>
            </w:pPr>
            <w:r w:rsidRPr="008335D5">
              <w:rPr>
                <w:rFonts w:cs="Arial"/>
              </w:rPr>
              <w:t>Dynamic Test</w:t>
            </w:r>
          </w:p>
        </w:tc>
      </w:tr>
      <w:tr w:rsidR="00E007C4" w:rsidRPr="008335D5" w14:paraId="21A4E403" w14:textId="77777777" w:rsidTr="00BD616C">
        <w:trPr>
          <w:trHeight w:val="70"/>
        </w:trPr>
        <w:tc>
          <w:tcPr>
            <w:tcW w:w="3294" w:type="dxa"/>
          </w:tcPr>
          <w:p w14:paraId="6006E261" w14:textId="77777777" w:rsidR="00E007C4" w:rsidRPr="008335D5" w:rsidRDefault="00E007C4" w:rsidP="00BD616C">
            <w:pPr>
              <w:tabs>
                <w:tab w:val="left" w:pos="1980"/>
              </w:tabs>
              <w:rPr>
                <w:rFonts w:cs="Arial"/>
                <w:b/>
              </w:rPr>
            </w:pPr>
            <w:r w:rsidRPr="008335D5">
              <w:rPr>
                <w:rFonts w:cs="Arial"/>
                <w:b/>
              </w:rPr>
              <w:t>Analysis and Rating Method:</w:t>
            </w:r>
          </w:p>
        </w:tc>
        <w:tc>
          <w:tcPr>
            <w:tcW w:w="3294" w:type="dxa"/>
          </w:tcPr>
          <w:p w14:paraId="03279C54" w14:textId="77777777" w:rsidR="00E007C4" w:rsidRPr="008335D5" w:rsidRDefault="00E007C4" w:rsidP="00BD616C">
            <w:pPr>
              <w:tabs>
                <w:tab w:val="left" w:pos="1980"/>
              </w:tabs>
              <w:rPr>
                <w:rFonts w:cs="Arial"/>
              </w:rPr>
            </w:pPr>
            <w:r w:rsidRPr="008335D5">
              <w:rPr>
                <w:rFonts w:cs="Arial"/>
              </w:rPr>
              <w:t>AASHTO LRFR</w:t>
            </w:r>
          </w:p>
        </w:tc>
      </w:tr>
    </w:tbl>
    <w:p w14:paraId="4DCC01FC" w14:textId="77777777" w:rsidR="00E007C4" w:rsidRPr="008335D5" w:rsidRDefault="00E007C4" w:rsidP="00E007C4">
      <w:pPr>
        <w:rPr>
          <w:rFonts w:cs="Arial"/>
          <w:sz w:val="24"/>
          <w:szCs w:val="24"/>
        </w:rPr>
      </w:pPr>
    </w:p>
    <w:p w14:paraId="2675088D" w14:textId="77777777" w:rsidR="00E007C4" w:rsidRPr="008335D5" w:rsidRDefault="00E007C4" w:rsidP="00E007C4">
      <w:pPr>
        <w:rPr>
          <w:rFonts w:cs="Arial"/>
          <w:b/>
        </w:rPr>
      </w:pPr>
    </w:p>
    <w:p w14:paraId="72D5C131" w14:textId="77777777" w:rsidR="00E007C4" w:rsidRPr="008335D5" w:rsidRDefault="00E007C4" w:rsidP="00E007C4">
      <w:pPr>
        <w:rPr>
          <w:rFonts w:cs="Arial"/>
          <w:b/>
        </w:rPr>
      </w:pPr>
    </w:p>
    <w:p w14:paraId="0D6168F1" w14:textId="77777777" w:rsidR="00E007C4" w:rsidRPr="008335D5" w:rsidRDefault="00E007C4" w:rsidP="00E007C4">
      <w:pPr>
        <w:rPr>
          <w:rFonts w:cs="Arial"/>
          <w:b/>
        </w:rPr>
      </w:pPr>
    </w:p>
    <w:p w14:paraId="6D03AE01" w14:textId="77777777" w:rsidR="00E007C4" w:rsidRPr="008335D5" w:rsidRDefault="00E007C4" w:rsidP="00E007C4">
      <w:pPr>
        <w:rPr>
          <w:rFonts w:cs="Arial"/>
          <w:b/>
        </w:rPr>
      </w:pPr>
    </w:p>
    <w:p w14:paraId="41374F01" w14:textId="77777777" w:rsidR="00E007C4" w:rsidRPr="008335D5" w:rsidRDefault="00E007C4" w:rsidP="00E007C4">
      <w:pPr>
        <w:rPr>
          <w:rFonts w:cs="Arial"/>
          <w:b/>
        </w:rPr>
      </w:pPr>
    </w:p>
    <w:p w14:paraId="39FA17C6" w14:textId="77777777" w:rsidR="003D3084" w:rsidRPr="008335D5" w:rsidRDefault="003D3084" w:rsidP="003D3084">
      <w:pPr>
        <w:pStyle w:val="Caption"/>
        <w:jc w:val="center"/>
        <w:rPr>
          <w:rFonts w:cs="Arial"/>
        </w:rPr>
      </w:pPr>
      <w:r>
        <w:t xml:space="preserve">Table 1. </w:t>
      </w:r>
      <w:r w:rsidRPr="00194361">
        <w:rPr>
          <w:i/>
        </w:rPr>
        <w:t>A Priori</w:t>
      </w:r>
      <w:r>
        <w:t>, and Final Calibrated Model Ratings for all three spans of Bridge 138.</w:t>
      </w:r>
    </w:p>
    <w:tbl>
      <w:tblPr>
        <w:tblW w:w="4471" w:type="dxa"/>
        <w:jc w:val="center"/>
        <w:tblInd w:w="93" w:type="dxa"/>
        <w:tblLook w:val="04A0" w:firstRow="1" w:lastRow="0" w:firstColumn="1" w:lastColumn="0" w:noHBand="0" w:noVBand="1"/>
      </w:tblPr>
      <w:tblGrid>
        <w:gridCol w:w="2280"/>
        <w:gridCol w:w="1078"/>
        <w:gridCol w:w="1113"/>
      </w:tblGrid>
      <w:tr w:rsidR="003D3084" w:rsidRPr="00BD616C" w14:paraId="0DDEC1EF" w14:textId="77777777" w:rsidTr="00C67A61">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4A6ECB44" w14:textId="77777777" w:rsidR="003D3084" w:rsidRPr="00BD616C" w:rsidRDefault="003D3084" w:rsidP="00C67A61">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Bridge 138</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1778BC5C"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r>
      <w:tr w:rsidR="003D3084" w:rsidRPr="00BD616C" w14:paraId="4D5C9F27" w14:textId="77777777" w:rsidTr="00C67A61">
        <w:trPr>
          <w:trHeight w:val="330"/>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35C29D41" w14:textId="77777777" w:rsidR="003D3084" w:rsidRPr="00BD616C" w:rsidRDefault="003D3084" w:rsidP="00C67A61">
            <w:pPr>
              <w:spacing w:after="0" w:line="240" w:lineRule="auto"/>
              <w:jc w:val="center"/>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center"/>
            <w:hideMark/>
          </w:tcPr>
          <w:p w14:paraId="06179FA2"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5353B53C"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3D3084" w:rsidRPr="00BD616C" w14:paraId="7AC3B857" w14:textId="77777777" w:rsidTr="00C67A61">
        <w:trPr>
          <w:trHeight w:val="330"/>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75528BA2"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A-Priori</w:t>
            </w:r>
          </w:p>
        </w:tc>
      </w:tr>
      <w:tr w:rsidR="003D3084" w:rsidRPr="00BD616C" w14:paraId="68E517A4" w14:textId="77777777" w:rsidTr="00C67A61">
        <w:trPr>
          <w:trHeight w:val="315"/>
          <w:jc w:val="center"/>
        </w:trPr>
        <w:tc>
          <w:tcPr>
            <w:tcW w:w="2280" w:type="dxa"/>
            <w:tcBorders>
              <w:top w:val="nil"/>
              <w:left w:val="single" w:sz="8" w:space="0" w:color="auto"/>
              <w:bottom w:val="nil"/>
              <w:right w:val="nil"/>
            </w:tcBorders>
            <w:shd w:val="clear" w:color="auto" w:fill="auto"/>
            <w:noWrap/>
            <w:vAlign w:val="center"/>
            <w:hideMark/>
          </w:tcPr>
          <w:p w14:paraId="4183D06D"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78DFB1F2"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1.63</w:t>
            </w:r>
          </w:p>
        </w:tc>
        <w:tc>
          <w:tcPr>
            <w:tcW w:w="1113" w:type="dxa"/>
            <w:tcBorders>
              <w:top w:val="nil"/>
              <w:left w:val="nil"/>
              <w:bottom w:val="nil"/>
              <w:right w:val="single" w:sz="8" w:space="0" w:color="auto"/>
            </w:tcBorders>
            <w:shd w:val="clear" w:color="auto" w:fill="auto"/>
            <w:noWrap/>
            <w:vAlign w:val="center"/>
            <w:hideMark/>
          </w:tcPr>
          <w:p w14:paraId="38BA94A4"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2.11</w:t>
            </w:r>
          </w:p>
        </w:tc>
      </w:tr>
      <w:tr w:rsidR="003D3084" w:rsidRPr="00BD616C" w14:paraId="7D124D1E" w14:textId="77777777" w:rsidTr="00C67A61">
        <w:trPr>
          <w:trHeight w:val="315"/>
          <w:jc w:val="center"/>
        </w:trPr>
        <w:tc>
          <w:tcPr>
            <w:tcW w:w="2280" w:type="dxa"/>
            <w:tcBorders>
              <w:top w:val="nil"/>
              <w:left w:val="single" w:sz="8" w:space="0" w:color="auto"/>
              <w:bottom w:val="nil"/>
              <w:right w:val="nil"/>
            </w:tcBorders>
            <w:shd w:val="clear" w:color="auto" w:fill="auto"/>
            <w:noWrap/>
            <w:vAlign w:val="center"/>
            <w:hideMark/>
          </w:tcPr>
          <w:p w14:paraId="37C8D408"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2E7B0E80"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1.48</w:t>
            </w:r>
          </w:p>
        </w:tc>
        <w:tc>
          <w:tcPr>
            <w:tcW w:w="1113" w:type="dxa"/>
            <w:tcBorders>
              <w:top w:val="nil"/>
              <w:left w:val="nil"/>
              <w:bottom w:val="nil"/>
              <w:right w:val="single" w:sz="8" w:space="0" w:color="auto"/>
            </w:tcBorders>
            <w:shd w:val="clear" w:color="auto" w:fill="auto"/>
            <w:noWrap/>
            <w:vAlign w:val="center"/>
            <w:hideMark/>
          </w:tcPr>
          <w:p w14:paraId="41E804F0"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1.93</w:t>
            </w:r>
          </w:p>
        </w:tc>
      </w:tr>
      <w:tr w:rsidR="0033362D" w:rsidRPr="00BD616C" w14:paraId="67B3D26E" w14:textId="77777777" w:rsidTr="00C67A61">
        <w:trPr>
          <w:trHeight w:val="315"/>
          <w:jc w:val="center"/>
        </w:trPr>
        <w:tc>
          <w:tcPr>
            <w:tcW w:w="2280" w:type="dxa"/>
            <w:tcBorders>
              <w:top w:val="nil"/>
              <w:left w:val="single" w:sz="8" w:space="0" w:color="auto"/>
              <w:bottom w:val="nil"/>
              <w:right w:val="nil"/>
            </w:tcBorders>
            <w:shd w:val="clear" w:color="auto" w:fill="auto"/>
            <w:noWrap/>
            <w:vAlign w:val="center"/>
          </w:tcPr>
          <w:p w14:paraId="16D20E7E" w14:textId="78F11E86" w:rsidR="0033362D" w:rsidRPr="00BD616C" w:rsidRDefault="0033362D" w:rsidP="00C67A6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1382A58F" w14:textId="0E3643CF"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1.75</w:t>
            </w:r>
          </w:p>
        </w:tc>
        <w:tc>
          <w:tcPr>
            <w:tcW w:w="1113" w:type="dxa"/>
            <w:tcBorders>
              <w:top w:val="nil"/>
              <w:left w:val="nil"/>
              <w:bottom w:val="nil"/>
              <w:right w:val="single" w:sz="8" w:space="0" w:color="auto"/>
            </w:tcBorders>
            <w:shd w:val="clear" w:color="auto" w:fill="auto"/>
            <w:noWrap/>
            <w:vAlign w:val="center"/>
          </w:tcPr>
          <w:p w14:paraId="161611C1" w14:textId="52D41B83"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2.93</w:t>
            </w:r>
          </w:p>
        </w:tc>
      </w:tr>
      <w:tr w:rsidR="003D3084" w:rsidRPr="00BD616C" w14:paraId="0ACC2A0D" w14:textId="77777777" w:rsidTr="00C67A61">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4225613F"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2F1096B6"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0.79</w:t>
            </w:r>
          </w:p>
        </w:tc>
        <w:tc>
          <w:tcPr>
            <w:tcW w:w="1113" w:type="dxa"/>
            <w:tcBorders>
              <w:top w:val="nil"/>
              <w:left w:val="nil"/>
              <w:bottom w:val="double" w:sz="6" w:space="0" w:color="auto"/>
              <w:right w:val="single" w:sz="8" w:space="0" w:color="auto"/>
            </w:tcBorders>
            <w:shd w:val="clear" w:color="auto" w:fill="auto"/>
            <w:noWrap/>
            <w:vAlign w:val="center"/>
            <w:hideMark/>
          </w:tcPr>
          <w:p w14:paraId="2A72A261"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1.62</w:t>
            </w:r>
          </w:p>
        </w:tc>
      </w:tr>
      <w:tr w:rsidR="003D3084" w:rsidRPr="00BD616C" w14:paraId="2557355A" w14:textId="77777777" w:rsidTr="00C67A61">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5575DAC9"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3D3084" w:rsidRPr="00BD616C" w14:paraId="383297F8" w14:textId="77777777" w:rsidTr="00C67A61">
        <w:trPr>
          <w:trHeight w:val="300"/>
          <w:jc w:val="center"/>
        </w:trPr>
        <w:tc>
          <w:tcPr>
            <w:tcW w:w="2280" w:type="dxa"/>
            <w:tcBorders>
              <w:top w:val="nil"/>
              <w:left w:val="single" w:sz="8" w:space="0" w:color="auto"/>
              <w:bottom w:val="nil"/>
              <w:right w:val="nil"/>
            </w:tcBorders>
            <w:shd w:val="clear" w:color="auto" w:fill="auto"/>
            <w:noWrap/>
            <w:vAlign w:val="center"/>
            <w:hideMark/>
          </w:tcPr>
          <w:p w14:paraId="1DA6797E"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168F884E"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1.71</w:t>
            </w:r>
          </w:p>
        </w:tc>
        <w:tc>
          <w:tcPr>
            <w:tcW w:w="1113" w:type="dxa"/>
            <w:tcBorders>
              <w:top w:val="nil"/>
              <w:left w:val="nil"/>
              <w:bottom w:val="nil"/>
              <w:right w:val="single" w:sz="8" w:space="0" w:color="auto"/>
            </w:tcBorders>
            <w:shd w:val="clear" w:color="auto" w:fill="auto"/>
            <w:noWrap/>
            <w:vAlign w:val="center"/>
            <w:hideMark/>
          </w:tcPr>
          <w:p w14:paraId="1B6CCE49"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2.22</w:t>
            </w:r>
          </w:p>
        </w:tc>
      </w:tr>
      <w:tr w:rsidR="003D3084" w:rsidRPr="00BD616C" w14:paraId="5350047B" w14:textId="77777777" w:rsidTr="00C67A61">
        <w:trPr>
          <w:trHeight w:val="289"/>
          <w:jc w:val="center"/>
        </w:trPr>
        <w:tc>
          <w:tcPr>
            <w:tcW w:w="2280" w:type="dxa"/>
            <w:tcBorders>
              <w:top w:val="nil"/>
              <w:left w:val="single" w:sz="8" w:space="0" w:color="auto"/>
              <w:bottom w:val="nil"/>
              <w:right w:val="nil"/>
            </w:tcBorders>
            <w:shd w:val="clear" w:color="auto" w:fill="auto"/>
            <w:noWrap/>
            <w:vAlign w:val="center"/>
            <w:hideMark/>
          </w:tcPr>
          <w:p w14:paraId="07FCC995" w14:textId="77777777" w:rsidR="003D3084" w:rsidRPr="00BD616C" w:rsidRDefault="003D3084"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07CE0D5C"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1.57</w:t>
            </w:r>
          </w:p>
        </w:tc>
        <w:tc>
          <w:tcPr>
            <w:tcW w:w="1113" w:type="dxa"/>
            <w:tcBorders>
              <w:top w:val="nil"/>
              <w:left w:val="nil"/>
              <w:bottom w:val="nil"/>
              <w:right w:val="single" w:sz="8" w:space="0" w:color="auto"/>
            </w:tcBorders>
            <w:shd w:val="clear" w:color="auto" w:fill="auto"/>
            <w:noWrap/>
            <w:vAlign w:val="center"/>
            <w:hideMark/>
          </w:tcPr>
          <w:p w14:paraId="06E326B1" w14:textId="77777777" w:rsidR="003D3084" w:rsidRPr="00BD616C" w:rsidRDefault="003D3084"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2.04</w:t>
            </w:r>
          </w:p>
        </w:tc>
      </w:tr>
      <w:tr w:rsidR="0033362D" w:rsidRPr="00BD616C" w14:paraId="37BA162A" w14:textId="77777777" w:rsidTr="00C67A61">
        <w:trPr>
          <w:trHeight w:val="289"/>
          <w:jc w:val="center"/>
        </w:trPr>
        <w:tc>
          <w:tcPr>
            <w:tcW w:w="2280" w:type="dxa"/>
            <w:tcBorders>
              <w:top w:val="nil"/>
              <w:left w:val="single" w:sz="8" w:space="0" w:color="auto"/>
              <w:bottom w:val="nil"/>
              <w:right w:val="nil"/>
            </w:tcBorders>
            <w:shd w:val="clear" w:color="auto" w:fill="auto"/>
            <w:noWrap/>
            <w:vAlign w:val="center"/>
          </w:tcPr>
          <w:p w14:paraId="2CD395A1" w14:textId="5AF1EDA2" w:rsidR="0033362D" w:rsidRPr="00BD616C" w:rsidRDefault="0033362D" w:rsidP="00C67A6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4C200D64" w14:textId="2E305D16"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1.83</w:t>
            </w:r>
          </w:p>
        </w:tc>
        <w:tc>
          <w:tcPr>
            <w:tcW w:w="1113" w:type="dxa"/>
            <w:tcBorders>
              <w:top w:val="nil"/>
              <w:left w:val="nil"/>
              <w:bottom w:val="nil"/>
              <w:right w:val="single" w:sz="8" w:space="0" w:color="auto"/>
            </w:tcBorders>
            <w:shd w:val="clear" w:color="auto" w:fill="auto"/>
            <w:noWrap/>
            <w:vAlign w:val="center"/>
          </w:tcPr>
          <w:p w14:paraId="04AE8F3F" w14:textId="106FEF6F" w:rsidR="0033362D" w:rsidRPr="00BD616C" w:rsidRDefault="0033362D" w:rsidP="00C67A61">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3.05</w:t>
            </w:r>
          </w:p>
        </w:tc>
      </w:tr>
      <w:tr w:rsidR="0033362D" w:rsidRPr="00BD616C" w14:paraId="3886B4ED" w14:textId="77777777" w:rsidTr="00C67A61">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3FC8B4A8" w14:textId="77777777" w:rsidR="0033362D" w:rsidRPr="00BD616C" w:rsidRDefault="0033362D"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11C75FEF"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0.85</w:t>
            </w:r>
          </w:p>
        </w:tc>
        <w:tc>
          <w:tcPr>
            <w:tcW w:w="1113" w:type="dxa"/>
            <w:tcBorders>
              <w:top w:val="nil"/>
              <w:left w:val="nil"/>
              <w:bottom w:val="double" w:sz="6" w:space="0" w:color="auto"/>
              <w:right w:val="single" w:sz="8" w:space="0" w:color="auto"/>
            </w:tcBorders>
            <w:shd w:val="clear" w:color="auto" w:fill="auto"/>
            <w:noWrap/>
            <w:vAlign w:val="center"/>
            <w:hideMark/>
          </w:tcPr>
          <w:p w14:paraId="28B81191"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1.72</w:t>
            </w:r>
          </w:p>
        </w:tc>
      </w:tr>
      <w:tr w:rsidR="0033362D" w:rsidRPr="00BD616C" w14:paraId="4BC773E2" w14:textId="77777777" w:rsidTr="00C67A61">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22D7CC5B" w14:textId="77777777" w:rsidR="0033362D" w:rsidRPr="00BD616C" w:rsidRDefault="0033362D"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33362D" w:rsidRPr="00BD616C" w14:paraId="222D1457" w14:textId="77777777" w:rsidTr="00C67A61">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3DB5811D" w14:textId="77777777" w:rsidR="0033362D" w:rsidRPr="00BD616C" w:rsidRDefault="0033362D" w:rsidP="00C67A61">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77271178"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1.10</w:t>
            </w:r>
          </w:p>
        </w:tc>
        <w:tc>
          <w:tcPr>
            <w:tcW w:w="1113" w:type="dxa"/>
            <w:tcBorders>
              <w:top w:val="nil"/>
              <w:left w:val="nil"/>
              <w:bottom w:val="single" w:sz="8" w:space="0" w:color="auto"/>
              <w:right w:val="single" w:sz="8" w:space="0" w:color="auto"/>
            </w:tcBorders>
            <w:shd w:val="clear" w:color="auto" w:fill="auto"/>
            <w:noWrap/>
            <w:vAlign w:val="center"/>
            <w:hideMark/>
          </w:tcPr>
          <w:p w14:paraId="30D623ED" w14:textId="77777777" w:rsidR="0033362D" w:rsidRPr="00BD616C" w:rsidRDefault="0033362D" w:rsidP="00C67A61">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1.42</w:t>
            </w:r>
          </w:p>
        </w:tc>
      </w:tr>
    </w:tbl>
    <w:p w14:paraId="3D07A185" w14:textId="77777777" w:rsidR="00EE1524" w:rsidRDefault="00EE1524" w:rsidP="00F35E0A">
      <w:pPr>
        <w:spacing w:line="240" w:lineRule="auto"/>
        <w:jc w:val="both"/>
        <w:rPr>
          <w:rFonts w:cs="Arial"/>
        </w:rPr>
      </w:pPr>
    </w:p>
    <w:p w14:paraId="7C8E985D" w14:textId="32954A08" w:rsidR="00F35E0A" w:rsidRPr="008335D5" w:rsidRDefault="00F35E0A" w:rsidP="00F35E0A">
      <w:pPr>
        <w:spacing w:line="240" w:lineRule="auto"/>
        <w:jc w:val="both"/>
        <w:rPr>
          <w:rFonts w:cs="Arial"/>
        </w:rPr>
      </w:pPr>
      <w:r w:rsidRPr="008335D5">
        <w:rPr>
          <w:rFonts w:cs="Arial"/>
        </w:rPr>
        <w:t xml:space="preserve">Design drawings for this bridge were not available at the time of testing; however, STV Inc. produced a Load Rating Summary </w:t>
      </w:r>
      <w:r>
        <w:rPr>
          <w:rFonts w:cs="Arial"/>
        </w:rPr>
        <w:t xml:space="preserve">performed </w:t>
      </w:r>
      <w:r w:rsidRPr="008335D5">
        <w:rPr>
          <w:rFonts w:cs="Arial"/>
        </w:rPr>
        <w:t>in 2012 that detailed the structure’s cross section. The geometry of the bridge and its components was verified via field measurements on the day of the test</w:t>
      </w:r>
      <w:r w:rsidR="00FC49F6">
        <w:rPr>
          <w:rFonts w:cs="Arial"/>
        </w:rPr>
        <w:t xml:space="preserve"> and is summarized in section 4 of this appendix</w:t>
      </w:r>
      <w:r w:rsidRPr="008335D5">
        <w:rPr>
          <w:rFonts w:cs="Arial"/>
        </w:rPr>
        <w:t>. The structure was evaluated using forced vibration testing methods and the dynamic properties (natural frequencies and mode shapes) were extracted for finite element model calibration.</w:t>
      </w:r>
    </w:p>
    <w:p w14:paraId="05782332" w14:textId="2445D14D" w:rsidR="00F35E0A" w:rsidRPr="008335D5" w:rsidRDefault="00F35E0A" w:rsidP="00F35E0A">
      <w:pPr>
        <w:spacing w:line="240" w:lineRule="auto"/>
        <w:jc w:val="both"/>
        <w:rPr>
          <w:rFonts w:cs="Arial"/>
        </w:rPr>
      </w:pPr>
      <w:r w:rsidRPr="008335D5">
        <w:rPr>
          <w:rFonts w:cs="Arial"/>
        </w:rPr>
        <w:t xml:space="preserve">Strand7 FE Modelling Software was used in conjunction with computational software to perform a live load rating analysis for both spans of the bridge. An initial finite element (FE) model was created in Strand7 for all three spans of the bridge. Conservative material properties, section properties, </w:t>
      </w:r>
      <w:r>
        <w:rPr>
          <w:rFonts w:cs="Arial"/>
        </w:rPr>
        <w:t xml:space="preserve">and </w:t>
      </w:r>
      <w:r w:rsidRPr="008335D5">
        <w:rPr>
          <w:rFonts w:cs="Arial"/>
        </w:rPr>
        <w:lastRenderedPageBreak/>
        <w:t xml:space="preserve">boundary conditions were assumed for an initial model. The initial model was rated for AASHTO Load and Resistance Factor Strength I and Service II limit states for an HL-93 truck. The initial model was then calibrated to the natural frequencies and mode shapes developed through experimentation. A set of calibrated models were used to perform live load ratings for each span with and without </w:t>
      </w:r>
      <w:r>
        <w:rPr>
          <w:rFonts w:cs="Arial"/>
        </w:rPr>
        <w:t>composite action enforced</w:t>
      </w:r>
      <w:r w:rsidRPr="008335D5">
        <w:rPr>
          <w:rFonts w:cs="Arial"/>
        </w:rPr>
        <w:t>. Controlling ratings for the initial and calibrated models are summarized in the above table.</w:t>
      </w:r>
      <w:r w:rsidR="00FC49F6">
        <w:rPr>
          <w:rFonts w:cs="Arial"/>
        </w:rPr>
        <w:t xml:space="preserve"> Distribution factors are provided in section 6 of this appendix.</w:t>
      </w:r>
    </w:p>
    <w:p w14:paraId="6CEAEEEE" w14:textId="77777777" w:rsidR="00F35E0A" w:rsidRPr="00F35E0A" w:rsidRDefault="00F35E0A" w:rsidP="00F35E0A">
      <w:pPr>
        <w:pStyle w:val="Heading2"/>
        <w:rPr>
          <w:rFonts w:asciiTheme="minorHAnsi" w:hAnsiTheme="minorHAnsi" w:cs="Arial"/>
        </w:rPr>
      </w:pPr>
      <w:r w:rsidRPr="00F35E0A">
        <w:rPr>
          <w:rFonts w:asciiTheme="minorHAnsi" w:hAnsiTheme="minorHAnsi" w:cs="Arial"/>
        </w:rPr>
        <w:t>Experimental Evaluation Summary</w:t>
      </w:r>
    </w:p>
    <w:p w14:paraId="0BDD2264" w14:textId="4B4E63CA" w:rsidR="00F35E0A" w:rsidRPr="00F35E0A" w:rsidRDefault="00F35E0A" w:rsidP="00F35E0A">
      <w:pPr>
        <w:spacing w:line="240" w:lineRule="auto"/>
        <w:jc w:val="both"/>
        <w:rPr>
          <w:rFonts w:cs="Arial"/>
        </w:rPr>
      </w:pPr>
      <w:r w:rsidRPr="00F35E0A">
        <w:rPr>
          <w:rFonts w:cs="Arial"/>
          <w:noProof/>
        </w:rPr>
        <w:drawing>
          <wp:anchor distT="0" distB="0" distL="114300" distR="114300" simplePos="0" relativeHeight="251833856" behindDoc="0" locked="0" layoutInCell="1" allowOverlap="1" wp14:anchorId="19C71DA8" wp14:editId="3116B174">
            <wp:simplePos x="0" y="0"/>
            <wp:positionH relativeFrom="column">
              <wp:posOffset>2924175</wp:posOffset>
            </wp:positionH>
            <wp:positionV relativeFrom="paragraph">
              <wp:posOffset>15875</wp:posOffset>
            </wp:positionV>
            <wp:extent cx="2933065" cy="1647825"/>
            <wp:effectExtent l="0" t="0" r="63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33065" cy="1647825"/>
                    </a:xfrm>
                    <a:prstGeom prst="rect">
                      <a:avLst/>
                    </a:prstGeom>
                  </pic:spPr>
                </pic:pic>
              </a:graphicData>
            </a:graphic>
            <wp14:sizeRelH relativeFrom="page">
              <wp14:pctWidth>0</wp14:pctWidth>
            </wp14:sizeRelH>
            <wp14:sizeRelV relativeFrom="page">
              <wp14:pctHeight>0</wp14:pctHeight>
            </wp14:sizeRelV>
          </wp:anchor>
        </w:drawing>
      </w:r>
      <w:r w:rsidRPr="00F35E0A">
        <w:rPr>
          <w:rFonts w:cs="Arial"/>
        </w:rPr>
        <w:t xml:space="preserve">The structure was evaluated on September 8, 2014 using forced vibration testing methods and the dynamic properties (natural frequencies and mode shapes) were extracted for finite element model calibration. </w:t>
      </w:r>
    </w:p>
    <w:p w14:paraId="3D7D089B" w14:textId="19570BE2" w:rsidR="00F35E0A" w:rsidRDefault="00F35E0A" w:rsidP="00F35E0A">
      <w:pPr>
        <w:spacing w:line="240" w:lineRule="auto"/>
        <w:jc w:val="both"/>
        <w:rPr>
          <w:rFonts w:cs="Arial"/>
        </w:rPr>
      </w:pPr>
      <w:r w:rsidRPr="00F35E0A">
        <w:rPr>
          <w:rFonts w:cs="Arial"/>
          <w:noProof/>
        </w:rPr>
        <mc:AlternateContent>
          <mc:Choice Requires="wps">
            <w:drawing>
              <wp:anchor distT="0" distB="0" distL="114300" distR="114300" simplePos="0" relativeHeight="251834880" behindDoc="0" locked="0" layoutInCell="1" allowOverlap="1" wp14:anchorId="79965E3D" wp14:editId="7C330EB3">
                <wp:simplePos x="0" y="0"/>
                <wp:positionH relativeFrom="column">
                  <wp:posOffset>2924175</wp:posOffset>
                </wp:positionH>
                <wp:positionV relativeFrom="paragraph">
                  <wp:posOffset>677545</wp:posOffset>
                </wp:positionV>
                <wp:extent cx="2952750" cy="13335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1D9B6A4E" w14:textId="5F87CDC0" w:rsidR="001B455E" w:rsidRPr="0043620A" w:rsidRDefault="001B455E" w:rsidP="00F35E0A">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58" type="#_x0000_t202" style="position:absolute;left:0;text-align:left;margin-left:230.25pt;margin-top:53.35pt;width:232.5pt;height:10.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" stroked="f">
                <v:textbox inset="0,0,0,0">
                  <w:txbxContent>
                    <w:p w14:paraId="1D9B6A4E" w14:textId="5F87CDC0" w:rsidR="001B455E" w:rsidRPr="0043620A" w:rsidRDefault="001B455E" w:rsidP="00F35E0A">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Pr="00F35E0A">
        <w:rPr>
          <w:rFonts w:cs="Arial"/>
        </w:rPr>
        <w:t xml:space="preserve">A self-contained modal impact trailer equipped with a falling mass impact system and local sensor array was used to execute the vibration tests. The superstructure was excited via a </w:t>
      </w:r>
      <w:r w:rsidRPr="00F35E0A">
        <w:rPr>
          <w:rFonts w:cs="Arial"/>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Eight natural frequencies and mode shapes were identified for span 1 and five natural frequencies and mode shapes were identified for span 2 in the frequency band of 0-65 Hz</w:t>
      </w:r>
      <w:r w:rsidRPr="00F35E0A">
        <w:rPr>
          <w:rFonts w:cs="Arial"/>
        </w:rPr>
        <w:t xml:space="preserve"> (</w:t>
      </w:r>
      <w:r w:rsidRPr="00F35E0A">
        <w:rPr>
          <w:rFonts w:cs="Arial"/>
        </w:rPr>
        <w:fldChar w:fldCharType="begin"/>
      </w:r>
      <w:r w:rsidRPr="00F35E0A">
        <w:rPr>
          <w:rFonts w:cs="Arial"/>
        </w:rPr>
        <w:instrText xml:space="preserve"> REF _Ref406679858 \h  \* MERGEFORMAT </w:instrText>
      </w:r>
      <w:r w:rsidRPr="00F35E0A">
        <w:rPr>
          <w:rFonts w:cs="Arial"/>
        </w:rPr>
      </w:r>
      <w:r w:rsidRPr="00F35E0A">
        <w:rPr>
          <w:rFonts w:cs="Arial"/>
        </w:rPr>
        <w:fldChar w:fldCharType="separate"/>
      </w:r>
      <w:r w:rsidRPr="00F35E0A">
        <w:rPr>
          <w:rFonts w:cs="Arial"/>
        </w:rPr>
        <w:t xml:space="preserve">Figure </w:t>
      </w:r>
      <w:r w:rsidRPr="00F35E0A">
        <w:rPr>
          <w:rFonts w:cs="Arial"/>
        </w:rPr>
        <w:fldChar w:fldCharType="end"/>
      </w:r>
      <w:r w:rsidRPr="00F35E0A">
        <w:rPr>
          <w:rFonts w:cs="Arial"/>
        </w:rPr>
        <w:t xml:space="preserve">2 &amp; </w:t>
      </w:r>
      <w:r w:rsidRPr="00F35E0A">
        <w:rPr>
          <w:rFonts w:cs="Arial"/>
        </w:rPr>
        <w:fldChar w:fldCharType="begin"/>
      </w:r>
      <w:r w:rsidRPr="00F35E0A">
        <w:rPr>
          <w:rFonts w:cs="Arial"/>
        </w:rPr>
        <w:instrText xml:space="preserve"> REF _Ref406679917 \h  \* MERGEFORMAT </w:instrText>
      </w:r>
      <w:r w:rsidRPr="00F35E0A">
        <w:rPr>
          <w:rFonts w:cs="Arial"/>
        </w:rPr>
      </w:r>
      <w:r w:rsidRPr="00F35E0A">
        <w:rPr>
          <w:rFonts w:cs="Arial"/>
        </w:rPr>
        <w:fldChar w:fldCharType="separate"/>
      </w:r>
      <w:r w:rsidRPr="00F35E0A">
        <w:rPr>
          <w:rFonts w:cs="Arial"/>
        </w:rPr>
        <w:t xml:space="preserve">Table </w:t>
      </w:r>
      <w:r w:rsidRPr="00F35E0A">
        <w:rPr>
          <w:rFonts w:cs="Arial"/>
        </w:rPr>
        <w:fldChar w:fldCharType="end"/>
      </w:r>
      <w:r w:rsidRPr="00F35E0A">
        <w:rPr>
          <w:rFonts w:cs="Arial"/>
        </w:rPr>
        <w:t>2).</w:t>
      </w:r>
    </w:p>
    <w:p w14:paraId="32B640AC" w14:textId="77777777" w:rsidR="00F35E0A" w:rsidRPr="008335D5" w:rsidRDefault="00F35E0A" w:rsidP="00F35E0A">
      <w:pPr>
        <w:keepNext/>
        <w:jc w:val="center"/>
        <w:rPr>
          <w:rFonts w:cs="Arial"/>
        </w:rPr>
      </w:pPr>
      <w:r w:rsidRPr="008335D5">
        <w:rPr>
          <w:rFonts w:cs="Arial"/>
          <w:noProof/>
        </w:rPr>
        <w:drawing>
          <wp:inline distT="0" distB="0" distL="0" distR="0" wp14:anchorId="3D649617" wp14:editId="56DEC732">
            <wp:extent cx="5318911" cy="223837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18911" cy="2238375"/>
                    </a:xfrm>
                    <a:prstGeom prst="rect">
                      <a:avLst/>
                    </a:prstGeom>
                  </pic:spPr>
                </pic:pic>
              </a:graphicData>
            </a:graphic>
          </wp:inline>
        </w:drawing>
      </w:r>
    </w:p>
    <w:p w14:paraId="14DBD78F" w14:textId="1015165A" w:rsidR="00F35E0A" w:rsidRPr="008335D5" w:rsidRDefault="00F35E0A" w:rsidP="00F35E0A">
      <w:pPr>
        <w:pStyle w:val="Caption"/>
        <w:jc w:val="center"/>
        <w:rPr>
          <w:rFonts w:cs="Arial"/>
        </w:rPr>
      </w:pPr>
      <w:r w:rsidRPr="008335D5">
        <w:rPr>
          <w:rFonts w:cs="Arial"/>
        </w:rPr>
        <w:t xml:space="preserve">Figure </w:t>
      </w:r>
      <w:r>
        <w:rPr>
          <w:rFonts w:cs="Arial"/>
        </w:rPr>
        <w:t>2</w:t>
      </w:r>
      <w:r w:rsidRPr="008335D5">
        <w:rPr>
          <w:rFonts w:cs="Arial"/>
        </w:rPr>
        <w:t xml:space="preserve"> </w:t>
      </w:r>
      <w:r w:rsidR="00236934">
        <w:rPr>
          <w:rFonts w:cs="Arial"/>
        </w:rPr>
        <w:t>THMPR™</w:t>
      </w:r>
      <w:r w:rsidRPr="008335D5">
        <w:rPr>
          <w:rFonts w:cs="Arial"/>
        </w:rPr>
        <w:t xml:space="preserve"> Results - Global Mode Shapes</w:t>
      </w:r>
    </w:p>
    <w:p w14:paraId="50E950F4" w14:textId="77777777" w:rsidR="00F35E0A" w:rsidRDefault="00F35E0A" w:rsidP="00F35E0A">
      <w:pPr>
        <w:rPr>
          <w:rFonts w:cs="Arial"/>
        </w:rPr>
      </w:pPr>
    </w:p>
    <w:p w14:paraId="68CC3079" w14:textId="77777777" w:rsidR="00EE1524" w:rsidRDefault="00EE1524" w:rsidP="00F35E0A">
      <w:pPr>
        <w:rPr>
          <w:rFonts w:cs="Arial"/>
        </w:rPr>
      </w:pPr>
    </w:p>
    <w:p w14:paraId="7C6C84E5" w14:textId="77777777" w:rsidR="00EE1524" w:rsidRPr="008335D5" w:rsidRDefault="00EE1524" w:rsidP="00F35E0A">
      <w:pPr>
        <w:rPr>
          <w:rFonts w:cs="Arial"/>
        </w:rPr>
      </w:pPr>
    </w:p>
    <w:p w14:paraId="21D38FD6" w14:textId="724102A1" w:rsidR="00F35E0A" w:rsidRPr="008335D5" w:rsidRDefault="00F35E0A" w:rsidP="00F35E0A">
      <w:pPr>
        <w:pStyle w:val="Caption"/>
        <w:keepNext/>
        <w:jc w:val="center"/>
        <w:rPr>
          <w:rFonts w:cs="Arial"/>
        </w:rPr>
      </w:pPr>
      <w:r w:rsidRPr="008335D5">
        <w:rPr>
          <w:rFonts w:cs="Arial"/>
        </w:rPr>
        <w:lastRenderedPageBreak/>
        <w:t xml:space="preserve">Table </w:t>
      </w:r>
      <w:r>
        <w:rPr>
          <w:rFonts w:cs="Arial"/>
        </w:rPr>
        <w:t>2.</w:t>
      </w:r>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1083"/>
      </w:tblGrid>
      <w:tr w:rsidR="00F35E0A" w:rsidRPr="008335D5" w14:paraId="78FEDA46" w14:textId="77777777" w:rsidTr="00C67A61">
        <w:trPr>
          <w:trHeight w:val="615"/>
          <w:jc w:val="center"/>
        </w:trPr>
        <w:tc>
          <w:tcPr>
            <w:tcW w:w="760" w:type="dxa"/>
            <w:hideMark/>
          </w:tcPr>
          <w:p w14:paraId="4C41CD7F" w14:textId="77777777" w:rsidR="00F35E0A" w:rsidRPr="008335D5" w:rsidRDefault="00F35E0A" w:rsidP="00C67A6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1375694A" w14:textId="77777777" w:rsidR="00F35E0A" w:rsidRPr="008335D5" w:rsidRDefault="00F35E0A" w:rsidP="00C67A61">
            <w:pPr>
              <w:jc w:val="center"/>
              <w:rPr>
                <w:rFonts w:cs="Arial"/>
                <w:b/>
                <w:bCs/>
              </w:rPr>
            </w:pPr>
            <w:r w:rsidRPr="008335D5">
              <w:rPr>
                <w:rFonts w:cs="Arial"/>
                <w:b/>
                <w:bCs/>
              </w:rPr>
              <w:t>Frequency [Hz]</w:t>
            </w:r>
          </w:p>
        </w:tc>
        <w:tc>
          <w:tcPr>
            <w:tcW w:w="1368" w:type="dxa"/>
            <w:hideMark/>
          </w:tcPr>
          <w:p w14:paraId="1A5501CB" w14:textId="77777777" w:rsidR="00F35E0A" w:rsidRPr="008335D5" w:rsidRDefault="00F35E0A" w:rsidP="00C67A61">
            <w:pPr>
              <w:jc w:val="center"/>
              <w:rPr>
                <w:rFonts w:cs="Arial"/>
                <w:b/>
                <w:bCs/>
              </w:rPr>
            </w:pPr>
            <w:r w:rsidRPr="008335D5">
              <w:rPr>
                <w:rFonts w:cs="Arial"/>
                <w:b/>
                <w:bCs/>
              </w:rPr>
              <w:t>Master</w:t>
            </w:r>
          </w:p>
          <w:p w14:paraId="4A328E47" w14:textId="77777777" w:rsidR="00F35E0A" w:rsidRPr="008335D5" w:rsidRDefault="00F35E0A" w:rsidP="00C67A61">
            <w:pPr>
              <w:jc w:val="center"/>
              <w:rPr>
                <w:rFonts w:cs="Arial"/>
                <w:b/>
                <w:bCs/>
              </w:rPr>
            </w:pPr>
            <w:r w:rsidRPr="008335D5">
              <w:rPr>
                <w:rFonts w:cs="Arial"/>
                <w:b/>
                <w:bCs/>
              </w:rPr>
              <w:t>Location</w:t>
            </w:r>
          </w:p>
        </w:tc>
        <w:tc>
          <w:tcPr>
            <w:tcW w:w="960" w:type="dxa"/>
            <w:hideMark/>
          </w:tcPr>
          <w:p w14:paraId="10892937" w14:textId="77777777" w:rsidR="00F35E0A" w:rsidRPr="008335D5" w:rsidRDefault="00F35E0A" w:rsidP="00C67A61">
            <w:pPr>
              <w:jc w:val="center"/>
              <w:rPr>
                <w:rFonts w:cs="Arial"/>
                <w:b/>
                <w:bCs/>
              </w:rPr>
            </w:pPr>
            <w:r w:rsidRPr="008335D5">
              <w:rPr>
                <w:rFonts w:cs="Arial"/>
                <w:b/>
                <w:bCs/>
              </w:rPr>
              <w:t>Included Locations</w:t>
            </w:r>
          </w:p>
        </w:tc>
      </w:tr>
      <w:tr w:rsidR="00F35E0A" w:rsidRPr="008335D5" w14:paraId="6EF80FC0" w14:textId="77777777" w:rsidTr="00C67A61">
        <w:trPr>
          <w:trHeight w:val="300"/>
          <w:jc w:val="center"/>
        </w:trPr>
        <w:tc>
          <w:tcPr>
            <w:tcW w:w="760" w:type="dxa"/>
            <w:noWrap/>
            <w:hideMark/>
          </w:tcPr>
          <w:p w14:paraId="6408B194" w14:textId="77777777" w:rsidR="00F35E0A" w:rsidRPr="008335D5" w:rsidRDefault="00F35E0A" w:rsidP="00C67A61">
            <w:pPr>
              <w:jc w:val="center"/>
              <w:rPr>
                <w:rFonts w:cs="Arial"/>
              </w:rPr>
            </w:pPr>
            <w:r w:rsidRPr="008335D5">
              <w:rPr>
                <w:rFonts w:cs="Arial"/>
              </w:rPr>
              <w:t>1</w:t>
            </w:r>
          </w:p>
        </w:tc>
        <w:tc>
          <w:tcPr>
            <w:tcW w:w="1420" w:type="dxa"/>
            <w:noWrap/>
            <w:hideMark/>
          </w:tcPr>
          <w:p w14:paraId="3C91683D" w14:textId="77777777" w:rsidR="00F35E0A" w:rsidRPr="008335D5" w:rsidRDefault="00F35E0A" w:rsidP="00C67A61">
            <w:pPr>
              <w:jc w:val="center"/>
              <w:rPr>
                <w:rFonts w:cs="Arial"/>
              </w:rPr>
            </w:pPr>
            <w:r w:rsidRPr="008335D5">
              <w:rPr>
                <w:rFonts w:cs="Arial"/>
              </w:rPr>
              <w:t>9.67</w:t>
            </w:r>
          </w:p>
        </w:tc>
        <w:tc>
          <w:tcPr>
            <w:tcW w:w="1368" w:type="dxa"/>
            <w:noWrap/>
            <w:hideMark/>
          </w:tcPr>
          <w:p w14:paraId="3158AE19" w14:textId="77777777" w:rsidR="00F35E0A" w:rsidRPr="008335D5" w:rsidRDefault="00F35E0A" w:rsidP="00C67A61">
            <w:pPr>
              <w:jc w:val="center"/>
              <w:rPr>
                <w:rFonts w:cs="Arial"/>
              </w:rPr>
            </w:pPr>
            <w:r w:rsidRPr="008335D5">
              <w:rPr>
                <w:rFonts w:cs="Arial"/>
              </w:rPr>
              <w:t>2</w:t>
            </w:r>
          </w:p>
        </w:tc>
        <w:tc>
          <w:tcPr>
            <w:tcW w:w="960" w:type="dxa"/>
            <w:noWrap/>
            <w:hideMark/>
          </w:tcPr>
          <w:p w14:paraId="321BC8EE" w14:textId="77777777" w:rsidR="00F35E0A" w:rsidRPr="008335D5" w:rsidRDefault="00F35E0A" w:rsidP="00C67A61">
            <w:pPr>
              <w:jc w:val="center"/>
              <w:rPr>
                <w:rFonts w:cs="Arial"/>
              </w:rPr>
            </w:pPr>
            <w:r w:rsidRPr="008335D5">
              <w:rPr>
                <w:rFonts w:cs="Arial"/>
              </w:rPr>
              <w:t>1 2 3 4</w:t>
            </w:r>
          </w:p>
        </w:tc>
      </w:tr>
      <w:tr w:rsidR="00F35E0A" w:rsidRPr="008335D5" w14:paraId="46164123" w14:textId="77777777" w:rsidTr="00C67A61">
        <w:trPr>
          <w:trHeight w:val="300"/>
          <w:jc w:val="center"/>
        </w:trPr>
        <w:tc>
          <w:tcPr>
            <w:tcW w:w="760" w:type="dxa"/>
            <w:noWrap/>
            <w:hideMark/>
          </w:tcPr>
          <w:p w14:paraId="3D8128EB" w14:textId="77777777" w:rsidR="00F35E0A" w:rsidRPr="008335D5" w:rsidRDefault="00F35E0A" w:rsidP="00C67A61">
            <w:pPr>
              <w:jc w:val="center"/>
              <w:rPr>
                <w:rFonts w:cs="Arial"/>
              </w:rPr>
            </w:pPr>
            <w:r w:rsidRPr="008335D5">
              <w:rPr>
                <w:rFonts w:cs="Arial"/>
              </w:rPr>
              <w:t>2</w:t>
            </w:r>
          </w:p>
        </w:tc>
        <w:tc>
          <w:tcPr>
            <w:tcW w:w="1420" w:type="dxa"/>
            <w:noWrap/>
            <w:hideMark/>
          </w:tcPr>
          <w:p w14:paraId="1F0B9611" w14:textId="77777777" w:rsidR="00F35E0A" w:rsidRPr="008335D5" w:rsidRDefault="00F35E0A" w:rsidP="00C67A61">
            <w:pPr>
              <w:jc w:val="center"/>
              <w:rPr>
                <w:rFonts w:cs="Arial"/>
              </w:rPr>
            </w:pPr>
            <w:r w:rsidRPr="008335D5">
              <w:rPr>
                <w:rFonts w:cs="Arial"/>
              </w:rPr>
              <w:t>12.3</w:t>
            </w:r>
          </w:p>
        </w:tc>
        <w:tc>
          <w:tcPr>
            <w:tcW w:w="1368" w:type="dxa"/>
            <w:noWrap/>
            <w:hideMark/>
          </w:tcPr>
          <w:p w14:paraId="1A88C3B9" w14:textId="77777777" w:rsidR="00F35E0A" w:rsidRPr="008335D5" w:rsidRDefault="00F35E0A" w:rsidP="00C67A61">
            <w:pPr>
              <w:jc w:val="center"/>
              <w:rPr>
                <w:rFonts w:cs="Arial"/>
              </w:rPr>
            </w:pPr>
            <w:r w:rsidRPr="008335D5">
              <w:rPr>
                <w:rFonts w:cs="Arial"/>
              </w:rPr>
              <w:t>4</w:t>
            </w:r>
          </w:p>
        </w:tc>
        <w:tc>
          <w:tcPr>
            <w:tcW w:w="960" w:type="dxa"/>
            <w:noWrap/>
            <w:hideMark/>
          </w:tcPr>
          <w:p w14:paraId="0BC956DE" w14:textId="77777777" w:rsidR="00F35E0A" w:rsidRPr="008335D5" w:rsidRDefault="00F35E0A" w:rsidP="00C67A61">
            <w:pPr>
              <w:jc w:val="center"/>
              <w:rPr>
                <w:rFonts w:cs="Arial"/>
              </w:rPr>
            </w:pPr>
            <w:r w:rsidRPr="008335D5">
              <w:rPr>
                <w:rFonts w:cs="Arial"/>
              </w:rPr>
              <w:t>1 2 3 4</w:t>
            </w:r>
          </w:p>
        </w:tc>
      </w:tr>
      <w:tr w:rsidR="00F35E0A" w:rsidRPr="008335D5" w14:paraId="0C23FBE1" w14:textId="77777777" w:rsidTr="00C67A61">
        <w:trPr>
          <w:trHeight w:val="300"/>
          <w:jc w:val="center"/>
        </w:trPr>
        <w:tc>
          <w:tcPr>
            <w:tcW w:w="760" w:type="dxa"/>
            <w:noWrap/>
            <w:hideMark/>
          </w:tcPr>
          <w:p w14:paraId="5ECDC849" w14:textId="77777777" w:rsidR="00F35E0A" w:rsidRPr="008335D5" w:rsidRDefault="00F35E0A" w:rsidP="00C67A61">
            <w:pPr>
              <w:jc w:val="center"/>
              <w:rPr>
                <w:rFonts w:cs="Arial"/>
              </w:rPr>
            </w:pPr>
            <w:r w:rsidRPr="008335D5">
              <w:rPr>
                <w:rFonts w:cs="Arial"/>
              </w:rPr>
              <w:t>3</w:t>
            </w:r>
          </w:p>
        </w:tc>
        <w:tc>
          <w:tcPr>
            <w:tcW w:w="1420" w:type="dxa"/>
            <w:noWrap/>
            <w:hideMark/>
          </w:tcPr>
          <w:p w14:paraId="178979EE" w14:textId="77777777" w:rsidR="00F35E0A" w:rsidRPr="008335D5" w:rsidRDefault="00F35E0A" w:rsidP="00C67A61">
            <w:pPr>
              <w:jc w:val="center"/>
              <w:rPr>
                <w:rFonts w:cs="Arial"/>
              </w:rPr>
            </w:pPr>
            <w:r w:rsidRPr="008335D5">
              <w:rPr>
                <w:rFonts w:cs="Arial"/>
              </w:rPr>
              <w:t>21.29</w:t>
            </w:r>
          </w:p>
        </w:tc>
        <w:tc>
          <w:tcPr>
            <w:tcW w:w="1368" w:type="dxa"/>
            <w:noWrap/>
            <w:hideMark/>
          </w:tcPr>
          <w:p w14:paraId="10175809" w14:textId="77777777" w:rsidR="00F35E0A" w:rsidRPr="008335D5" w:rsidRDefault="00F35E0A" w:rsidP="00C67A61">
            <w:pPr>
              <w:jc w:val="center"/>
              <w:rPr>
                <w:rFonts w:cs="Arial"/>
              </w:rPr>
            </w:pPr>
            <w:r w:rsidRPr="008335D5">
              <w:rPr>
                <w:rFonts w:cs="Arial"/>
              </w:rPr>
              <w:t>4</w:t>
            </w:r>
          </w:p>
        </w:tc>
        <w:tc>
          <w:tcPr>
            <w:tcW w:w="960" w:type="dxa"/>
            <w:noWrap/>
            <w:hideMark/>
          </w:tcPr>
          <w:p w14:paraId="6A990A10" w14:textId="77777777" w:rsidR="00F35E0A" w:rsidRPr="008335D5" w:rsidRDefault="00F35E0A" w:rsidP="00C67A61">
            <w:pPr>
              <w:jc w:val="center"/>
              <w:rPr>
                <w:rFonts w:cs="Arial"/>
              </w:rPr>
            </w:pPr>
            <w:r w:rsidRPr="008335D5">
              <w:rPr>
                <w:rFonts w:cs="Arial"/>
              </w:rPr>
              <w:t>1 2 3 4</w:t>
            </w:r>
          </w:p>
        </w:tc>
      </w:tr>
      <w:tr w:rsidR="00F35E0A" w:rsidRPr="008335D5" w14:paraId="369BF9F1" w14:textId="77777777" w:rsidTr="00C67A61">
        <w:trPr>
          <w:trHeight w:val="300"/>
          <w:jc w:val="center"/>
        </w:trPr>
        <w:tc>
          <w:tcPr>
            <w:tcW w:w="760" w:type="dxa"/>
            <w:noWrap/>
            <w:hideMark/>
          </w:tcPr>
          <w:p w14:paraId="5B82A813" w14:textId="77777777" w:rsidR="00F35E0A" w:rsidRPr="008335D5" w:rsidRDefault="00F35E0A" w:rsidP="00C67A61">
            <w:pPr>
              <w:jc w:val="center"/>
              <w:rPr>
                <w:rFonts w:cs="Arial"/>
              </w:rPr>
            </w:pPr>
            <w:r w:rsidRPr="008335D5">
              <w:rPr>
                <w:rFonts w:cs="Arial"/>
              </w:rPr>
              <w:t>4</w:t>
            </w:r>
          </w:p>
        </w:tc>
        <w:tc>
          <w:tcPr>
            <w:tcW w:w="1420" w:type="dxa"/>
            <w:noWrap/>
            <w:hideMark/>
          </w:tcPr>
          <w:p w14:paraId="3E76C9BA" w14:textId="77777777" w:rsidR="00F35E0A" w:rsidRPr="008335D5" w:rsidRDefault="00F35E0A" w:rsidP="00C67A61">
            <w:pPr>
              <w:jc w:val="center"/>
              <w:rPr>
                <w:rFonts w:cs="Arial"/>
              </w:rPr>
            </w:pPr>
            <w:r w:rsidRPr="008335D5">
              <w:rPr>
                <w:rFonts w:cs="Arial"/>
              </w:rPr>
              <w:t>33.59</w:t>
            </w:r>
          </w:p>
        </w:tc>
        <w:tc>
          <w:tcPr>
            <w:tcW w:w="1368" w:type="dxa"/>
            <w:noWrap/>
            <w:hideMark/>
          </w:tcPr>
          <w:p w14:paraId="6E25C2D4" w14:textId="77777777" w:rsidR="00F35E0A" w:rsidRPr="008335D5" w:rsidRDefault="00F35E0A" w:rsidP="00C67A61">
            <w:pPr>
              <w:jc w:val="center"/>
              <w:rPr>
                <w:rFonts w:cs="Arial"/>
              </w:rPr>
            </w:pPr>
            <w:r w:rsidRPr="008335D5">
              <w:rPr>
                <w:rFonts w:cs="Arial"/>
              </w:rPr>
              <w:t>1</w:t>
            </w:r>
          </w:p>
        </w:tc>
        <w:tc>
          <w:tcPr>
            <w:tcW w:w="960" w:type="dxa"/>
            <w:noWrap/>
            <w:hideMark/>
          </w:tcPr>
          <w:p w14:paraId="39B02C30" w14:textId="77777777" w:rsidR="00F35E0A" w:rsidRPr="008335D5" w:rsidRDefault="00F35E0A" w:rsidP="00C67A61">
            <w:pPr>
              <w:jc w:val="center"/>
              <w:rPr>
                <w:rFonts w:cs="Arial"/>
              </w:rPr>
            </w:pPr>
            <w:r w:rsidRPr="008335D5">
              <w:rPr>
                <w:rFonts w:cs="Arial"/>
              </w:rPr>
              <w:t>1  3</w:t>
            </w:r>
          </w:p>
        </w:tc>
      </w:tr>
      <w:tr w:rsidR="00F35E0A" w:rsidRPr="008335D5" w14:paraId="234E5064" w14:textId="77777777" w:rsidTr="00C67A61">
        <w:trPr>
          <w:trHeight w:val="300"/>
          <w:jc w:val="center"/>
        </w:trPr>
        <w:tc>
          <w:tcPr>
            <w:tcW w:w="760" w:type="dxa"/>
            <w:noWrap/>
            <w:hideMark/>
          </w:tcPr>
          <w:p w14:paraId="18D0577D" w14:textId="77777777" w:rsidR="00F35E0A" w:rsidRPr="008335D5" w:rsidRDefault="00F35E0A" w:rsidP="00C67A61">
            <w:pPr>
              <w:jc w:val="center"/>
              <w:rPr>
                <w:rFonts w:cs="Arial"/>
              </w:rPr>
            </w:pPr>
            <w:r w:rsidRPr="008335D5">
              <w:rPr>
                <w:rFonts w:cs="Arial"/>
              </w:rPr>
              <w:t>5</w:t>
            </w:r>
          </w:p>
        </w:tc>
        <w:tc>
          <w:tcPr>
            <w:tcW w:w="1420" w:type="dxa"/>
            <w:noWrap/>
            <w:hideMark/>
          </w:tcPr>
          <w:p w14:paraId="0BB90E16" w14:textId="77777777" w:rsidR="00F35E0A" w:rsidRPr="008335D5" w:rsidRDefault="00F35E0A" w:rsidP="00C67A61">
            <w:pPr>
              <w:jc w:val="center"/>
              <w:rPr>
                <w:rFonts w:cs="Arial"/>
              </w:rPr>
            </w:pPr>
            <w:r w:rsidRPr="008335D5">
              <w:rPr>
                <w:rFonts w:cs="Arial"/>
              </w:rPr>
              <w:t>38.38</w:t>
            </w:r>
          </w:p>
        </w:tc>
        <w:tc>
          <w:tcPr>
            <w:tcW w:w="1368" w:type="dxa"/>
            <w:noWrap/>
            <w:hideMark/>
          </w:tcPr>
          <w:p w14:paraId="555E13E5" w14:textId="77777777" w:rsidR="00F35E0A" w:rsidRPr="008335D5" w:rsidRDefault="00F35E0A" w:rsidP="00C67A61">
            <w:pPr>
              <w:jc w:val="center"/>
              <w:rPr>
                <w:rFonts w:cs="Arial"/>
              </w:rPr>
            </w:pPr>
            <w:r w:rsidRPr="008335D5">
              <w:rPr>
                <w:rFonts w:cs="Arial"/>
              </w:rPr>
              <w:t>2</w:t>
            </w:r>
          </w:p>
        </w:tc>
        <w:tc>
          <w:tcPr>
            <w:tcW w:w="960" w:type="dxa"/>
            <w:noWrap/>
            <w:hideMark/>
          </w:tcPr>
          <w:p w14:paraId="152E10FC" w14:textId="77777777" w:rsidR="00F35E0A" w:rsidRPr="008335D5" w:rsidRDefault="00F35E0A" w:rsidP="00C67A61">
            <w:pPr>
              <w:jc w:val="center"/>
              <w:rPr>
                <w:rFonts w:cs="Arial"/>
              </w:rPr>
            </w:pPr>
            <w:r w:rsidRPr="008335D5">
              <w:rPr>
                <w:rFonts w:cs="Arial"/>
              </w:rPr>
              <w:t>1 2 3 4</w:t>
            </w:r>
          </w:p>
        </w:tc>
      </w:tr>
      <w:tr w:rsidR="00F35E0A" w:rsidRPr="008335D5" w14:paraId="2EFEC8DE" w14:textId="77777777" w:rsidTr="00C67A61">
        <w:trPr>
          <w:trHeight w:val="300"/>
          <w:jc w:val="center"/>
        </w:trPr>
        <w:tc>
          <w:tcPr>
            <w:tcW w:w="760" w:type="dxa"/>
            <w:noWrap/>
            <w:hideMark/>
          </w:tcPr>
          <w:p w14:paraId="0E6ED2B0" w14:textId="77777777" w:rsidR="00F35E0A" w:rsidRPr="008335D5" w:rsidRDefault="00F35E0A" w:rsidP="00C67A61">
            <w:pPr>
              <w:jc w:val="center"/>
              <w:rPr>
                <w:rFonts w:cs="Arial"/>
              </w:rPr>
            </w:pPr>
            <w:r w:rsidRPr="008335D5">
              <w:rPr>
                <w:rFonts w:cs="Arial"/>
              </w:rPr>
              <w:t>6</w:t>
            </w:r>
          </w:p>
        </w:tc>
        <w:tc>
          <w:tcPr>
            <w:tcW w:w="1420" w:type="dxa"/>
            <w:noWrap/>
            <w:hideMark/>
          </w:tcPr>
          <w:p w14:paraId="4C9572EB" w14:textId="77777777" w:rsidR="00F35E0A" w:rsidRPr="008335D5" w:rsidRDefault="00F35E0A" w:rsidP="00C67A61">
            <w:pPr>
              <w:jc w:val="center"/>
              <w:rPr>
                <w:rFonts w:cs="Arial"/>
              </w:rPr>
            </w:pPr>
            <w:r w:rsidRPr="008335D5">
              <w:rPr>
                <w:rFonts w:cs="Arial"/>
              </w:rPr>
              <w:t>42.29</w:t>
            </w:r>
          </w:p>
        </w:tc>
        <w:tc>
          <w:tcPr>
            <w:tcW w:w="1368" w:type="dxa"/>
            <w:noWrap/>
            <w:hideMark/>
          </w:tcPr>
          <w:p w14:paraId="1C667811" w14:textId="77777777" w:rsidR="00F35E0A" w:rsidRPr="008335D5" w:rsidRDefault="00F35E0A" w:rsidP="00C67A61">
            <w:pPr>
              <w:jc w:val="center"/>
              <w:rPr>
                <w:rFonts w:cs="Arial"/>
              </w:rPr>
            </w:pPr>
            <w:r w:rsidRPr="008335D5">
              <w:rPr>
                <w:rFonts w:cs="Arial"/>
              </w:rPr>
              <w:t>3</w:t>
            </w:r>
          </w:p>
        </w:tc>
        <w:tc>
          <w:tcPr>
            <w:tcW w:w="960" w:type="dxa"/>
            <w:noWrap/>
            <w:hideMark/>
          </w:tcPr>
          <w:p w14:paraId="2218DDB9" w14:textId="77777777" w:rsidR="00F35E0A" w:rsidRPr="008335D5" w:rsidRDefault="00F35E0A" w:rsidP="00C67A61">
            <w:pPr>
              <w:jc w:val="center"/>
              <w:rPr>
                <w:rFonts w:cs="Arial"/>
              </w:rPr>
            </w:pPr>
            <w:r w:rsidRPr="008335D5">
              <w:rPr>
                <w:rFonts w:cs="Arial"/>
              </w:rPr>
              <w:t>1  3</w:t>
            </w:r>
          </w:p>
        </w:tc>
      </w:tr>
      <w:tr w:rsidR="00F35E0A" w:rsidRPr="008335D5" w14:paraId="2D11FDF5" w14:textId="77777777" w:rsidTr="00C67A61">
        <w:trPr>
          <w:trHeight w:val="300"/>
          <w:jc w:val="center"/>
        </w:trPr>
        <w:tc>
          <w:tcPr>
            <w:tcW w:w="760" w:type="dxa"/>
            <w:noWrap/>
            <w:hideMark/>
          </w:tcPr>
          <w:p w14:paraId="7F6CAB23" w14:textId="77777777" w:rsidR="00F35E0A" w:rsidRPr="008335D5" w:rsidRDefault="00F35E0A" w:rsidP="00C67A61">
            <w:pPr>
              <w:jc w:val="center"/>
              <w:rPr>
                <w:rFonts w:cs="Arial"/>
              </w:rPr>
            </w:pPr>
            <w:r w:rsidRPr="008335D5">
              <w:rPr>
                <w:rFonts w:cs="Arial"/>
              </w:rPr>
              <w:t>7</w:t>
            </w:r>
          </w:p>
        </w:tc>
        <w:tc>
          <w:tcPr>
            <w:tcW w:w="1420" w:type="dxa"/>
            <w:noWrap/>
            <w:hideMark/>
          </w:tcPr>
          <w:p w14:paraId="06EE4A4A" w14:textId="77777777" w:rsidR="00F35E0A" w:rsidRPr="008335D5" w:rsidRDefault="00F35E0A" w:rsidP="00C67A61">
            <w:pPr>
              <w:jc w:val="center"/>
              <w:rPr>
                <w:rFonts w:cs="Arial"/>
              </w:rPr>
            </w:pPr>
            <w:r w:rsidRPr="008335D5">
              <w:rPr>
                <w:rFonts w:cs="Arial"/>
              </w:rPr>
              <w:t>57.71</w:t>
            </w:r>
          </w:p>
        </w:tc>
        <w:tc>
          <w:tcPr>
            <w:tcW w:w="1368" w:type="dxa"/>
            <w:noWrap/>
            <w:hideMark/>
          </w:tcPr>
          <w:p w14:paraId="7EA4B3FF" w14:textId="77777777" w:rsidR="00F35E0A" w:rsidRPr="008335D5" w:rsidRDefault="00F35E0A" w:rsidP="00C67A61">
            <w:pPr>
              <w:jc w:val="center"/>
              <w:rPr>
                <w:rFonts w:cs="Arial"/>
              </w:rPr>
            </w:pPr>
            <w:r w:rsidRPr="008335D5">
              <w:rPr>
                <w:rFonts w:cs="Arial"/>
              </w:rPr>
              <w:t>3</w:t>
            </w:r>
          </w:p>
        </w:tc>
        <w:tc>
          <w:tcPr>
            <w:tcW w:w="960" w:type="dxa"/>
            <w:noWrap/>
            <w:hideMark/>
          </w:tcPr>
          <w:p w14:paraId="0F9A49E8" w14:textId="77777777" w:rsidR="00F35E0A" w:rsidRPr="008335D5" w:rsidRDefault="00F35E0A" w:rsidP="00C67A61">
            <w:pPr>
              <w:jc w:val="center"/>
              <w:rPr>
                <w:rFonts w:cs="Arial"/>
              </w:rPr>
            </w:pPr>
            <w:r w:rsidRPr="008335D5">
              <w:rPr>
                <w:rFonts w:cs="Arial"/>
              </w:rPr>
              <w:t>1  3</w:t>
            </w:r>
          </w:p>
        </w:tc>
      </w:tr>
      <w:tr w:rsidR="00F35E0A" w:rsidRPr="008335D5" w14:paraId="60E19B1C" w14:textId="77777777" w:rsidTr="00C67A61">
        <w:trPr>
          <w:trHeight w:val="300"/>
          <w:jc w:val="center"/>
        </w:trPr>
        <w:tc>
          <w:tcPr>
            <w:tcW w:w="760" w:type="dxa"/>
            <w:noWrap/>
            <w:hideMark/>
          </w:tcPr>
          <w:p w14:paraId="26486E15" w14:textId="77777777" w:rsidR="00F35E0A" w:rsidRPr="008335D5" w:rsidRDefault="00F35E0A" w:rsidP="00C67A61">
            <w:pPr>
              <w:jc w:val="center"/>
              <w:rPr>
                <w:rFonts w:cs="Arial"/>
              </w:rPr>
            </w:pPr>
            <w:r w:rsidRPr="008335D5">
              <w:rPr>
                <w:rFonts w:cs="Arial"/>
              </w:rPr>
              <w:t>8</w:t>
            </w:r>
          </w:p>
        </w:tc>
        <w:tc>
          <w:tcPr>
            <w:tcW w:w="1420" w:type="dxa"/>
            <w:noWrap/>
            <w:hideMark/>
          </w:tcPr>
          <w:p w14:paraId="43B3D972" w14:textId="77777777" w:rsidR="00F35E0A" w:rsidRPr="008335D5" w:rsidRDefault="00F35E0A" w:rsidP="00C67A61">
            <w:pPr>
              <w:jc w:val="center"/>
              <w:rPr>
                <w:rFonts w:cs="Arial"/>
              </w:rPr>
            </w:pPr>
            <w:r w:rsidRPr="008335D5">
              <w:rPr>
                <w:rFonts w:cs="Arial"/>
              </w:rPr>
              <w:t>59.77</w:t>
            </w:r>
          </w:p>
        </w:tc>
        <w:tc>
          <w:tcPr>
            <w:tcW w:w="1368" w:type="dxa"/>
            <w:noWrap/>
            <w:hideMark/>
          </w:tcPr>
          <w:p w14:paraId="65A9BEA2" w14:textId="77777777" w:rsidR="00F35E0A" w:rsidRPr="008335D5" w:rsidRDefault="00F35E0A" w:rsidP="00C67A61">
            <w:pPr>
              <w:jc w:val="center"/>
              <w:rPr>
                <w:rFonts w:cs="Arial"/>
              </w:rPr>
            </w:pPr>
            <w:r w:rsidRPr="008335D5">
              <w:rPr>
                <w:rFonts w:cs="Arial"/>
              </w:rPr>
              <w:t>1</w:t>
            </w:r>
          </w:p>
        </w:tc>
        <w:tc>
          <w:tcPr>
            <w:tcW w:w="960" w:type="dxa"/>
            <w:noWrap/>
            <w:hideMark/>
          </w:tcPr>
          <w:p w14:paraId="3C032CFC" w14:textId="77777777" w:rsidR="00F35E0A" w:rsidRPr="008335D5" w:rsidRDefault="00F35E0A" w:rsidP="00C67A61">
            <w:pPr>
              <w:jc w:val="center"/>
              <w:rPr>
                <w:rFonts w:cs="Arial"/>
              </w:rPr>
            </w:pPr>
            <w:r w:rsidRPr="008335D5">
              <w:rPr>
                <w:rFonts w:cs="Arial"/>
              </w:rPr>
              <w:t>1  3</w:t>
            </w:r>
          </w:p>
        </w:tc>
      </w:tr>
    </w:tbl>
    <w:p w14:paraId="1246FD99" w14:textId="77777777" w:rsidR="00F35E0A" w:rsidRPr="00F35E0A" w:rsidRDefault="00F35E0A" w:rsidP="00F35E0A">
      <w:pPr>
        <w:pStyle w:val="Heading2"/>
        <w:rPr>
          <w:rFonts w:asciiTheme="minorHAnsi" w:hAnsiTheme="minorHAnsi" w:cs="Arial"/>
        </w:rPr>
      </w:pPr>
      <w:r w:rsidRPr="00F35E0A">
        <w:rPr>
          <w:rFonts w:asciiTheme="minorHAnsi" w:hAnsiTheme="minorHAnsi" w:cs="Arial"/>
        </w:rPr>
        <w:t>Load Rating Analysis Summary</w:t>
      </w:r>
    </w:p>
    <w:p w14:paraId="487B7FA4" w14:textId="62FF10F4" w:rsidR="00F35E0A" w:rsidRPr="00F35E0A" w:rsidRDefault="00F35E0A" w:rsidP="00F35E0A">
      <w:pPr>
        <w:spacing w:line="240" w:lineRule="auto"/>
        <w:jc w:val="both"/>
        <w:rPr>
          <w:rFonts w:cs="Arial"/>
          <w:color w:val="262626"/>
        </w:rPr>
      </w:pPr>
      <w:r w:rsidRPr="00F35E0A">
        <w:rPr>
          <w:rFonts w:cs="Arial"/>
        </w:rPr>
        <w:t xml:space="preserve">The structure was modeled using finite element analysis and computational software. An initial finite element (FE) model was created in Strand7 for Northampton County Bridge 138 using the RAMPS software package developed at Drexel University as part of a National Institute of Standards and Technology Innovation Program (NIST-TIP) and the National Cooperative Highway Research Program Project 12-103 (NCHRP 12-103). Conservative material properties, section properties, and boundary conditions were assumed for an initial model. The 3D geometric model (Figure </w:t>
      </w:r>
      <w:r w:rsidRPr="00F35E0A">
        <w:rPr>
          <w:rFonts w:cs="Arial"/>
          <w:noProof/>
        </w:rPr>
        <w:t>3</w:t>
      </w:r>
      <w:r w:rsidRPr="00F35E0A">
        <w:rPr>
          <w:rFonts w:cs="Arial"/>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p>
    <w:p w14:paraId="44DCA519" w14:textId="0A176ADB" w:rsidR="00F35E0A" w:rsidRPr="00F35E0A" w:rsidRDefault="00F35E0A" w:rsidP="00F35E0A">
      <w:pPr>
        <w:keepNext/>
        <w:spacing w:line="240" w:lineRule="auto"/>
        <w:jc w:val="center"/>
        <w:rPr>
          <w:rFonts w:cs="Arial"/>
          <w:highlight w:val="yellow"/>
        </w:rPr>
      </w:pPr>
      <w:r w:rsidRPr="00F35E0A">
        <w:rPr>
          <w:rFonts w:cs="Arial"/>
          <w:noProof/>
          <w:highlight w:val="yellow"/>
        </w:rPr>
        <mc:AlternateContent>
          <mc:Choice Requires="wpg">
            <w:drawing>
              <wp:anchor distT="0" distB="0" distL="114300" distR="114300" simplePos="0" relativeHeight="251832832" behindDoc="0" locked="0" layoutInCell="1" allowOverlap="1" wp14:anchorId="32A83E07" wp14:editId="7B605D9E">
                <wp:simplePos x="0" y="0"/>
                <wp:positionH relativeFrom="column">
                  <wp:posOffset>714375</wp:posOffset>
                </wp:positionH>
                <wp:positionV relativeFrom="paragraph">
                  <wp:posOffset>6985</wp:posOffset>
                </wp:positionV>
                <wp:extent cx="897082" cy="987796"/>
                <wp:effectExtent l="0" t="0" r="0" b="60325"/>
                <wp:wrapNone/>
                <wp:docPr id="33" name="Group 33"/>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9" name="Straight Arrow Connector 39"/>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V="1">
                            <a:off x="279400"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27A58456" w14:textId="77777777" w:rsidR="001B455E" w:rsidRDefault="001B455E" w:rsidP="00F35E0A">
                              <w:r>
                                <w:t>Y</w:t>
                              </w:r>
                            </w:p>
                          </w:txbxContent>
                        </wps:txbx>
                        <wps:bodyPr rot="0" vert="horz" wrap="square" lIns="91440" tIns="45720" rIns="91440" bIns="45720" anchor="t" anchorCtr="0">
                          <a:noAutofit/>
                        </wps:bodyPr>
                      </wps:wsp>
                      <wps:wsp>
                        <wps:cNvPr id="43"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10347A1B" w14:textId="77777777" w:rsidR="001B455E" w:rsidRDefault="001B455E" w:rsidP="00F35E0A">
                              <w:r>
                                <w:t>X</w:t>
                              </w:r>
                            </w:p>
                          </w:txbxContent>
                        </wps:txbx>
                        <wps:bodyPr rot="0" vert="horz" wrap="square" lIns="91440" tIns="45720" rIns="91440" bIns="45720" anchor="t" anchorCtr="0">
                          <a:noAutofit/>
                        </wps:bodyPr>
                      </wps:wsp>
                      <wps:wsp>
                        <wps:cNvPr id="44"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67EFC4A8" w14:textId="77777777" w:rsidR="001B455E" w:rsidRDefault="001B455E" w:rsidP="00F35E0A">
                              <w:r>
                                <w:t>Z</w:t>
                              </w:r>
                            </w:p>
                          </w:txbxContent>
                        </wps:txbx>
                        <wps:bodyPr rot="0" vert="horz" wrap="square" lIns="91440" tIns="45720" rIns="91440" bIns="45720" anchor="t" anchorCtr="0">
                          <a:noAutofit/>
                        </wps:bodyPr>
                      </wps:wsp>
                    </wpg:wgp>
                  </a:graphicData>
                </a:graphic>
              </wp:anchor>
            </w:drawing>
          </mc:Choice>
          <mc:Fallback>
            <w:pict>
              <v:group id="Group 33" o:spid="_x0000_s1059" style="position:absolute;left:0;text-align:left;margin-left:56.25pt;margin-top:.55pt;width:70.65pt;height:77.8pt;z-index:251832832"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">
                <v:shape id="Straight Arrow Connector 39" o:spid="_x0000_s1060"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cEqcYAAADbAAAADwAAAGRycy9kb3ducmV2LnhtbESP3WoCMRSE7wu+QziF3tVs3VJ1NYq0&#10;lCoVxB8E7w6b42Zxc7JuUl3fvhEKvRxm5htmPG1tJS7U+NKxgpduAoI4d7rkQsFu+/k8AOEDssbK&#10;MSm4kYfppPMwxky7K6/psgmFiBD2GSowIdSZlD43ZNF3XU0cvaNrLIYom0LqBq8RbivZS5I3abHk&#10;uGCwpndD+WnzYxV8LPav/XN7XqVfB7PMKe0ferNvpZ4e29kIRKA2/If/2nOtIB3C/Uv8AXLy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3BKnGAAAA2wAAAA8AAAAAAAAA&#10;AAAAAAAAoQIAAGRycy9kb3ducmV2LnhtbFBLBQYAAAAABAAEAPkAAACUAwAAAAA=&#10;" strokecolor="black [3040]">
                  <v:stroke endarrow="open"/>
                </v:shape>
                <v:shape id="Straight Arrow Connector 40" o:spid="_x0000_s1061" type="#_x0000_t32" style="position:absolute;left:2794;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eScMAAADbAAAADwAAAGRycy9kb3ducmV2LnhtbERPXWvCMBR9F/wP4Qq+aToVHV1TkY3h&#10;ZIJMZeDbpblrypqb2mRa//3yIPh4ON/ZsrO1uFDrK8cKnsYJCOLC6YpLBcfD++gZhA/IGmvHpOBG&#10;HpZ5v5dhqt2Vv+iyD6WIIexTVGBCaFIpfWHIoh+7hjhyP661GCJsS6lbvMZwW8tJksylxYpjg8GG&#10;Xg0Vv/s/q+Bt8z1bnLvzbro+mW1B08VpsvpUajjoVi8gAnXhIb67P7SCWVwf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L3knDAAAA2wAAAA8AAAAAAAAAAAAA&#10;AAAAoQIAAGRycy9kb3ducmV2LnhtbFBLBQYAAAAABAAEAPkAAACRAwAAAAA=&#10;" strokecolor="black [3040]">
                  <v:stroke endarrow="open"/>
                </v:shape>
                <v:shape id="Straight Arrow Connector 41" o:spid="_x0000_s1062"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6NMMAAADbAAAADwAAAGRycy9kb3ducmV2LnhtbESPT4vCMBTE7wt+h/CEva2psohWUxGh&#10;4GE9+A+vj+bZljYvtcnW+u2NIHgcZuY3zHLVm1p01LrSsoLxKAJBnFldcq7gdEx/ZiCcR9ZYWyYF&#10;D3KwSgZfS4y1vfOeuoPPRYCwi1FB4X0TS+myggy6kW2Ig3e1rUEfZJtL3eI9wE0tJ1E0lQZLDgsF&#10;NrQpKKsO/0ZB5KbpbXOsdt0p9/u/i0y3j/lZqe9hv16A8NT7T/jd3moFv2N4fQk/QC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L+jTDAAAA2wAAAA8AAAAAAAAAAAAA&#10;AAAAoQIAAGRycy9kb3ducmV2LnhtbFBLBQYAAAAABAAEAPkAAACRAwAAAAA=&#10;" strokecolor="black [3040]">
                  <v:stroke endarrow="open"/>
                </v:shape>
                <v:shape id="_x0000_s1063"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27A58456" w14:textId="77777777" w:rsidR="001B455E" w:rsidRDefault="001B455E" w:rsidP="00F35E0A">
                        <w:r>
                          <w:t>Y</w:t>
                        </w:r>
                      </w:p>
                    </w:txbxContent>
                  </v:textbox>
                </v:shape>
                <v:shape id="_x0000_s1064"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10347A1B" w14:textId="77777777" w:rsidR="001B455E" w:rsidRDefault="001B455E" w:rsidP="00F35E0A">
                        <w:r>
                          <w:t>X</w:t>
                        </w:r>
                      </w:p>
                    </w:txbxContent>
                  </v:textbox>
                </v:shape>
                <v:shape id="_x0000_s1065"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14:paraId="67EFC4A8" w14:textId="77777777" w:rsidR="001B455E" w:rsidRDefault="001B455E" w:rsidP="00F35E0A">
                        <w:r>
                          <w:t>Z</w:t>
                        </w:r>
                      </w:p>
                    </w:txbxContent>
                  </v:textbox>
                </v:shape>
              </v:group>
            </w:pict>
          </mc:Fallback>
        </mc:AlternateContent>
      </w:r>
      <w:r w:rsidRPr="008335D5">
        <w:rPr>
          <w:rFonts w:cs="Arial"/>
          <w:noProof/>
        </w:rPr>
        <w:drawing>
          <wp:inline distT="0" distB="0" distL="0" distR="0" wp14:anchorId="3F6AFBDF" wp14:editId="36D0B662">
            <wp:extent cx="4855460" cy="269332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57331" cy="2694366"/>
                    </a:xfrm>
                    <a:prstGeom prst="rect">
                      <a:avLst/>
                    </a:prstGeom>
                  </pic:spPr>
                </pic:pic>
              </a:graphicData>
            </a:graphic>
          </wp:inline>
        </w:drawing>
      </w:r>
    </w:p>
    <w:p w14:paraId="5FB686D9" w14:textId="6C0142FF" w:rsidR="00F35E0A" w:rsidRPr="00F35E0A" w:rsidRDefault="00F35E0A" w:rsidP="00F35E0A">
      <w:pPr>
        <w:pStyle w:val="Caption"/>
        <w:jc w:val="center"/>
        <w:rPr>
          <w:rFonts w:cs="Arial"/>
        </w:rPr>
      </w:pPr>
      <w:r w:rsidRPr="00F35E0A">
        <w:rPr>
          <w:rFonts w:cs="Arial"/>
        </w:rPr>
        <w:t xml:space="preserve">Figure 3. </w:t>
      </w:r>
      <w:r w:rsidRPr="00F35E0A">
        <w:rPr>
          <w:rFonts w:cs="Arial"/>
          <w:i/>
        </w:rPr>
        <w:t>A Priori</w:t>
      </w:r>
      <w:r w:rsidRPr="00F35E0A">
        <w:rPr>
          <w:rFonts w:cs="Arial"/>
        </w:rPr>
        <w:t xml:space="preserve"> FE Model of single span of Bridge 138.</w:t>
      </w:r>
    </w:p>
    <w:p w14:paraId="786019B5" w14:textId="77777777" w:rsidR="00F35E0A" w:rsidRPr="008335D5" w:rsidRDefault="00F35E0A" w:rsidP="00F35E0A">
      <w:pPr>
        <w:spacing w:line="240" w:lineRule="auto"/>
        <w:jc w:val="both"/>
        <w:rPr>
          <w:rFonts w:cs="Arial"/>
        </w:rPr>
      </w:pPr>
      <w:r w:rsidRPr="00F35E0A">
        <w:rPr>
          <w:rFonts w:cs="Arial"/>
        </w:rPr>
        <w:t xml:space="preserve">The initial model was rated for AASHTO Load and Resistance Factor Strength I and Service II limit states for an HL-93 truck.  It was then calibrated to the natural frequencies and mode shapes developed through experimentation. A set of calibrated models were used to perform live load ratings. The six calibrated models with strong objective function and final parameter agreement were rated using the </w:t>
      </w:r>
      <w:r w:rsidRPr="00F35E0A">
        <w:rPr>
          <w:rFonts w:cs="Arial"/>
        </w:rPr>
        <w:lastRenderedPageBreak/>
        <w:t>RAMPs software. In order to assure the most conservative load rating estimate while utilizing an updated FE model, stiffness and strength contributions from the concrete encasement and barriers were ignored in the ratings for the updated models.</w:t>
      </w:r>
      <w:r w:rsidRPr="008335D5">
        <w:rPr>
          <w:rFonts w:cs="Arial"/>
        </w:rPr>
        <w:t xml:space="preserve"> </w:t>
      </w:r>
    </w:p>
    <w:p w14:paraId="0736A8F9" w14:textId="38BD4215" w:rsidR="00E007C4" w:rsidRPr="008335D5" w:rsidRDefault="00E007C4" w:rsidP="00E007C4">
      <w:pPr>
        <w:pStyle w:val="Heading2"/>
        <w:rPr>
          <w:rFonts w:asciiTheme="minorHAnsi" w:hAnsiTheme="minorHAnsi" w:cs="Arial"/>
        </w:rPr>
      </w:pPr>
      <w:bookmarkStart w:id="71" w:name="_Toc407087716"/>
      <w:r w:rsidRPr="008335D5">
        <w:rPr>
          <w:rFonts w:asciiTheme="minorHAnsi" w:hAnsiTheme="minorHAnsi" w:cs="Arial"/>
        </w:rPr>
        <w:t xml:space="preserve">Appendix </w:t>
      </w:r>
      <w:r>
        <w:rPr>
          <w:rFonts w:asciiTheme="minorHAnsi" w:hAnsiTheme="minorHAnsi" w:cs="Arial"/>
        </w:rPr>
        <w:t>D</w:t>
      </w:r>
      <w:r w:rsidRPr="008335D5">
        <w:rPr>
          <w:rFonts w:asciiTheme="minorHAnsi" w:hAnsiTheme="minorHAnsi" w:cs="Arial"/>
        </w:rPr>
        <w:t>-1 Bridge Description</w:t>
      </w:r>
      <w:bookmarkEnd w:id="71"/>
    </w:p>
    <w:p w14:paraId="72A58D08" w14:textId="50BB69A7" w:rsidR="00E007C4" w:rsidRPr="00E11D67" w:rsidRDefault="00E007C4" w:rsidP="00E007C4">
      <w:pPr>
        <w:spacing w:after="0"/>
        <w:jc w:val="both"/>
        <w:rPr>
          <w:rFonts w:cs="Arial"/>
        </w:rPr>
      </w:pPr>
      <w:r>
        <w:rPr>
          <w:rFonts w:cs="Arial"/>
        </w:rPr>
        <w:t xml:space="preserve">Northampton County Bridge </w:t>
      </w:r>
      <w:r w:rsidRPr="00E11D67">
        <w:rPr>
          <w:rFonts w:cs="Arial"/>
        </w:rPr>
        <w:t xml:space="preserve">138 is a simple span concrete-encased I-girder bridge and currently has a load posting of 20 tons (Figure </w:t>
      </w:r>
      <w:r w:rsidR="00EE1524">
        <w:rPr>
          <w:rFonts w:cs="Arial"/>
        </w:rPr>
        <w:t>4</w:t>
      </w:r>
      <w:r w:rsidRPr="00E11D67">
        <w:rPr>
          <w:rFonts w:cs="Arial"/>
        </w:rPr>
        <w:t xml:space="preserve"> &amp; Figure </w:t>
      </w:r>
      <w:r w:rsidR="00EE1524">
        <w:rPr>
          <w:rFonts w:cs="Arial"/>
        </w:rPr>
        <w:t>5</w:t>
      </w:r>
      <w:r w:rsidRPr="00E11D67">
        <w:rPr>
          <w:rFonts w:cs="Arial"/>
        </w:rPr>
        <w:t xml:space="preserve">). The structure was built in 1946 and carries Club Road over </w:t>
      </w:r>
      <w:proofErr w:type="spellStart"/>
      <w:r w:rsidRPr="00E11D67">
        <w:rPr>
          <w:rFonts w:cs="Arial"/>
        </w:rPr>
        <w:t>Hokendauqua</w:t>
      </w:r>
      <w:proofErr w:type="spellEnd"/>
      <w:r w:rsidRPr="00E11D67">
        <w:rPr>
          <w:rFonts w:cs="Arial"/>
        </w:rPr>
        <w:t xml:space="preserve"> Creek in Northampton County, Pennsylvania. The bridge has an ADT of 150, a Deck Condition Rating of 6, a Superstructure Condition Rating of 5, and a Substructure Condition Rating of 5. The Sufficiency Rating is 36.4. The structure is not considered Structurally Deficient; however, it is Functionally Obsolete.</w:t>
      </w:r>
      <w:r w:rsidR="00EE1524">
        <w:rPr>
          <w:rFonts w:cs="Arial"/>
        </w:rPr>
        <w:t xml:space="preserve"> </w:t>
      </w:r>
      <w:r w:rsidR="002E4694">
        <w:rPr>
          <w:rFonts w:cs="Arial"/>
        </w:rPr>
        <w:t xml:space="preserve">Bridge </w:t>
      </w:r>
      <w:r w:rsidRPr="00E11D67">
        <w:rPr>
          <w:rFonts w:cs="Arial"/>
        </w:rPr>
        <w:t xml:space="preserve">138 is 49 feet long, has a roadway width of 20 feet, an out-to-out width of 21.33 feet, and a clear distance between barriers of 17.92 feet. It carries Type-2 strong post guiderails over 16 inch wide, 7 inch high curbs. The structure consists of seven concrete-encased I-sections </w:t>
      </w:r>
      <w:r>
        <w:rPr>
          <w:rFonts w:cs="Arial"/>
        </w:rPr>
        <w:t>spaced at 3.33 feet</w:t>
      </w:r>
      <w:r w:rsidRPr="00E11D67">
        <w:rPr>
          <w:rFonts w:cs="Arial"/>
        </w:rPr>
        <w:t>, a 10 inch deck slab, and integral abutment bearings. The bridge has no skew or deck overlay.</w:t>
      </w:r>
    </w:p>
    <w:p w14:paraId="54204FB6" w14:textId="77777777" w:rsidR="00E007C4" w:rsidRPr="00E11D67" w:rsidRDefault="00E007C4" w:rsidP="00E007C4">
      <w:pPr>
        <w:spacing w:after="0"/>
        <w:jc w:val="both"/>
        <w:rPr>
          <w:rFonts w:cs="Arial"/>
        </w:rPr>
      </w:pPr>
    </w:p>
    <w:p w14:paraId="769ED0DB" w14:textId="77777777" w:rsidR="00E007C4" w:rsidRPr="00E11D67" w:rsidRDefault="00E007C4" w:rsidP="00E007C4">
      <w:pPr>
        <w:spacing w:after="0"/>
        <w:jc w:val="both"/>
        <w:rPr>
          <w:rFonts w:cs="Arial"/>
        </w:rPr>
      </w:pPr>
      <w:r w:rsidRPr="00E11D67">
        <w:rPr>
          <w:rFonts w:cs="Arial"/>
        </w:rPr>
        <w:t>No original plans exist for the bridge; however STV Inc. produced a Load Rating Summary performed in 2013 that details the structure cross-section. In their load rating, STV noted that Northampton County produced approximate beam dimensions after taking cores of the structure. </w:t>
      </w:r>
    </w:p>
    <w:p w14:paraId="45BF564C" w14:textId="77777777" w:rsidR="00E007C4" w:rsidRPr="008335D5" w:rsidRDefault="00E007C4" w:rsidP="00E007C4">
      <w:pPr>
        <w:spacing w:after="0"/>
        <w:rPr>
          <w:rFonts w:cs="Arial"/>
          <w:color w:val="262626"/>
        </w:rPr>
      </w:pPr>
    </w:p>
    <w:p w14:paraId="585E7B72" w14:textId="77777777" w:rsidR="00E007C4" w:rsidRPr="008335D5" w:rsidRDefault="00E007C4" w:rsidP="00E007C4">
      <w:pPr>
        <w:keepNext/>
        <w:rPr>
          <w:rFonts w:cs="Arial"/>
        </w:rPr>
      </w:pPr>
      <w:r w:rsidRPr="008335D5">
        <w:rPr>
          <w:rFonts w:cs="Arial"/>
          <w:noProof/>
        </w:rPr>
        <w:drawing>
          <wp:inline distT="0" distB="0" distL="0" distR="0" wp14:anchorId="4EDBD8DB" wp14:editId="631B2126">
            <wp:extent cx="5943600" cy="290385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903855"/>
                    </a:xfrm>
                    <a:prstGeom prst="rect">
                      <a:avLst/>
                    </a:prstGeom>
                  </pic:spPr>
                </pic:pic>
              </a:graphicData>
            </a:graphic>
          </wp:inline>
        </w:drawing>
      </w:r>
    </w:p>
    <w:p w14:paraId="3BB2BC73" w14:textId="300C0409" w:rsidR="00E007C4" w:rsidRPr="008335D5" w:rsidRDefault="00E007C4" w:rsidP="00E007C4">
      <w:pPr>
        <w:pStyle w:val="Caption"/>
        <w:jc w:val="center"/>
        <w:rPr>
          <w:rFonts w:cs="Arial"/>
        </w:rPr>
      </w:pPr>
      <w:r w:rsidRPr="008335D5">
        <w:rPr>
          <w:rFonts w:cs="Arial"/>
        </w:rPr>
        <w:t xml:space="preserve">Figure </w:t>
      </w:r>
      <w:r w:rsidR="00EE1524">
        <w:rPr>
          <w:rFonts w:cs="Arial"/>
        </w:rPr>
        <w:t>4</w:t>
      </w:r>
      <w:r>
        <w:rPr>
          <w:rFonts w:cs="Arial"/>
        </w:rPr>
        <w:t xml:space="preserve">. Northampton County Bridge </w:t>
      </w:r>
      <w:r w:rsidRPr="008335D5">
        <w:rPr>
          <w:rFonts w:cs="Arial"/>
        </w:rPr>
        <w:t>138</w:t>
      </w:r>
    </w:p>
    <w:p w14:paraId="52F4612A" w14:textId="77777777" w:rsidR="00E007C4" w:rsidRPr="008335D5" w:rsidRDefault="00E007C4" w:rsidP="00E007C4">
      <w:pPr>
        <w:keepNext/>
        <w:rPr>
          <w:rFonts w:cs="Arial"/>
        </w:rPr>
      </w:pPr>
      <w:r w:rsidRPr="008335D5">
        <w:rPr>
          <w:rFonts w:cs="Arial"/>
          <w:noProof/>
        </w:rPr>
        <w:lastRenderedPageBreak/>
        <w:drawing>
          <wp:inline distT="0" distB="0" distL="0" distR="0" wp14:anchorId="22D3959C" wp14:editId="2A1F3D3E">
            <wp:extent cx="5943600" cy="4124960"/>
            <wp:effectExtent l="0" t="0" r="0" b="889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124960"/>
                    </a:xfrm>
                    <a:prstGeom prst="rect">
                      <a:avLst/>
                    </a:prstGeom>
                  </pic:spPr>
                </pic:pic>
              </a:graphicData>
            </a:graphic>
          </wp:inline>
        </w:drawing>
      </w:r>
    </w:p>
    <w:p w14:paraId="04407CDA" w14:textId="1C548FB2" w:rsidR="00E007C4" w:rsidRPr="008335D5" w:rsidRDefault="00E007C4" w:rsidP="00E007C4">
      <w:pPr>
        <w:pStyle w:val="Caption"/>
        <w:jc w:val="center"/>
        <w:rPr>
          <w:rFonts w:cs="Arial"/>
        </w:rPr>
      </w:pPr>
      <w:r w:rsidRPr="008335D5">
        <w:rPr>
          <w:rFonts w:cs="Arial"/>
        </w:rPr>
        <w:t xml:space="preserve">Figure </w:t>
      </w:r>
      <w:r w:rsidR="00EE1524">
        <w:rPr>
          <w:rFonts w:cs="Arial"/>
        </w:rPr>
        <w:t>5</w:t>
      </w:r>
      <w:r>
        <w:rPr>
          <w:rFonts w:cs="Arial"/>
        </w:rPr>
        <w:t>.</w:t>
      </w:r>
      <w:r w:rsidRPr="008335D5">
        <w:rPr>
          <w:rFonts w:cs="Arial"/>
        </w:rPr>
        <w:t xml:space="preserve"> Underside view of the structure</w:t>
      </w:r>
    </w:p>
    <w:p w14:paraId="39025C96" w14:textId="77777777" w:rsidR="00E007C4" w:rsidRPr="008335D5" w:rsidRDefault="00E007C4" w:rsidP="00E007C4">
      <w:pPr>
        <w:rPr>
          <w:rFonts w:cs="Arial"/>
          <w:b/>
          <w:sz w:val="24"/>
          <w:szCs w:val="24"/>
        </w:rPr>
      </w:pPr>
      <w:r w:rsidRPr="008335D5">
        <w:rPr>
          <w:rFonts w:cs="Arial"/>
          <w:b/>
          <w:sz w:val="24"/>
          <w:szCs w:val="24"/>
        </w:rPr>
        <w:br w:type="page"/>
      </w:r>
    </w:p>
    <w:p w14:paraId="2AA6B279" w14:textId="104FD9CE" w:rsidR="00E007C4" w:rsidRPr="008335D5" w:rsidRDefault="00E007C4" w:rsidP="00E007C4">
      <w:pPr>
        <w:pStyle w:val="Heading2"/>
        <w:rPr>
          <w:rFonts w:asciiTheme="minorHAnsi" w:hAnsiTheme="minorHAnsi" w:cs="Arial"/>
        </w:rPr>
      </w:pPr>
      <w:bookmarkStart w:id="72" w:name="_Toc407087717"/>
      <w:r w:rsidRPr="008335D5">
        <w:rPr>
          <w:rFonts w:asciiTheme="minorHAnsi" w:hAnsiTheme="minorHAnsi" w:cs="Arial"/>
        </w:rPr>
        <w:lastRenderedPageBreak/>
        <w:t xml:space="preserve">Appendix </w:t>
      </w:r>
      <w:r>
        <w:rPr>
          <w:rFonts w:asciiTheme="minorHAnsi" w:hAnsiTheme="minorHAnsi" w:cs="Arial"/>
        </w:rPr>
        <w:t>D</w:t>
      </w:r>
      <w:r w:rsidRPr="008335D5">
        <w:rPr>
          <w:rFonts w:asciiTheme="minorHAnsi" w:hAnsiTheme="minorHAnsi" w:cs="Arial"/>
        </w:rPr>
        <w:t xml:space="preserve">-2 </w:t>
      </w:r>
      <w:r w:rsidR="00EE1524">
        <w:rPr>
          <w:rFonts w:asciiTheme="minorHAnsi" w:hAnsiTheme="minorHAnsi" w:cs="Arial"/>
        </w:rPr>
        <w:t xml:space="preserve">– </w:t>
      </w:r>
      <w:r w:rsidRPr="008335D5">
        <w:rPr>
          <w:rFonts w:asciiTheme="minorHAnsi" w:hAnsiTheme="minorHAnsi" w:cs="Arial"/>
        </w:rPr>
        <w:t>Experimental Evaluation</w:t>
      </w:r>
      <w:bookmarkEnd w:id="72"/>
      <w:r w:rsidRPr="008335D5">
        <w:rPr>
          <w:rFonts w:asciiTheme="minorHAnsi" w:hAnsiTheme="minorHAnsi" w:cs="Arial"/>
        </w:rPr>
        <w:t xml:space="preserve"> </w:t>
      </w:r>
    </w:p>
    <w:p w14:paraId="5819867A" w14:textId="77777777" w:rsidR="00E007C4" w:rsidRPr="008335D5" w:rsidRDefault="00E007C4" w:rsidP="00EE1524">
      <w:pPr>
        <w:spacing w:line="240" w:lineRule="auto"/>
        <w:jc w:val="both"/>
        <w:rPr>
          <w:rFonts w:cs="Arial"/>
        </w:rPr>
      </w:pPr>
      <w:r w:rsidRPr="00637582">
        <w:rPr>
          <w:rFonts w:cs="Arial"/>
        </w:rPr>
        <w:t>Northampton County Bridge 138</w:t>
      </w:r>
      <w:r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6648CAD6" w14:textId="28CC4DCC" w:rsidR="00E007C4" w:rsidRPr="00EE1524" w:rsidRDefault="00EE1524" w:rsidP="00EE1524">
      <w:pPr>
        <w:spacing w:after="0"/>
        <w:rPr>
          <w:rFonts w:cs="Arial"/>
          <w:b/>
        </w:rPr>
      </w:pPr>
      <w:r w:rsidRPr="00EE1524">
        <w:rPr>
          <w:rFonts w:cs="Arial"/>
          <w:b/>
        </w:rPr>
        <w:t xml:space="preserve">Description of Test Equipment - </w:t>
      </w:r>
      <w:r w:rsidR="00236934">
        <w:rPr>
          <w:rFonts w:cs="Arial"/>
          <w:b/>
        </w:rPr>
        <w:t>THMPR™</w:t>
      </w:r>
      <w:r w:rsidRPr="00EE1524">
        <w:rPr>
          <w:rFonts w:cs="Arial"/>
          <w:b/>
        </w:rPr>
        <w:t xml:space="preserve"> System</w:t>
      </w:r>
    </w:p>
    <w:p w14:paraId="36E07489" w14:textId="3AA200E4" w:rsidR="00EE1524" w:rsidRPr="008335D5" w:rsidRDefault="00EE1524" w:rsidP="00EE1524">
      <w:pPr>
        <w:spacing w:line="240" w:lineRule="auto"/>
        <w:jc w:val="both"/>
        <w:rPr>
          <w:rFonts w:cs="Arial"/>
        </w:rPr>
      </w:pPr>
      <w:bookmarkStart w:id="73" w:name="_Toc407087718"/>
      <w:r w:rsidRPr="008335D5">
        <w:rPr>
          <w:rFonts w:cs="Arial"/>
        </w:rPr>
        <w:t>The Targeted Hits to Measure Performance Responses (</w:t>
      </w:r>
      <w:r w:rsidR="00236934">
        <w:rPr>
          <w:rFonts w:cs="Arial"/>
        </w:rPr>
        <w:t>THMPR™</w:t>
      </w:r>
      <w:r w:rsidRPr="008335D5">
        <w:rPr>
          <w:rFonts w:cs="Arial"/>
        </w:rPr>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Pr="008335D5">
        <w:rPr>
          <w:rFonts w:cs="Arial"/>
        </w:rPr>
        <w:t>Figure</w:t>
      </w:r>
      <w:r w:rsidRPr="008335D5">
        <w:rPr>
          <w:rFonts w:cs="Arial"/>
        </w:rPr>
        <w:fldChar w:fldCharType="end"/>
      </w:r>
      <w:r>
        <w:rPr>
          <w:rFonts w:cs="Arial"/>
        </w:rPr>
        <w:t xml:space="preserve"> 6</w:t>
      </w:r>
      <w:r w:rsidRPr="008335D5">
        <w:rPr>
          <w:rFonts w:cs="Arial"/>
        </w:rPr>
        <w:t xml:space="preserve">, is comprised of a physical test device which utilizes a significantly reconfigured Falling Weight </w:t>
      </w:r>
      <w:proofErr w:type="spellStart"/>
      <w:r w:rsidRPr="008335D5">
        <w:rPr>
          <w:rFonts w:cs="Arial"/>
        </w:rPr>
        <w:t>Deflectometer</w:t>
      </w:r>
      <w:proofErr w:type="spellEnd"/>
      <w:r w:rsidRPr="008335D5">
        <w:rPr>
          <w:rFonts w:cs="Arial"/>
        </w:rPr>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Pr="008335D5">
        <w:rPr>
          <w:rFonts w:cs="Arial"/>
        </w:rPr>
        <w:t xml:space="preserve">Figure </w:t>
      </w:r>
      <w:r w:rsidRPr="008335D5">
        <w:rPr>
          <w:rFonts w:cs="Arial"/>
        </w:rPr>
        <w:fldChar w:fldCharType="end"/>
      </w:r>
      <w:r>
        <w:rPr>
          <w:rFonts w:cs="Arial"/>
        </w:rPr>
        <w:t>7</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5BE37293" w14:textId="77777777" w:rsidR="00EE1524" w:rsidRPr="008335D5" w:rsidRDefault="00EE1524" w:rsidP="00EE1524">
      <w:pPr>
        <w:keepNext/>
        <w:spacing w:line="240" w:lineRule="auto"/>
        <w:jc w:val="center"/>
        <w:rPr>
          <w:rFonts w:cs="Arial"/>
        </w:rPr>
      </w:pPr>
      <w:r w:rsidRPr="008335D5">
        <w:rPr>
          <w:rFonts w:cs="Arial"/>
          <w:noProof/>
        </w:rPr>
        <w:drawing>
          <wp:inline distT="0" distB="0" distL="0" distR="0" wp14:anchorId="3DC07755" wp14:editId="1BAED431">
            <wp:extent cx="5445828" cy="3028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3FAF6431" w14:textId="195E01C9" w:rsidR="00EE1524" w:rsidRPr="008335D5" w:rsidRDefault="00EE1524" w:rsidP="00EE1524">
      <w:pPr>
        <w:pStyle w:val="Caption"/>
        <w:jc w:val="center"/>
        <w:rPr>
          <w:rFonts w:cs="Arial"/>
          <w:sz w:val="24"/>
          <w:szCs w:val="24"/>
        </w:rPr>
      </w:pPr>
      <w:r w:rsidRPr="008335D5">
        <w:rPr>
          <w:rFonts w:cs="Arial"/>
        </w:rPr>
        <w:t xml:space="preserve">Figure 6. </w:t>
      </w:r>
      <w:r w:rsidR="00236934">
        <w:rPr>
          <w:rFonts w:cs="Arial"/>
        </w:rPr>
        <w:t>THMPR™</w:t>
      </w:r>
      <w:r w:rsidRPr="008335D5">
        <w:rPr>
          <w:rFonts w:cs="Arial"/>
        </w:rPr>
        <w:t xml:space="preserve"> System - Primary Components</w:t>
      </w:r>
    </w:p>
    <w:p w14:paraId="46A39021" w14:textId="77777777" w:rsidR="00EE1524" w:rsidRPr="008335D5" w:rsidRDefault="00EE1524" w:rsidP="00EE1524">
      <w:pPr>
        <w:keepNext/>
        <w:spacing w:line="240" w:lineRule="auto"/>
        <w:jc w:val="center"/>
        <w:rPr>
          <w:rFonts w:cs="Arial"/>
        </w:rPr>
      </w:pPr>
      <w:r w:rsidRPr="008335D5">
        <w:rPr>
          <w:rFonts w:cs="Arial"/>
          <w:noProof/>
        </w:rPr>
        <w:lastRenderedPageBreak/>
        <w:drawing>
          <wp:inline distT="0" distB="0" distL="0" distR="0" wp14:anchorId="1D0F2D40" wp14:editId="6A47B4BB">
            <wp:extent cx="3639540" cy="172528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0BDD2426" w14:textId="69318118" w:rsidR="00EE1524" w:rsidRPr="008335D5" w:rsidRDefault="00EE1524" w:rsidP="00EE1524">
      <w:pPr>
        <w:pStyle w:val="Caption"/>
        <w:jc w:val="center"/>
        <w:rPr>
          <w:rFonts w:cs="Arial"/>
        </w:rPr>
      </w:pPr>
      <w:r w:rsidRPr="008335D5">
        <w:rPr>
          <w:rFonts w:cs="Arial"/>
        </w:rPr>
        <w:t xml:space="preserve">Figure 7. </w:t>
      </w:r>
      <w:r w:rsidR="00236934">
        <w:rPr>
          <w:rFonts w:cs="Arial"/>
        </w:rPr>
        <w:t>THMPR™</w:t>
      </w:r>
      <w:r w:rsidRPr="008335D5">
        <w:rPr>
          <w:rFonts w:cs="Arial"/>
        </w:rPr>
        <w:t xml:space="preserve"> Local Sensor Array</w:t>
      </w:r>
    </w:p>
    <w:p w14:paraId="088B040D" w14:textId="77777777" w:rsidR="00E007C4" w:rsidRPr="008335D5" w:rsidRDefault="00E007C4" w:rsidP="00E007C4">
      <w:pPr>
        <w:pStyle w:val="Heading3"/>
        <w:rPr>
          <w:rFonts w:asciiTheme="minorHAnsi" w:hAnsiTheme="minorHAnsi" w:cs="Arial"/>
        </w:rPr>
      </w:pPr>
      <w:r w:rsidRPr="008335D5">
        <w:rPr>
          <w:rFonts w:asciiTheme="minorHAnsi" w:hAnsiTheme="minorHAnsi" w:cs="Arial"/>
        </w:rPr>
        <w:t>Instrumentation</w:t>
      </w:r>
      <w:bookmarkEnd w:id="73"/>
      <w:r w:rsidRPr="008335D5">
        <w:rPr>
          <w:rFonts w:asciiTheme="minorHAnsi" w:hAnsiTheme="minorHAnsi" w:cs="Arial"/>
        </w:rPr>
        <w:t xml:space="preserve"> </w:t>
      </w:r>
    </w:p>
    <w:p w14:paraId="58271879" w14:textId="480B459E" w:rsidR="00E007C4" w:rsidRPr="008335D5" w:rsidRDefault="00E007C4" w:rsidP="00EE1524">
      <w:pPr>
        <w:spacing w:line="240" w:lineRule="auto"/>
        <w:jc w:val="both"/>
        <w:rPr>
          <w:rFonts w:cs="Arial"/>
        </w:rPr>
      </w:pPr>
      <w:r w:rsidRPr="008335D5">
        <w:rPr>
          <w:rFonts w:cs="Arial"/>
        </w:rPr>
        <w:t xml:space="preserve">The instrumentation plan is shown in Figure </w:t>
      </w:r>
      <w:r w:rsidR="00EE1524">
        <w:rPr>
          <w:rFonts w:cs="Arial"/>
        </w:rPr>
        <w:t>8</w:t>
      </w:r>
      <w:r w:rsidRPr="008335D5">
        <w:rPr>
          <w:rFonts w:cs="Arial"/>
        </w:rPr>
        <w:t xml:space="preserve">. A total of six stationary reference accelerometers (three in each shoulder) were temporarily attached to the bridge deck using glue adhesive at the quarter span, mid span, and three-quarter span locations. The reference accelerometers remained at the same locations on the deck throughout the vibration testing and were used to link together the vibrations measured by </w:t>
      </w:r>
      <w:r w:rsidR="00236934">
        <w:rPr>
          <w:rFonts w:cs="Arial"/>
        </w:rPr>
        <w:t>THMPR™</w:t>
      </w:r>
      <w:r w:rsidRPr="008335D5">
        <w:rPr>
          <w:rFonts w:cs="Arial"/>
        </w:rPr>
        <w:t xml:space="preserve">’s local sensor array of six accelerometers (Figure </w:t>
      </w:r>
      <w:r w:rsidR="00EE1524">
        <w:rPr>
          <w:rFonts w:cs="Arial"/>
        </w:rPr>
        <w:t>7</w:t>
      </w:r>
      <w:r w:rsidRPr="008335D5">
        <w:rPr>
          <w:rFonts w:cs="Arial"/>
        </w:rPr>
        <w:t xml:space="preserve">). The reference accelerometers were cabled to a local GPS synchronized data acquisition system along the shoulder and out of the way of traffic. </w:t>
      </w:r>
    </w:p>
    <w:p w14:paraId="6EE2CB2C" w14:textId="77777777" w:rsidR="00E007C4" w:rsidRPr="008335D5" w:rsidRDefault="00E007C4" w:rsidP="00EE1524">
      <w:pPr>
        <w:spacing w:line="240" w:lineRule="auto"/>
        <w:jc w:val="both"/>
        <w:rPr>
          <w:rFonts w:cs="Arial"/>
        </w:rPr>
      </w:pPr>
      <w:r w:rsidRPr="008335D5">
        <w:rPr>
          <w:rFonts w:cs="Arial"/>
        </w:rPr>
        <w:t xml:space="preserve">A total of four impact locations were selected for the test: (1) at quarter span in the right lane, (2) at mid span in the right lane, (3) at three-quarter span in the left lane and (4) at mid span in the left lane.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w:t>
      </w:r>
    </w:p>
    <w:p w14:paraId="0D99426F" w14:textId="13B03CFA" w:rsidR="00E007C4" w:rsidRPr="008335D5" w:rsidRDefault="002F236E" w:rsidP="00E007C4">
      <w:pPr>
        <w:keepNext/>
        <w:jc w:val="center"/>
        <w:rPr>
          <w:rFonts w:cs="Arial"/>
        </w:rPr>
      </w:pPr>
      <w:ins w:id="74" w:author="John" w:date="2015-05-01T14:05:00Z">
        <w:r>
          <w:rPr>
            <w:noProof/>
          </w:rPr>
          <w:drawing>
            <wp:inline distT="0" distB="0" distL="0" distR="0" wp14:anchorId="426CE345" wp14:editId="0E0FEAD2">
              <wp:extent cx="5943600" cy="235013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350135"/>
                      </a:xfrm>
                      <a:prstGeom prst="rect">
                        <a:avLst/>
                      </a:prstGeom>
                    </pic:spPr>
                  </pic:pic>
                </a:graphicData>
              </a:graphic>
            </wp:inline>
          </w:drawing>
        </w:r>
      </w:ins>
    </w:p>
    <w:p w14:paraId="4B966215" w14:textId="3EEA87F5" w:rsidR="00E007C4" w:rsidRPr="008335D5" w:rsidRDefault="00E007C4" w:rsidP="00E007C4">
      <w:pPr>
        <w:pStyle w:val="Caption"/>
        <w:jc w:val="center"/>
        <w:rPr>
          <w:rFonts w:cs="Arial"/>
        </w:rPr>
      </w:pPr>
      <w:r w:rsidRPr="008335D5">
        <w:rPr>
          <w:rFonts w:cs="Arial"/>
        </w:rPr>
        <w:t xml:space="preserve">Figure </w:t>
      </w:r>
      <w:r w:rsidR="00EE1524">
        <w:rPr>
          <w:rFonts w:cs="Arial"/>
        </w:rPr>
        <w:t>8</w:t>
      </w:r>
      <w:r>
        <w:rPr>
          <w:rFonts w:cs="Arial"/>
        </w:rPr>
        <w:t>.</w:t>
      </w:r>
      <w:r w:rsidRPr="008335D5">
        <w:rPr>
          <w:rFonts w:cs="Arial"/>
        </w:rPr>
        <w:t xml:space="preserve"> </w:t>
      </w:r>
      <w:r w:rsidR="00236934">
        <w:rPr>
          <w:rFonts w:cs="Arial"/>
        </w:rPr>
        <w:t>THMPR™</w:t>
      </w:r>
      <w:r w:rsidRPr="008335D5">
        <w:rPr>
          <w:rFonts w:cs="Arial"/>
        </w:rPr>
        <w:t xml:space="preserve"> Instrumentation Plan</w:t>
      </w:r>
      <w:r w:rsidR="00EE1524">
        <w:rPr>
          <w:rFonts w:cs="Arial"/>
        </w:rPr>
        <w:t xml:space="preserve"> for Bridge 138</w:t>
      </w:r>
    </w:p>
    <w:p w14:paraId="39943619" w14:textId="77777777" w:rsidR="00E007C4" w:rsidRPr="008335D5" w:rsidRDefault="00E007C4" w:rsidP="00E007C4">
      <w:pPr>
        <w:pStyle w:val="Heading3"/>
        <w:rPr>
          <w:rFonts w:asciiTheme="minorHAnsi" w:hAnsiTheme="minorHAnsi" w:cs="Arial"/>
        </w:rPr>
      </w:pPr>
      <w:bookmarkStart w:id="75" w:name="_Toc407087719"/>
      <w:r w:rsidRPr="008335D5">
        <w:rPr>
          <w:rFonts w:asciiTheme="minorHAnsi" w:hAnsiTheme="minorHAnsi" w:cs="Arial"/>
        </w:rPr>
        <w:t>Test Execution</w:t>
      </w:r>
      <w:bookmarkEnd w:id="75"/>
    </w:p>
    <w:p w14:paraId="05EC26F7" w14:textId="511B0AF1" w:rsidR="00E007C4" w:rsidRPr="00637582" w:rsidRDefault="00E007C4" w:rsidP="00EE1524">
      <w:pPr>
        <w:spacing w:line="240" w:lineRule="auto"/>
        <w:jc w:val="both"/>
        <w:rPr>
          <w:rFonts w:cs="Arial"/>
        </w:rPr>
      </w:pPr>
      <w:r w:rsidRPr="00637582">
        <w:rPr>
          <w:rFonts w:cs="Arial"/>
        </w:rPr>
        <w:t xml:space="preserve">The </w:t>
      </w:r>
      <w:r w:rsidR="00236934">
        <w:rPr>
          <w:rFonts w:cs="Arial"/>
        </w:rPr>
        <w:t>THMPR™</w:t>
      </w:r>
      <w:r w:rsidRPr="00637582">
        <w:rPr>
          <w:rFonts w:cs="Arial"/>
        </w:rPr>
        <w:t xml:space="preserve"> system was roved onto the span at approximately 2:10 PM on September 8, 2014. </w:t>
      </w:r>
      <w:r w:rsidR="00236934">
        <w:rPr>
          <w:rFonts w:cs="Arial"/>
        </w:rPr>
        <w:t>THMPR™</w:t>
      </w:r>
      <w:r w:rsidRPr="00637582">
        <w:rPr>
          <w:rFonts w:cs="Arial"/>
        </w:rPr>
        <w:t xml:space="preserve">’s impact head was centered above a selected impact location on the deck and the GPS </w:t>
      </w:r>
      <w:r w:rsidRPr="00637582">
        <w:rPr>
          <w:rFonts w:cs="Arial"/>
        </w:rPr>
        <w:lastRenderedPageBreak/>
        <w:t xml:space="preserve">synchronized accelerometer array attached to </w:t>
      </w:r>
      <w:r w:rsidR="00236934">
        <w:rPr>
          <w:rFonts w:cs="Arial"/>
        </w:rPr>
        <w:t>THMPR™</w:t>
      </w:r>
      <w:r w:rsidRPr="00637582">
        <w:rPr>
          <w:rFonts w:cs="Arial"/>
        </w:rPr>
        <w:t xml:space="preserve"> was remotely deployed. This lowered the six accelerometer housings onto the bridge deck and compressed them against the surface (Figure </w:t>
      </w:r>
      <w:r w:rsidR="00EE1524">
        <w:rPr>
          <w:rFonts w:cs="Arial"/>
          <w:noProof/>
        </w:rPr>
        <w:t>9</w:t>
      </w:r>
      <w:r w:rsidRPr="00637582">
        <w:rPr>
          <w:rFonts w:cs="Arial"/>
        </w:rPr>
        <w:t xml:space="preserv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at each of the four locations for averaging and noise reduction purposes. The total time required to complete the vibration testing of the bridge was about 20 minutes with the final impact location being completed at 2:30 PM.    </w:t>
      </w:r>
    </w:p>
    <w:p w14:paraId="4F9F88F4" w14:textId="77777777" w:rsidR="00E007C4" w:rsidRPr="008335D5" w:rsidRDefault="00E007C4" w:rsidP="00E007C4">
      <w:pPr>
        <w:keepNext/>
        <w:jc w:val="center"/>
        <w:rPr>
          <w:rFonts w:cs="Arial"/>
        </w:rPr>
      </w:pPr>
      <w:r w:rsidRPr="008335D5">
        <w:rPr>
          <w:rFonts w:cs="Arial"/>
          <w:noProof/>
        </w:rPr>
        <w:drawing>
          <wp:inline distT="0" distB="0" distL="0" distR="0" wp14:anchorId="43833738" wp14:editId="1BEA337E">
            <wp:extent cx="4680276" cy="2175128"/>
            <wp:effectExtent l="0" t="0" r="635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83323" cy="2176544"/>
                    </a:xfrm>
                    <a:prstGeom prst="rect">
                      <a:avLst/>
                    </a:prstGeom>
                  </pic:spPr>
                </pic:pic>
              </a:graphicData>
            </a:graphic>
          </wp:inline>
        </w:drawing>
      </w:r>
    </w:p>
    <w:p w14:paraId="3655CD76" w14:textId="5D4E8A6D" w:rsidR="00E007C4" w:rsidRPr="008335D5" w:rsidRDefault="00E007C4" w:rsidP="00E007C4">
      <w:pPr>
        <w:pStyle w:val="Caption"/>
        <w:jc w:val="center"/>
        <w:rPr>
          <w:rFonts w:cs="Arial"/>
          <w:i/>
          <w:sz w:val="24"/>
          <w:szCs w:val="24"/>
        </w:rPr>
      </w:pPr>
      <w:r w:rsidRPr="008335D5">
        <w:rPr>
          <w:rFonts w:cs="Arial"/>
        </w:rPr>
        <w:t xml:space="preserve">Figure </w:t>
      </w:r>
      <w:r w:rsidR="00EE1524">
        <w:rPr>
          <w:rFonts w:cs="Arial"/>
        </w:rPr>
        <w:t>9</w:t>
      </w:r>
      <w:r>
        <w:rPr>
          <w:rFonts w:cs="Arial"/>
        </w:rPr>
        <w:t xml:space="preserve">. </w:t>
      </w:r>
      <w:r w:rsidR="00236934">
        <w:rPr>
          <w:rFonts w:cs="Arial"/>
        </w:rPr>
        <w:t>THMPR™</w:t>
      </w:r>
      <w:r w:rsidRPr="008335D5">
        <w:rPr>
          <w:rFonts w:cs="Arial"/>
        </w:rPr>
        <w:t xml:space="preserve"> System Test Execution</w:t>
      </w:r>
    </w:p>
    <w:p w14:paraId="6FF2E7C5" w14:textId="77777777" w:rsidR="00E007C4" w:rsidRPr="008335D5" w:rsidRDefault="00E007C4" w:rsidP="00E007C4">
      <w:pPr>
        <w:pStyle w:val="Heading3"/>
        <w:rPr>
          <w:rFonts w:asciiTheme="minorHAnsi" w:hAnsiTheme="minorHAnsi" w:cs="Arial"/>
        </w:rPr>
      </w:pPr>
      <w:bookmarkStart w:id="76" w:name="_Toc407087720"/>
      <w:r w:rsidRPr="008335D5">
        <w:rPr>
          <w:rFonts w:asciiTheme="minorHAnsi" w:hAnsiTheme="minorHAnsi" w:cs="Arial"/>
        </w:rPr>
        <w:t>Data Quality</w:t>
      </w:r>
      <w:bookmarkEnd w:id="76"/>
    </w:p>
    <w:p w14:paraId="54B2726B" w14:textId="0190E115" w:rsidR="00E007C4" w:rsidRPr="008335D5" w:rsidRDefault="00E007C4" w:rsidP="00EE1524">
      <w:pPr>
        <w:spacing w:line="240" w:lineRule="auto"/>
        <w:jc w:val="both"/>
        <w:rPr>
          <w:rFonts w:cs="Arial"/>
        </w:rPr>
      </w:pPr>
      <w:r w:rsidRPr="008335D5">
        <w:rPr>
          <w:rFonts w:cs="Arial"/>
        </w:rPr>
        <w:t xml:space="preserve">Typical impact forces of up to 25,000 lbs. were observed (Figure </w:t>
      </w:r>
      <w:r w:rsidR="00EE1524">
        <w:rPr>
          <w:rFonts w:cs="Arial"/>
        </w:rPr>
        <w:t>10</w:t>
      </w:r>
      <w:r>
        <w:rPr>
          <w:rFonts w:cs="Arial"/>
        </w:rPr>
        <w:t>A)</w:t>
      </w:r>
      <w:r w:rsidRPr="008335D5">
        <w:rPr>
          <w:rFonts w:cs="Arial"/>
        </w:rPr>
        <w:t xml:space="preserve"> with an approximate usable frequency range of 0-60 Hz (Figure </w:t>
      </w:r>
      <w:r w:rsidR="00EE1524">
        <w:rPr>
          <w:rFonts w:cs="Arial"/>
          <w:noProof/>
        </w:rPr>
        <w:t>10</w:t>
      </w:r>
      <w:r>
        <w:rPr>
          <w:rFonts w:cs="Arial"/>
        </w:rPr>
        <w:t>B</w:t>
      </w:r>
      <w:r w:rsidRPr="008335D5">
        <w:rPr>
          <w:rFonts w:cs="Arial"/>
        </w:rPr>
        <w:t xml:space="preserve">). The impact forces produced by </w:t>
      </w:r>
      <w:r w:rsidR="00236934">
        <w:rPr>
          <w:rFonts w:cs="Arial"/>
        </w:rPr>
        <w:t>THMPR™</w:t>
      </w:r>
      <w:r w:rsidRPr="008335D5">
        <w:rPr>
          <w:rFonts w:cs="Arial"/>
        </w:rPr>
        <w:t xml:space="preserve"> also resulted in bridge acceleration magnitudes of up to 2 g’s (Figure </w:t>
      </w:r>
      <w:r w:rsidR="00EE1524">
        <w:rPr>
          <w:rFonts w:cs="Arial"/>
          <w:noProof/>
        </w:rPr>
        <w:t>11</w:t>
      </w:r>
      <w:r>
        <w:rPr>
          <w:rFonts w:cs="Arial"/>
        </w:rPr>
        <w:t>A</w:t>
      </w:r>
      <w:r w:rsidRPr="008335D5">
        <w:rPr>
          <w:rFonts w:cs="Arial"/>
        </w:rPr>
        <w:t xml:space="preserve">). Frequency content of the structural response (Figure </w:t>
      </w:r>
      <w:r w:rsidR="00EE1524">
        <w:rPr>
          <w:rFonts w:cs="Arial"/>
        </w:rPr>
        <w:t>11</w:t>
      </w:r>
      <w:r>
        <w:rPr>
          <w:rFonts w:cs="Arial"/>
        </w:rPr>
        <w:t>B</w:t>
      </w:r>
      <w:r w:rsidRPr="008335D5">
        <w:rPr>
          <w:rFonts w:cs="Arial"/>
        </w:rPr>
        <w:t>)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5CDC4477" w14:textId="77777777" w:rsidR="00E007C4" w:rsidRPr="008335D5" w:rsidRDefault="00E007C4" w:rsidP="00E007C4">
      <w:pPr>
        <w:keepNext/>
        <w:jc w:val="center"/>
        <w:rPr>
          <w:rFonts w:cs="Arial"/>
        </w:rPr>
      </w:pPr>
      <w:r w:rsidRPr="008335D5">
        <w:rPr>
          <w:rFonts w:cs="Arial"/>
          <w:noProof/>
        </w:rPr>
        <w:drawing>
          <wp:inline distT="0" distB="0" distL="0" distR="0" wp14:anchorId="02C61B94" wp14:editId="051CB617">
            <wp:extent cx="4779034" cy="1586597"/>
            <wp:effectExtent l="0" t="0" r="254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81031" cy="1587260"/>
                    </a:xfrm>
                    <a:prstGeom prst="rect">
                      <a:avLst/>
                    </a:prstGeom>
                  </pic:spPr>
                </pic:pic>
              </a:graphicData>
            </a:graphic>
          </wp:inline>
        </w:drawing>
      </w:r>
    </w:p>
    <w:p w14:paraId="093B8205" w14:textId="37E9432D" w:rsidR="00E007C4" w:rsidRPr="008335D5" w:rsidRDefault="00E007C4" w:rsidP="00E007C4">
      <w:pPr>
        <w:pStyle w:val="Caption"/>
        <w:jc w:val="center"/>
        <w:rPr>
          <w:rFonts w:cs="Arial"/>
        </w:rPr>
      </w:pPr>
      <w:r w:rsidRPr="008335D5">
        <w:rPr>
          <w:rFonts w:cs="Arial"/>
        </w:rPr>
        <w:t xml:space="preserve">Figure </w:t>
      </w:r>
      <w:r w:rsidR="00EE1524">
        <w:rPr>
          <w:rFonts w:cs="Arial"/>
        </w:rPr>
        <w:t>10</w:t>
      </w:r>
      <w:r>
        <w:rPr>
          <w:rFonts w:cs="Arial"/>
        </w:rPr>
        <w:t>.</w:t>
      </w:r>
      <w:r w:rsidRPr="008335D5">
        <w:rPr>
          <w:rFonts w:cs="Arial"/>
        </w:rPr>
        <w:t xml:space="preserve"> (A) Typical Force Time History &amp; (B) Typical Force Frequency Content</w:t>
      </w:r>
    </w:p>
    <w:p w14:paraId="4AF7A5CD" w14:textId="77777777" w:rsidR="00E007C4" w:rsidRPr="008335D5" w:rsidRDefault="00E007C4" w:rsidP="00E007C4">
      <w:pPr>
        <w:keepNext/>
        <w:jc w:val="center"/>
        <w:rPr>
          <w:rFonts w:cs="Arial"/>
        </w:rPr>
      </w:pPr>
      <w:r w:rsidRPr="008335D5">
        <w:rPr>
          <w:rFonts w:cs="Arial"/>
          <w:noProof/>
        </w:rPr>
        <w:lastRenderedPageBreak/>
        <w:drawing>
          <wp:inline distT="0" distB="0" distL="0" distR="0" wp14:anchorId="3982421C" wp14:editId="552F0E05">
            <wp:extent cx="4956332" cy="160286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56332" cy="1602865"/>
                    </a:xfrm>
                    <a:prstGeom prst="rect">
                      <a:avLst/>
                    </a:prstGeom>
                  </pic:spPr>
                </pic:pic>
              </a:graphicData>
            </a:graphic>
          </wp:inline>
        </w:drawing>
      </w:r>
    </w:p>
    <w:p w14:paraId="19A074DA" w14:textId="47791902" w:rsidR="00E007C4" w:rsidRPr="008335D5" w:rsidRDefault="00E007C4" w:rsidP="00E007C4">
      <w:pPr>
        <w:pStyle w:val="Caption"/>
        <w:jc w:val="center"/>
        <w:rPr>
          <w:rFonts w:cs="Arial"/>
        </w:rPr>
      </w:pPr>
      <w:r w:rsidRPr="008335D5">
        <w:rPr>
          <w:rFonts w:cs="Arial"/>
        </w:rPr>
        <w:t>Figure</w:t>
      </w:r>
      <w:r>
        <w:rPr>
          <w:rFonts w:cs="Arial"/>
        </w:rPr>
        <w:t xml:space="preserve"> </w:t>
      </w:r>
      <w:r w:rsidR="00EE1524">
        <w:rPr>
          <w:rFonts w:cs="Arial"/>
        </w:rPr>
        <w:t>11</w:t>
      </w:r>
      <w:r>
        <w:rPr>
          <w:rFonts w:cs="Arial"/>
        </w:rPr>
        <w:t>.</w:t>
      </w:r>
      <w:r w:rsidRPr="008335D5">
        <w:rPr>
          <w:rFonts w:cs="Arial"/>
        </w:rPr>
        <w:t xml:space="preserve"> (A) Typical Response Time History &amp; (B) Typical Response Frequency Content</w:t>
      </w:r>
    </w:p>
    <w:p w14:paraId="5B67E1C9" w14:textId="77777777" w:rsidR="00E007C4" w:rsidRPr="008335D5" w:rsidRDefault="00E007C4" w:rsidP="00E007C4">
      <w:pPr>
        <w:pStyle w:val="Heading3"/>
        <w:rPr>
          <w:rFonts w:asciiTheme="minorHAnsi" w:hAnsiTheme="minorHAnsi" w:cs="Arial"/>
        </w:rPr>
      </w:pPr>
      <w:bookmarkStart w:id="77" w:name="_Toc407087721"/>
      <w:r w:rsidRPr="008335D5">
        <w:rPr>
          <w:rFonts w:asciiTheme="minorHAnsi" w:hAnsiTheme="minorHAnsi" w:cs="Arial"/>
        </w:rPr>
        <w:t>Modal Parameter Identification</w:t>
      </w:r>
      <w:bookmarkEnd w:id="77"/>
    </w:p>
    <w:p w14:paraId="3B4DD508" w14:textId="77777777" w:rsidR="00E007C4" w:rsidRPr="008335D5" w:rsidRDefault="00E007C4" w:rsidP="004D6920">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33F254CC" w14:textId="6E6BB2B3" w:rsidR="00E007C4" w:rsidRPr="008335D5" w:rsidRDefault="00E007C4" w:rsidP="004D6920">
      <w:pPr>
        <w:spacing w:line="240" w:lineRule="auto"/>
        <w:jc w:val="both"/>
        <w:rPr>
          <w:rFonts w:cs="Arial"/>
        </w:rPr>
      </w:pPr>
      <w:r w:rsidRPr="008335D5">
        <w:rPr>
          <w:rFonts w:cs="Arial"/>
        </w:rPr>
        <w:t xml:space="preserve">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(Figure </w:t>
      </w:r>
      <w:r w:rsidR="004D6920">
        <w:rPr>
          <w:rFonts w:cs="Arial"/>
        </w:rPr>
        <w:t>12</w:t>
      </w:r>
      <w:r w:rsidRPr="008335D5">
        <w:rPr>
          <w:rFonts w:cs="Arial"/>
        </w:rPr>
        <w:t xml:space="preserve">)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eight global vibration modes (global poles) were identified from the CMIF plot as shown in Figure </w:t>
      </w:r>
      <w:r w:rsidR="004D6920">
        <w:rPr>
          <w:rFonts w:cs="Arial"/>
        </w:rPr>
        <w:t>12</w:t>
      </w:r>
      <w:r w:rsidRPr="008335D5">
        <w:rPr>
          <w:rFonts w:cs="Arial"/>
        </w:rPr>
        <w:t xml:space="preserve">. </w:t>
      </w:r>
    </w:p>
    <w:p w14:paraId="72ABD51F" w14:textId="6B19322F" w:rsidR="00E007C4" w:rsidRPr="008335D5" w:rsidRDefault="00E007C4" w:rsidP="004D6920">
      <w:pPr>
        <w:spacing w:line="240" w:lineRule="auto"/>
        <w:jc w:val="both"/>
        <w:rPr>
          <w:rFonts w:cs="Arial"/>
        </w:rPr>
      </w:pPr>
      <w:r w:rsidRPr="008335D5">
        <w:rPr>
          <w:rFonts w:cs="Arial"/>
        </w:rPr>
        <w:t xml:space="preserve">Additionally, dynamic characteristics are dependent on the mass and stiffness of the structure and careful consideration must be exercised during experimentation so as to not influence the measured dynamic properties of the test specimen. For example, adding a substantial amount of mass to a structure may artificially decrease the frequency of identified system poles and may also distort the extracted modal vectors. Due to the short span of the structure, the mass loading differed between each impact location and allowed for the mass loading effects of the </w:t>
      </w:r>
      <w:r w:rsidR="00236934">
        <w:rPr>
          <w:rFonts w:cs="Arial"/>
        </w:rPr>
        <w:t>THMPR™</w:t>
      </w:r>
      <w:r w:rsidRPr="008335D5">
        <w:rPr>
          <w:rFonts w:cs="Arial"/>
        </w:rPr>
        <w:t xml:space="preserve"> system trailer and the tow vehicle to be investigated. The quarter span impact locations required the trailer and tow vehicle to be present on the superstructure while the mid span impact locations required only the trailer to be present on the superstructure. Despite these different mass loading configurations, consistent system poles are observed throughout each of the impact locations which indicates the additional mass of the </w:t>
      </w:r>
      <w:r w:rsidR="00236934">
        <w:rPr>
          <w:rFonts w:cs="Arial"/>
        </w:rPr>
        <w:t>THMPR™</w:t>
      </w:r>
      <w:r w:rsidRPr="008335D5">
        <w:rPr>
          <w:rFonts w:cs="Arial"/>
        </w:rPr>
        <w:t xml:space="preserve"> system and towing vehicle had a negligible effect on the identified global poles and modal vectors of the structure. </w:t>
      </w:r>
    </w:p>
    <w:p w14:paraId="451BFD3F" w14:textId="77777777" w:rsidR="00E007C4" w:rsidRPr="008335D5" w:rsidRDefault="00E007C4" w:rsidP="00E007C4">
      <w:pPr>
        <w:keepNext/>
        <w:jc w:val="center"/>
        <w:rPr>
          <w:rFonts w:cs="Arial"/>
        </w:rPr>
      </w:pPr>
      <w:r w:rsidRPr="008335D5">
        <w:rPr>
          <w:rFonts w:cs="Arial"/>
          <w:noProof/>
          <w:sz w:val="24"/>
          <w:szCs w:val="24"/>
        </w:rPr>
        <w:lastRenderedPageBreak/>
        <w:drawing>
          <wp:inline distT="0" distB="0" distL="0" distR="0" wp14:anchorId="0939A8EA" wp14:editId="0411DD59">
            <wp:extent cx="5613055" cy="2257425"/>
            <wp:effectExtent l="0" t="0" r="6985"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eld Tests\Northampton County\Bridge 138\Documents\Figures\CMIF.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616811" cy="2258936"/>
                    </a:xfrm>
                    <a:prstGeom prst="rect">
                      <a:avLst/>
                    </a:prstGeom>
                    <a:noFill/>
                    <a:ln>
                      <a:noFill/>
                    </a:ln>
                  </pic:spPr>
                </pic:pic>
              </a:graphicData>
            </a:graphic>
          </wp:inline>
        </w:drawing>
      </w:r>
    </w:p>
    <w:p w14:paraId="5DCF44CF" w14:textId="31043AF6" w:rsidR="00E007C4" w:rsidRPr="008335D5" w:rsidRDefault="00E007C4" w:rsidP="00E007C4">
      <w:pPr>
        <w:pStyle w:val="Caption"/>
        <w:jc w:val="center"/>
        <w:rPr>
          <w:rFonts w:cs="Arial"/>
        </w:rPr>
      </w:pPr>
      <w:r w:rsidRPr="008335D5">
        <w:rPr>
          <w:rFonts w:cs="Arial"/>
        </w:rPr>
        <w:t xml:space="preserve">Figure </w:t>
      </w:r>
      <w:r w:rsidR="004D6920">
        <w:rPr>
          <w:rFonts w:cs="Arial"/>
        </w:rPr>
        <w:t>12</w:t>
      </w:r>
      <w:r>
        <w:rPr>
          <w:rFonts w:cs="Arial"/>
        </w:rPr>
        <w:t>.</w:t>
      </w:r>
      <w:r w:rsidRPr="008335D5">
        <w:rPr>
          <w:rFonts w:cs="Arial"/>
        </w:rPr>
        <w:t xml:space="preserve"> Complex Mode Indicator Function (CMIF)</w:t>
      </w:r>
    </w:p>
    <w:p w14:paraId="738F9AC1" w14:textId="4662CB9E" w:rsidR="00E007C4" w:rsidRPr="00637582" w:rsidRDefault="00E007C4" w:rsidP="004D6920">
      <w:pPr>
        <w:spacing w:line="240" w:lineRule="auto"/>
        <w:jc w:val="both"/>
        <w:rPr>
          <w:rFonts w:cs="Arial"/>
        </w:rPr>
      </w:pPr>
      <w:r w:rsidRPr="00637582">
        <w:rPr>
          <w:rFonts w:cs="Arial"/>
        </w:rPr>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The first eight fundamental global mode shapes and corresponding frequencies occur within the frequency band of 0-60 Hz and are shown </w:t>
      </w:r>
      <w:r w:rsidR="004D6920">
        <w:rPr>
          <w:rFonts w:cs="Arial"/>
        </w:rPr>
        <w:t xml:space="preserve">above </w:t>
      </w:r>
      <w:r w:rsidRPr="00637582">
        <w:rPr>
          <w:rFonts w:cs="Arial"/>
        </w:rPr>
        <w:t xml:space="preserve">in Figure </w:t>
      </w:r>
      <w:r w:rsidR="004D6920">
        <w:rPr>
          <w:rFonts w:cs="Arial"/>
        </w:rPr>
        <w:t>2</w:t>
      </w:r>
      <w:r w:rsidRPr="00637582">
        <w:rPr>
          <w:rFonts w:cs="Arial"/>
        </w:rPr>
        <w:t xml:space="preserve"> and Table </w:t>
      </w:r>
      <w:r w:rsidR="004D6920">
        <w:rPr>
          <w:rFonts w:cs="Arial"/>
        </w:rPr>
        <w:t>2</w:t>
      </w:r>
      <w:r w:rsidRPr="00637582">
        <w:rPr>
          <w:rFonts w:cs="Arial"/>
        </w:rPr>
        <w:t xml:space="preserve">, respectively. It should be noted that the interstitial areas between the discrete experimental degrees-of-freedom for the mode shapes shown in Figure </w:t>
      </w:r>
      <w:r w:rsidR="004D6920">
        <w:rPr>
          <w:rFonts w:cs="Arial"/>
        </w:rPr>
        <w:t>2</w:t>
      </w:r>
      <w:r w:rsidRPr="00637582">
        <w:rPr>
          <w:rFonts w:cs="Arial"/>
        </w:rPr>
        <w:t xml:space="preserve"> were interpolated using a fourth order equation to aid in the visualization of these shapes.  </w:t>
      </w:r>
    </w:p>
    <w:p w14:paraId="6DB85A89" w14:textId="77777777" w:rsidR="00E007C4" w:rsidRPr="008335D5" w:rsidRDefault="00E007C4" w:rsidP="00E007C4">
      <w:pPr>
        <w:rPr>
          <w:rFonts w:cs="Arial"/>
          <w:b/>
          <w:sz w:val="24"/>
          <w:szCs w:val="24"/>
        </w:rPr>
      </w:pPr>
      <w:r w:rsidRPr="008335D5">
        <w:rPr>
          <w:rFonts w:cs="Arial"/>
          <w:b/>
          <w:sz w:val="24"/>
          <w:szCs w:val="24"/>
        </w:rPr>
        <w:br w:type="page"/>
      </w:r>
    </w:p>
    <w:p w14:paraId="54763361" w14:textId="58B120BB" w:rsidR="00E007C4" w:rsidRPr="008335D5" w:rsidRDefault="00E007C4" w:rsidP="00E007C4">
      <w:pPr>
        <w:pStyle w:val="Heading2"/>
        <w:rPr>
          <w:rFonts w:asciiTheme="minorHAnsi" w:hAnsiTheme="minorHAnsi" w:cs="Arial"/>
        </w:rPr>
      </w:pPr>
      <w:bookmarkStart w:id="78" w:name="_Toc407087722"/>
      <w:r w:rsidRPr="008335D5">
        <w:rPr>
          <w:rFonts w:asciiTheme="minorHAnsi" w:hAnsiTheme="minorHAnsi" w:cs="Arial"/>
        </w:rPr>
        <w:lastRenderedPageBreak/>
        <w:t xml:space="preserve">Appendix </w:t>
      </w:r>
      <w:r>
        <w:rPr>
          <w:rFonts w:asciiTheme="minorHAnsi" w:hAnsiTheme="minorHAnsi" w:cs="Arial"/>
        </w:rPr>
        <w:t>D</w:t>
      </w:r>
      <w:r w:rsidRPr="008335D5">
        <w:rPr>
          <w:rFonts w:asciiTheme="minorHAnsi" w:hAnsiTheme="minorHAnsi" w:cs="Arial"/>
        </w:rPr>
        <w:t xml:space="preserve">-3 </w:t>
      </w:r>
      <w:r w:rsidR="00DE3028">
        <w:rPr>
          <w:rFonts w:asciiTheme="minorHAnsi" w:hAnsiTheme="minorHAnsi" w:cs="Arial"/>
        </w:rPr>
        <w:t>–</w:t>
      </w:r>
      <w:r w:rsidRPr="008335D5">
        <w:rPr>
          <w:rFonts w:asciiTheme="minorHAnsi" w:hAnsiTheme="minorHAnsi" w:cs="Arial"/>
        </w:rPr>
        <w:t xml:space="preserve"> </w:t>
      </w:r>
      <w:r w:rsidR="00DE3028">
        <w:rPr>
          <w:rFonts w:asciiTheme="minorHAnsi" w:hAnsiTheme="minorHAnsi" w:cs="Arial"/>
        </w:rPr>
        <w:t>Model Updating</w:t>
      </w:r>
      <w:bookmarkEnd w:id="78"/>
    </w:p>
    <w:p w14:paraId="36A6AA70" w14:textId="77777777" w:rsidR="00DE3028" w:rsidRPr="008335D5" w:rsidRDefault="00DE3028" w:rsidP="00DE3028">
      <w:pPr>
        <w:rPr>
          <w:rFonts w:cs="Arial"/>
        </w:rPr>
      </w:pPr>
      <w:bookmarkStart w:id="79" w:name="_Toc407087723"/>
      <w:r w:rsidRPr="008335D5">
        <w:rPr>
          <w:rFonts w:cs="Arial"/>
        </w:rPr>
        <w:t xml:space="preserve">The </w:t>
      </w:r>
      <w:r w:rsidRPr="008335D5">
        <w:rPr>
          <w:rFonts w:cs="Arial"/>
          <w:i/>
        </w:rPr>
        <w:t>a priori</w:t>
      </w:r>
      <w:r w:rsidRPr="008335D5">
        <w:rPr>
          <w:rFonts w:cs="Arial"/>
        </w:rPr>
        <w:t xml:space="preserve"> model was updated for each span using a multi-start method with 6 updating trials starting from different combinations of initial parameter values:</w:t>
      </w:r>
    </w:p>
    <w:tbl>
      <w:tblPr>
        <w:tblStyle w:val="TableGrid"/>
        <w:tblW w:w="0" w:type="auto"/>
        <w:tblLook w:val="04A0" w:firstRow="1" w:lastRow="0" w:firstColumn="1" w:lastColumn="0" w:noHBand="0" w:noVBand="1"/>
      </w:tblPr>
      <w:tblGrid>
        <w:gridCol w:w="1914"/>
        <w:gridCol w:w="1915"/>
        <w:gridCol w:w="1915"/>
        <w:gridCol w:w="1916"/>
        <w:gridCol w:w="1916"/>
      </w:tblGrid>
      <w:tr w:rsidR="00DE3028" w:rsidRPr="008335D5" w14:paraId="2FA51B71" w14:textId="77777777" w:rsidTr="00C67A61">
        <w:tc>
          <w:tcPr>
            <w:tcW w:w="1914" w:type="dxa"/>
          </w:tcPr>
          <w:p w14:paraId="32E5571E" w14:textId="77777777" w:rsidR="00DE3028" w:rsidRPr="008335D5" w:rsidRDefault="00DE3028" w:rsidP="00C67A61">
            <w:pPr>
              <w:rPr>
                <w:rFonts w:cs="Arial"/>
                <w:b/>
              </w:rPr>
            </w:pPr>
          </w:p>
        </w:tc>
        <w:tc>
          <w:tcPr>
            <w:tcW w:w="7662" w:type="dxa"/>
            <w:gridSpan w:val="4"/>
          </w:tcPr>
          <w:p w14:paraId="234BD7DE" w14:textId="77777777" w:rsidR="00DE3028" w:rsidRPr="008335D5" w:rsidRDefault="00DE3028" w:rsidP="00C67A61">
            <w:pPr>
              <w:rPr>
                <w:rFonts w:cs="Arial"/>
                <w:b/>
              </w:rPr>
            </w:pPr>
            <w:r w:rsidRPr="008335D5">
              <w:rPr>
                <w:rFonts w:cs="Arial"/>
                <w:b/>
              </w:rPr>
              <w:t>Start Point</w:t>
            </w:r>
          </w:p>
        </w:tc>
      </w:tr>
      <w:tr w:rsidR="00DE3028" w:rsidRPr="008335D5" w14:paraId="4020F742" w14:textId="77777777" w:rsidTr="00C67A61">
        <w:tc>
          <w:tcPr>
            <w:tcW w:w="1914" w:type="dxa"/>
          </w:tcPr>
          <w:p w14:paraId="6C1A95F0" w14:textId="77777777" w:rsidR="00DE3028" w:rsidRPr="008335D5" w:rsidRDefault="00DE3028" w:rsidP="00C67A61">
            <w:pPr>
              <w:rPr>
                <w:rFonts w:cs="Arial"/>
                <w:b/>
              </w:rPr>
            </w:pPr>
            <w:r w:rsidRPr="008335D5">
              <w:rPr>
                <w:rFonts w:cs="Arial"/>
                <w:b/>
              </w:rPr>
              <w:t>Update</w:t>
            </w:r>
          </w:p>
        </w:tc>
        <w:tc>
          <w:tcPr>
            <w:tcW w:w="1915" w:type="dxa"/>
          </w:tcPr>
          <w:p w14:paraId="52F71ADD" w14:textId="77777777" w:rsidR="00DE3028" w:rsidRPr="008335D5" w:rsidRDefault="00DE3028" w:rsidP="00C67A61">
            <w:pPr>
              <w:rPr>
                <w:rFonts w:cs="Arial"/>
                <w:i/>
              </w:rPr>
            </w:pPr>
            <w:r w:rsidRPr="008335D5">
              <w:rPr>
                <w:rFonts w:cs="Arial"/>
                <w:i/>
              </w:rPr>
              <w:t>Deck</w:t>
            </w:r>
          </w:p>
        </w:tc>
        <w:tc>
          <w:tcPr>
            <w:tcW w:w="1915" w:type="dxa"/>
          </w:tcPr>
          <w:p w14:paraId="6CCE61BB" w14:textId="77777777" w:rsidR="00DE3028" w:rsidRPr="008335D5" w:rsidRDefault="00DE3028" w:rsidP="00C67A61">
            <w:pPr>
              <w:rPr>
                <w:rFonts w:cs="Arial"/>
                <w:i/>
              </w:rPr>
            </w:pPr>
            <w:r w:rsidRPr="008335D5">
              <w:rPr>
                <w:rFonts w:cs="Arial"/>
                <w:i/>
              </w:rPr>
              <w:t>Encasement</w:t>
            </w:r>
          </w:p>
        </w:tc>
        <w:tc>
          <w:tcPr>
            <w:tcW w:w="1916" w:type="dxa"/>
          </w:tcPr>
          <w:p w14:paraId="44882DC8" w14:textId="77777777" w:rsidR="00DE3028" w:rsidRPr="008335D5" w:rsidRDefault="00DE3028" w:rsidP="00C67A61">
            <w:pPr>
              <w:rPr>
                <w:rFonts w:cs="Arial"/>
                <w:i/>
              </w:rPr>
            </w:pPr>
            <w:r w:rsidRPr="008335D5">
              <w:rPr>
                <w:rFonts w:cs="Arial"/>
                <w:i/>
              </w:rPr>
              <w:t>Composite Action</w:t>
            </w:r>
          </w:p>
        </w:tc>
        <w:tc>
          <w:tcPr>
            <w:tcW w:w="1916" w:type="dxa"/>
          </w:tcPr>
          <w:p w14:paraId="37512C65" w14:textId="77777777" w:rsidR="00DE3028" w:rsidRPr="008335D5" w:rsidRDefault="00DE3028" w:rsidP="00C67A61">
            <w:pPr>
              <w:rPr>
                <w:rFonts w:cs="Arial"/>
                <w:i/>
              </w:rPr>
            </w:pPr>
            <w:r w:rsidRPr="008335D5">
              <w:rPr>
                <w:rFonts w:cs="Arial"/>
                <w:i/>
              </w:rPr>
              <w:t>R2</w:t>
            </w:r>
          </w:p>
        </w:tc>
      </w:tr>
      <w:tr w:rsidR="00DE3028" w:rsidRPr="008335D5" w14:paraId="0B410AE8" w14:textId="77777777" w:rsidTr="00C67A61">
        <w:tc>
          <w:tcPr>
            <w:tcW w:w="1914" w:type="dxa"/>
          </w:tcPr>
          <w:p w14:paraId="4BBA6D47" w14:textId="77777777" w:rsidR="00DE3028" w:rsidRPr="008335D5" w:rsidRDefault="00DE3028" w:rsidP="00C67A61">
            <w:pPr>
              <w:rPr>
                <w:rFonts w:cs="Arial"/>
                <w:i/>
              </w:rPr>
            </w:pPr>
            <w:r w:rsidRPr="008335D5">
              <w:rPr>
                <w:rFonts w:cs="Arial"/>
                <w:i/>
              </w:rPr>
              <w:t>1</w:t>
            </w:r>
          </w:p>
        </w:tc>
        <w:tc>
          <w:tcPr>
            <w:tcW w:w="1915" w:type="dxa"/>
          </w:tcPr>
          <w:p w14:paraId="49FF0F83" w14:textId="77777777" w:rsidR="00DE3028" w:rsidRPr="008335D5" w:rsidRDefault="00DE3028" w:rsidP="00C67A61">
            <w:pPr>
              <w:rPr>
                <w:rFonts w:cs="Arial"/>
              </w:rPr>
            </w:pPr>
            <w:r w:rsidRPr="008335D5">
              <w:rPr>
                <w:rFonts w:cs="Arial"/>
              </w:rPr>
              <w:t>Min</w:t>
            </w:r>
          </w:p>
        </w:tc>
        <w:tc>
          <w:tcPr>
            <w:tcW w:w="1915" w:type="dxa"/>
          </w:tcPr>
          <w:p w14:paraId="590302CF" w14:textId="77777777" w:rsidR="00DE3028" w:rsidRPr="008335D5" w:rsidRDefault="00DE3028" w:rsidP="00C67A61">
            <w:pPr>
              <w:rPr>
                <w:rFonts w:cs="Arial"/>
              </w:rPr>
            </w:pPr>
            <w:r w:rsidRPr="008335D5">
              <w:rPr>
                <w:rFonts w:cs="Arial"/>
              </w:rPr>
              <w:t>Min</w:t>
            </w:r>
          </w:p>
        </w:tc>
        <w:tc>
          <w:tcPr>
            <w:tcW w:w="1916" w:type="dxa"/>
          </w:tcPr>
          <w:p w14:paraId="638FA074" w14:textId="77777777" w:rsidR="00DE3028" w:rsidRPr="008335D5" w:rsidRDefault="00DE3028" w:rsidP="00C67A61">
            <w:pPr>
              <w:rPr>
                <w:rFonts w:cs="Arial"/>
              </w:rPr>
            </w:pPr>
            <w:r w:rsidRPr="008335D5">
              <w:rPr>
                <w:rFonts w:cs="Arial"/>
              </w:rPr>
              <w:t>Min</w:t>
            </w:r>
          </w:p>
        </w:tc>
        <w:tc>
          <w:tcPr>
            <w:tcW w:w="1916" w:type="dxa"/>
          </w:tcPr>
          <w:p w14:paraId="180B7981" w14:textId="77777777" w:rsidR="00DE3028" w:rsidRPr="008335D5" w:rsidRDefault="00DE3028" w:rsidP="00C67A61">
            <w:pPr>
              <w:rPr>
                <w:rFonts w:cs="Arial"/>
              </w:rPr>
            </w:pPr>
            <w:r w:rsidRPr="008335D5">
              <w:rPr>
                <w:rFonts w:cs="Arial"/>
              </w:rPr>
              <w:t>Min</w:t>
            </w:r>
          </w:p>
        </w:tc>
      </w:tr>
      <w:tr w:rsidR="00DE3028" w:rsidRPr="008335D5" w14:paraId="0AE151B4" w14:textId="77777777" w:rsidTr="00C67A61">
        <w:tc>
          <w:tcPr>
            <w:tcW w:w="1914" w:type="dxa"/>
          </w:tcPr>
          <w:p w14:paraId="594C0CDE" w14:textId="77777777" w:rsidR="00DE3028" w:rsidRPr="008335D5" w:rsidRDefault="00DE3028" w:rsidP="00C67A61">
            <w:pPr>
              <w:rPr>
                <w:rFonts w:cs="Arial"/>
                <w:i/>
              </w:rPr>
            </w:pPr>
            <w:r w:rsidRPr="008335D5">
              <w:rPr>
                <w:rFonts w:cs="Arial"/>
                <w:i/>
              </w:rPr>
              <w:t>2</w:t>
            </w:r>
          </w:p>
        </w:tc>
        <w:tc>
          <w:tcPr>
            <w:tcW w:w="1915" w:type="dxa"/>
          </w:tcPr>
          <w:p w14:paraId="55968F64" w14:textId="77777777" w:rsidR="00DE3028" w:rsidRPr="008335D5" w:rsidRDefault="00DE3028" w:rsidP="00C67A61">
            <w:pPr>
              <w:rPr>
                <w:rFonts w:cs="Arial"/>
              </w:rPr>
            </w:pPr>
            <w:r w:rsidRPr="008335D5">
              <w:rPr>
                <w:rFonts w:cs="Arial"/>
              </w:rPr>
              <w:t>Max</w:t>
            </w:r>
          </w:p>
        </w:tc>
        <w:tc>
          <w:tcPr>
            <w:tcW w:w="1915" w:type="dxa"/>
          </w:tcPr>
          <w:p w14:paraId="0C07DB01" w14:textId="77777777" w:rsidR="00DE3028" w:rsidRPr="008335D5" w:rsidRDefault="00DE3028" w:rsidP="00C67A61">
            <w:pPr>
              <w:rPr>
                <w:rFonts w:cs="Arial"/>
              </w:rPr>
            </w:pPr>
            <w:r w:rsidRPr="008335D5">
              <w:rPr>
                <w:rFonts w:cs="Arial"/>
              </w:rPr>
              <w:t>Min</w:t>
            </w:r>
          </w:p>
        </w:tc>
        <w:tc>
          <w:tcPr>
            <w:tcW w:w="1916" w:type="dxa"/>
          </w:tcPr>
          <w:p w14:paraId="24696984" w14:textId="77777777" w:rsidR="00DE3028" w:rsidRPr="008335D5" w:rsidRDefault="00DE3028" w:rsidP="00C67A61">
            <w:pPr>
              <w:rPr>
                <w:rFonts w:cs="Arial"/>
              </w:rPr>
            </w:pPr>
            <w:r w:rsidRPr="008335D5">
              <w:rPr>
                <w:rFonts w:cs="Arial"/>
              </w:rPr>
              <w:t>Min</w:t>
            </w:r>
          </w:p>
        </w:tc>
        <w:tc>
          <w:tcPr>
            <w:tcW w:w="1916" w:type="dxa"/>
          </w:tcPr>
          <w:p w14:paraId="7B01B09C" w14:textId="77777777" w:rsidR="00DE3028" w:rsidRPr="008335D5" w:rsidRDefault="00DE3028" w:rsidP="00C67A61">
            <w:pPr>
              <w:rPr>
                <w:rFonts w:cs="Arial"/>
              </w:rPr>
            </w:pPr>
            <w:r w:rsidRPr="008335D5">
              <w:rPr>
                <w:rFonts w:cs="Arial"/>
              </w:rPr>
              <w:t>Min</w:t>
            </w:r>
          </w:p>
        </w:tc>
      </w:tr>
      <w:tr w:rsidR="00DE3028" w:rsidRPr="008335D5" w14:paraId="4BD1C3EA" w14:textId="77777777" w:rsidTr="00C67A61">
        <w:tc>
          <w:tcPr>
            <w:tcW w:w="1914" w:type="dxa"/>
          </w:tcPr>
          <w:p w14:paraId="010811C7" w14:textId="77777777" w:rsidR="00DE3028" w:rsidRPr="008335D5" w:rsidRDefault="00DE3028" w:rsidP="00C67A61">
            <w:pPr>
              <w:rPr>
                <w:rFonts w:cs="Arial"/>
                <w:i/>
              </w:rPr>
            </w:pPr>
            <w:r w:rsidRPr="008335D5">
              <w:rPr>
                <w:rFonts w:cs="Arial"/>
                <w:i/>
              </w:rPr>
              <w:t>3</w:t>
            </w:r>
          </w:p>
        </w:tc>
        <w:tc>
          <w:tcPr>
            <w:tcW w:w="1915" w:type="dxa"/>
          </w:tcPr>
          <w:p w14:paraId="2D9EB94A" w14:textId="77777777" w:rsidR="00DE3028" w:rsidRPr="008335D5" w:rsidRDefault="00DE3028" w:rsidP="00C67A61">
            <w:pPr>
              <w:rPr>
                <w:rFonts w:cs="Arial"/>
              </w:rPr>
            </w:pPr>
            <w:r w:rsidRPr="008335D5">
              <w:rPr>
                <w:rFonts w:cs="Arial"/>
              </w:rPr>
              <w:t>Min</w:t>
            </w:r>
          </w:p>
        </w:tc>
        <w:tc>
          <w:tcPr>
            <w:tcW w:w="1915" w:type="dxa"/>
          </w:tcPr>
          <w:p w14:paraId="3D3715FD" w14:textId="77777777" w:rsidR="00DE3028" w:rsidRPr="008335D5" w:rsidRDefault="00DE3028" w:rsidP="00C67A61">
            <w:pPr>
              <w:rPr>
                <w:rFonts w:cs="Arial"/>
              </w:rPr>
            </w:pPr>
            <w:r w:rsidRPr="008335D5">
              <w:rPr>
                <w:rFonts w:cs="Arial"/>
              </w:rPr>
              <w:t>Max</w:t>
            </w:r>
          </w:p>
        </w:tc>
        <w:tc>
          <w:tcPr>
            <w:tcW w:w="1916" w:type="dxa"/>
          </w:tcPr>
          <w:p w14:paraId="0553628B" w14:textId="77777777" w:rsidR="00DE3028" w:rsidRPr="008335D5" w:rsidRDefault="00DE3028" w:rsidP="00C67A61">
            <w:pPr>
              <w:rPr>
                <w:rFonts w:cs="Arial"/>
              </w:rPr>
            </w:pPr>
            <w:r w:rsidRPr="008335D5">
              <w:rPr>
                <w:rFonts w:cs="Arial"/>
              </w:rPr>
              <w:t>Min</w:t>
            </w:r>
          </w:p>
        </w:tc>
        <w:tc>
          <w:tcPr>
            <w:tcW w:w="1916" w:type="dxa"/>
          </w:tcPr>
          <w:p w14:paraId="6AF81F32" w14:textId="77777777" w:rsidR="00DE3028" w:rsidRPr="008335D5" w:rsidRDefault="00DE3028" w:rsidP="00C67A61">
            <w:pPr>
              <w:rPr>
                <w:rFonts w:cs="Arial"/>
              </w:rPr>
            </w:pPr>
            <w:r w:rsidRPr="008335D5">
              <w:rPr>
                <w:rFonts w:cs="Arial"/>
              </w:rPr>
              <w:t>Min</w:t>
            </w:r>
          </w:p>
        </w:tc>
      </w:tr>
      <w:tr w:rsidR="00DE3028" w:rsidRPr="008335D5" w14:paraId="6DAF7C9F" w14:textId="77777777" w:rsidTr="00C67A61">
        <w:tc>
          <w:tcPr>
            <w:tcW w:w="1914" w:type="dxa"/>
          </w:tcPr>
          <w:p w14:paraId="4955C07F" w14:textId="77777777" w:rsidR="00DE3028" w:rsidRPr="008335D5" w:rsidRDefault="00DE3028" w:rsidP="00C67A61">
            <w:pPr>
              <w:rPr>
                <w:rFonts w:cs="Arial"/>
                <w:i/>
              </w:rPr>
            </w:pPr>
            <w:r w:rsidRPr="008335D5">
              <w:rPr>
                <w:rFonts w:cs="Arial"/>
                <w:i/>
              </w:rPr>
              <w:t>4</w:t>
            </w:r>
          </w:p>
        </w:tc>
        <w:tc>
          <w:tcPr>
            <w:tcW w:w="1915" w:type="dxa"/>
          </w:tcPr>
          <w:p w14:paraId="79C6B5D4" w14:textId="77777777" w:rsidR="00DE3028" w:rsidRPr="008335D5" w:rsidRDefault="00DE3028" w:rsidP="00C67A61">
            <w:pPr>
              <w:rPr>
                <w:rFonts w:cs="Arial"/>
              </w:rPr>
            </w:pPr>
            <w:r w:rsidRPr="008335D5">
              <w:rPr>
                <w:rFonts w:cs="Arial"/>
              </w:rPr>
              <w:t>Min</w:t>
            </w:r>
          </w:p>
        </w:tc>
        <w:tc>
          <w:tcPr>
            <w:tcW w:w="1915" w:type="dxa"/>
          </w:tcPr>
          <w:p w14:paraId="573A8338" w14:textId="77777777" w:rsidR="00DE3028" w:rsidRPr="008335D5" w:rsidRDefault="00DE3028" w:rsidP="00C67A61">
            <w:pPr>
              <w:rPr>
                <w:rFonts w:cs="Arial"/>
              </w:rPr>
            </w:pPr>
            <w:r w:rsidRPr="008335D5">
              <w:rPr>
                <w:rFonts w:cs="Arial"/>
              </w:rPr>
              <w:t>Min</w:t>
            </w:r>
          </w:p>
        </w:tc>
        <w:tc>
          <w:tcPr>
            <w:tcW w:w="1916" w:type="dxa"/>
          </w:tcPr>
          <w:p w14:paraId="7AC8E943" w14:textId="77777777" w:rsidR="00DE3028" w:rsidRPr="008335D5" w:rsidRDefault="00DE3028" w:rsidP="00C67A61">
            <w:pPr>
              <w:rPr>
                <w:rFonts w:cs="Arial"/>
              </w:rPr>
            </w:pPr>
            <w:r w:rsidRPr="008335D5">
              <w:rPr>
                <w:rFonts w:cs="Arial"/>
              </w:rPr>
              <w:t>Max</w:t>
            </w:r>
          </w:p>
        </w:tc>
        <w:tc>
          <w:tcPr>
            <w:tcW w:w="1916" w:type="dxa"/>
          </w:tcPr>
          <w:p w14:paraId="08A99B17" w14:textId="77777777" w:rsidR="00DE3028" w:rsidRPr="008335D5" w:rsidRDefault="00DE3028" w:rsidP="00C67A61">
            <w:pPr>
              <w:rPr>
                <w:rFonts w:cs="Arial"/>
              </w:rPr>
            </w:pPr>
            <w:r w:rsidRPr="008335D5">
              <w:rPr>
                <w:rFonts w:cs="Arial"/>
              </w:rPr>
              <w:t>Min</w:t>
            </w:r>
          </w:p>
        </w:tc>
      </w:tr>
      <w:tr w:rsidR="00DE3028" w:rsidRPr="008335D5" w14:paraId="220AAADB" w14:textId="77777777" w:rsidTr="00C67A61">
        <w:tc>
          <w:tcPr>
            <w:tcW w:w="1914" w:type="dxa"/>
          </w:tcPr>
          <w:p w14:paraId="004CD39B" w14:textId="77777777" w:rsidR="00DE3028" w:rsidRPr="008335D5" w:rsidRDefault="00DE3028" w:rsidP="00C67A61">
            <w:pPr>
              <w:rPr>
                <w:rFonts w:cs="Arial"/>
                <w:i/>
              </w:rPr>
            </w:pPr>
            <w:r w:rsidRPr="008335D5">
              <w:rPr>
                <w:rFonts w:cs="Arial"/>
                <w:i/>
              </w:rPr>
              <w:t>5</w:t>
            </w:r>
          </w:p>
        </w:tc>
        <w:tc>
          <w:tcPr>
            <w:tcW w:w="1915" w:type="dxa"/>
          </w:tcPr>
          <w:p w14:paraId="1E5E8DE5" w14:textId="77777777" w:rsidR="00DE3028" w:rsidRPr="008335D5" w:rsidRDefault="00DE3028" w:rsidP="00C67A61">
            <w:pPr>
              <w:rPr>
                <w:rFonts w:cs="Arial"/>
              </w:rPr>
            </w:pPr>
            <w:r w:rsidRPr="008335D5">
              <w:rPr>
                <w:rFonts w:cs="Arial"/>
              </w:rPr>
              <w:t>Min</w:t>
            </w:r>
          </w:p>
        </w:tc>
        <w:tc>
          <w:tcPr>
            <w:tcW w:w="1915" w:type="dxa"/>
          </w:tcPr>
          <w:p w14:paraId="2C764098" w14:textId="77777777" w:rsidR="00DE3028" w:rsidRPr="008335D5" w:rsidRDefault="00DE3028" w:rsidP="00C67A61">
            <w:pPr>
              <w:rPr>
                <w:rFonts w:cs="Arial"/>
              </w:rPr>
            </w:pPr>
            <w:r w:rsidRPr="008335D5">
              <w:rPr>
                <w:rFonts w:cs="Arial"/>
              </w:rPr>
              <w:t>Min</w:t>
            </w:r>
          </w:p>
        </w:tc>
        <w:tc>
          <w:tcPr>
            <w:tcW w:w="1916" w:type="dxa"/>
          </w:tcPr>
          <w:p w14:paraId="4F98C423" w14:textId="77777777" w:rsidR="00DE3028" w:rsidRPr="008335D5" w:rsidRDefault="00DE3028" w:rsidP="00C67A61">
            <w:pPr>
              <w:rPr>
                <w:rFonts w:cs="Arial"/>
              </w:rPr>
            </w:pPr>
            <w:r w:rsidRPr="008335D5">
              <w:rPr>
                <w:rFonts w:cs="Arial"/>
              </w:rPr>
              <w:t>Min</w:t>
            </w:r>
          </w:p>
        </w:tc>
        <w:tc>
          <w:tcPr>
            <w:tcW w:w="1916" w:type="dxa"/>
          </w:tcPr>
          <w:p w14:paraId="32A9400B" w14:textId="77777777" w:rsidR="00DE3028" w:rsidRPr="008335D5" w:rsidRDefault="00DE3028" w:rsidP="00C67A61">
            <w:pPr>
              <w:rPr>
                <w:rFonts w:cs="Arial"/>
              </w:rPr>
            </w:pPr>
            <w:r w:rsidRPr="008335D5">
              <w:rPr>
                <w:rFonts w:cs="Arial"/>
              </w:rPr>
              <w:t>Max</w:t>
            </w:r>
          </w:p>
        </w:tc>
      </w:tr>
      <w:tr w:rsidR="00DE3028" w:rsidRPr="008335D5" w14:paraId="4E3C58D7" w14:textId="77777777" w:rsidTr="00C67A61">
        <w:tc>
          <w:tcPr>
            <w:tcW w:w="1914" w:type="dxa"/>
          </w:tcPr>
          <w:p w14:paraId="0E496AA1" w14:textId="77777777" w:rsidR="00DE3028" w:rsidRPr="008335D5" w:rsidRDefault="00DE3028" w:rsidP="00C67A61">
            <w:pPr>
              <w:tabs>
                <w:tab w:val="center" w:pos="849"/>
              </w:tabs>
              <w:rPr>
                <w:rFonts w:cs="Arial"/>
                <w:i/>
              </w:rPr>
            </w:pPr>
            <w:r w:rsidRPr="008335D5">
              <w:rPr>
                <w:rFonts w:cs="Arial"/>
                <w:i/>
              </w:rPr>
              <w:t>6</w:t>
            </w:r>
            <w:r w:rsidRPr="008335D5">
              <w:rPr>
                <w:rFonts w:cs="Arial"/>
                <w:i/>
              </w:rPr>
              <w:tab/>
            </w:r>
          </w:p>
        </w:tc>
        <w:tc>
          <w:tcPr>
            <w:tcW w:w="1915" w:type="dxa"/>
          </w:tcPr>
          <w:p w14:paraId="318C5883" w14:textId="77777777" w:rsidR="00DE3028" w:rsidRPr="008335D5" w:rsidRDefault="00DE3028" w:rsidP="00C67A61">
            <w:pPr>
              <w:rPr>
                <w:rFonts w:cs="Arial"/>
              </w:rPr>
            </w:pPr>
            <w:r w:rsidRPr="008335D5">
              <w:rPr>
                <w:rFonts w:cs="Arial"/>
              </w:rPr>
              <w:t>Max</w:t>
            </w:r>
          </w:p>
        </w:tc>
        <w:tc>
          <w:tcPr>
            <w:tcW w:w="1915" w:type="dxa"/>
          </w:tcPr>
          <w:p w14:paraId="702C7201" w14:textId="77777777" w:rsidR="00DE3028" w:rsidRPr="008335D5" w:rsidRDefault="00DE3028" w:rsidP="00C67A61">
            <w:pPr>
              <w:rPr>
                <w:rFonts w:cs="Arial"/>
              </w:rPr>
            </w:pPr>
            <w:r w:rsidRPr="008335D5">
              <w:rPr>
                <w:rFonts w:cs="Arial"/>
              </w:rPr>
              <w:t>Max</w:t>
            </w:r>
          </w:p>
        </w:tc>
        <w:tc>
          <w:tcPr>
            <w:tcW w:w="1916" w:type="dxa"/>
          </w:tcPr>
          <w:p w14:paraId="741E7716" w14:textId="77777777" w:rsidR="00DE3028" w:rsidRPr="008335D5" w:rsidRDefault="00DE3028" w:rsidP="00C67A61">
            <w:pPr>
              <w:rPr>
                <w:rFonts w:cs="Arial"/>
              </w:rPr>
            </w:pPr>
            <w:r w:rsidRPr="008335D5">
              <w:rPr>
                <w:rFonts w:cs="Arial"/>
              </w:rPr>
              <w:t>Max</w:t>
            </w:r>
          </w:p>
        </w:tc>
        <w:tc>
          <w:tcPr>
            <w:tcW w:w="1916" w:type="dxa"/>
          </w:tcPr>
          <w:p w14:paraId="4FCB8865" w14:textId="77777777" w:rsidR="00DE3028" w:rsidRPr="008335D5" w:rsidRDefault="00DE3028" w:rsidP="00C67A61">
            <w:pPr>
              <w:rPr>
                <w:rFonts w:cs="Arial"/>
              </w:rPr>
            </w:pPr>
            <w:r w:rsidRPr="008335D5">
              <w:rPr>
                <w:rFonts w:cs="Arial"/>
              </w:rPr>
              <w:t>Max</w:t>
            </w:r>
          </w:p>
        </w:tc>
      </w:tr>
    </w:tbl>
    <w:p w14:paraId="7C291B40" w14:textId="77777777" w:rsidR="00DE3028" w:rsidRPr="008335D5" w:rsidRDefault="00DE3028" w:rsidP="00DE3028">
      <w:pPr>
        <w:rPr>
          <w:rFonts w:cs="Arial"/>
        </w:rPr>
      </w:pPr>
      <w:r w:rsidRPr="008335D5">
        <w:rPr>
          <w:rFonts w:cs="Arial"/>
        </w:rPr>
        <w:t xml:space="preserve"> </w:t>
      </w:r>
    </w:p>
    <w:p w14:paraId="50075CB6" w14:textId="6552A8FA" w:rsidR="00DE3028" w:rsidRPr="008335D5" w:rsidRDefault="00DE3028" w:rsidP="00DE3028">
      <w:pPr>
        <w:jc w:val="both"/>
        <w:rPr>
          <w:rFonts w:cs="Arial"/>
        </w:rPr>
      </w:pPr>
      <w:r w:rsidRPr="008335D5">
        <w:rPr>
          <w:rFonts w:cs="Arial"/>
        </w:rPr>
        <w:t xml:space="preserve">Presented in the table are the analytical mode shapes paired with the experimental results. Updated model modes shapes are typical for both spans of the structure. The </w:t>
      </w:r>
      <w:r w:rsidRPr="008335D5">
        <w:rPr>
          <w:rFonts w:cs="Arial"/>
          <w:i/>
        </w:rPr>
        <w:t xml:space="preserve">a priori </w:t>
      </w:r>
      <w:r w:rsidRPr="008335D5">
        <w:rPr>
          <w:rFonts w:cs="Arial"/>
        </w:rPr>
        <w:t xml:space="preserve">model from each span exhibited natural frequencies lower than that of the actual structure, indicating a lack of global stiffness. All updated models for both spans showed negligible differences in frequency from the experiment (+/- 5%).  Mode shapes developed with </w:t>
      </w:r>
      <w:r w:rsidR="00236934">
        <w:rPr>
          <w:rFonts w:cs="Arial"/>
        </w:rPr>
        <w:t>THMPR™</w:t>
      </w:r>
      <w:r w:rsidRPr="008335D5">
        <w:rPr>
          <w:rFonts w:cs="Arial"/>
        </w:rPr>
        <w:t xml:space="preserve"> were judges to be insufficient for model updating, therefore only frequency values were used in the objective function. Despite neglecting mode shapes for updating purposes, the updated models showed similar or better agreement with the experimental mode shapes than the </w:t>
      </w:r>
      <w:r w:rsidRPr="008335D5">
        <w:rPr>
          <w:rFonts w:cs="Arial"/>
          <w:i/>
        </w:rPr>
        <w:t xml:space="preserve">a priori </w:t>
      </w:r>
      <w:r w:rsidRPr="008335D5">
        <w:rPr>
          <w:rFonts w:cs="Arial"/>
        </w:rPr>
        <w:t>models.  The updating results indicate that the updated models are accurate indicators of global stiffness.</w:t>
      </w:r>
    </w:p>
    <w:p w14:paraId="2CAD9AD4" w14:textId="77777777" w:rsidR="00DE3028" w:rsidRPr="00572E29" w:rsidRDefault="00DE3028" w:rsidP="00DE3028">
      <w:pPr>
        <w:jc w:val="both"/>
        <w:rPr>
          <w:rFonts w:cs="Arial"/>
        </w:rPr>
      </w:pPr>
    </w:p>
    <w:p w14:paraId="1B197AFA" w14:textId="2A9D537A" w:rsidR="00DE3028" w:rsidRPr="008335D5" w:rsidRDefault="00DE3028" w:rsidP="00DE3028">
      <w:pPr>
        <w:pStyle w:val="Caption"/>
        <w:jc w:val="center"/>
        <w:rPr>
          <w:rFonts w:cs="Arial"/>
        </w:rPr>
      </w:pPr>
      <w:bookmarkStart w:id="80" w:name="_Ref404761578"/>
      <w:r>
        <w:rPr>
          <w:rFonts w:cs="Arial"/>
        </w:rPr>
        <w:t>Table 6.</w:t>
      </w:r>
      <w:r w:rsidRPr="008335D5">
        <w:rPr>
          <w:rFonts w:cs="Arial"/>
        </w:rPr>
        <w:t xml:space="preserve"> Experimental and Analytical Mode Shape Comparison</w:t>
      </w:r>
      <w:bookmarkEnd w:id="80"/>
    </w:p>
    <w:tbl>
      <w:tblPr>
        <w:tblStyle w:val="TableGrid"/>
        <w:tblW w:w="9580" w:type="dxa"/>
        <w:jc w:val="center"/>
        <w:tblLayout w:type="fixed"/>
        <w:tblLook w:val="04A0" w:firstRow="1" w:lastRow="0" w:firstColumn="1" w:lastColumn="0" w:noHBand="0" w:noVBand="1"/>
      </w:tblPr>
      <w:tblGrid>
        <w:gridCol w:w="4968"/>
        <w:gridCol w:w="4612"/>
      </w:tblGrid>
      <w:tr w:rsidR="00DE3028" w:rsidRPr="008335D5" w14:paraId="3C4DACAC" w14:textId="77777777" w:rsidTr="00C67A61">
        <w:trPr>
          <w:jc w:val="center"/>
        </w:trPr>
        <w:tc>
          <w:tcPr>
            <w:tcW w:w="4968" w:type="dxa"/>
            <w:vAlign w:val="bottom"/>
          </w:tcPr>
          <w:p w14:paraId="3B8F98FF" w14:textId="77777777" w:rsidR="00DE3028" w:rsidRPr="008335D5" w:rsidRDefault="00DE3028" w:rsidP="00C67A61">
            <w:pPr>
              <w:jc w:val="center"/>
              <w:rPr>
                <w:rFonts w:cs="Arial"/>
                <w:b/>
                <w:i/>
                <w:noProof/>
              </w:rPr>
            </w:pPr>
            <w:r w:rsidRPr="008335D5">
              <w:rPr>
                <w:rFonts w:cs="Arial"/>
                <w:b/>
                <w:i/>
                <w:noProof/>
              </w:rPr>
              <w:t>Experimental Mode Shape</w:t>
            </w:r>
          </w:p>
        </w:tc>
        <w:tc>
          <w:tcPr>
            <w:tcW w:w="4612" w:type="dxa"/>
            <w:vAlign w:val="bottom"/>
          </w:tcPr>
          <w:p w14:paraId="0EED2FC1" w14:textId="77777777" w:rsidR="00DE3028" w:rsidRPr="008335D5" w:rsidRDefault="00DE3028" w:rsidP="00C67A61">
            <w:pPr>
              <w:keepNext/>
              <w:jc w:val="center"/>
              <w:rPr>
                <w:rFonts w:cs="Arial"/>
                <w:b/>
                <w:i/>
                <w:noProof/>
              </w:rPr>
            </w:pPr>
            <w:r w:rsidRPr="008335D5">
              <w:rPr>
                <w:rFonts w:cs="Arial"/>
                <w:b/>
                <w:i/>
                <w:noProof/>
              </w:rPr>
              <w:t>Paired Analytical Mode Shape</w:t>
            </w:r>
          </w:p>
        </w:tc>
      </w:tr>
      <w:tr w:rsidR="00DE3028" w:rsidRPr="008335D5" w14:paraId="22848931" w14:textId="77777777" w:rsidTr="00C67A61">
        <w:trPr>
          <w:jc w:val="center"/>
        </w:trPr>
        <w:tc>
          <w:tcPr>
            <w:tcW w:w="4968" w:type="dxa"/>
            <w:vAlign w:val="bottom"/>
          </w:tcPr>
          <w:p w14:paraId="0AE606BF" w14:textId="77777777" w:rsidR="00DE3028" w:rsidRPr="008335D5" w:rsidRDefault="00DE3028" w:rsidP="00C67A61">
            <w:pPr>
              <w:jc w:val="center"/>
              <w:rPr>
                <w:rFonts w:cs="Arial"/>
                <w:b/>
              </w:rPr>
            </w:pPr>
            <w:r w:rsidRPr="008335D5">
              <w:rPr>
                <w:rFonts w:cs="Arial"/>
                <w:b/>
                <w:noProof/>
              </w:rPr>
              <w:drawing>
                <wp:inline distT="0" distB="0" distL="0" distR="0" wp14:anchorId="7B4395C7" wp14:editId="6AD5F25E">
                  <wp:extent cx="2441275" cy="1336903"/>
                  <wp:effectExtent l="0" t="0" r="0" b="0"/>
                  <wp:docPr id="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8256" b="8727"/>
                          <a:stretch/>
                        </pic:blipFill>
                        <pic:spPr bwMode="auto">
                          <a:xfrm>
                            <a:off x="0" y="0"/>
                            <a:ext cx="2438399" cy="1335328"/>
                          </a:xfrm>
                          <a:prstGeom prst="rect">
                            <a:avLst/>
                          </a:prstGeom>
                          <a:noFill/>
                          <a:ln>
                            <a:noFill/>
                          </a:ln>
                          <a:extLst>
                            <a:ext uri="{53640926-AAD7-44D8-BBD7-CCE9431645EC}">
                              <a14:shadowObscured xmlns:a14="http://schemas.microsoft.com/office/drawing/2010/main"/>
                            </a:ext>
                          </a:extLst>
                        </pic:spPr>
                      </pic:pic>
                    </a:graphicData>
                  </a:graphic>
                </wp:inline>
              </w:drawing>
            </w:r>
          </w:p>
          <w:p w14:paraId="359D9312" w14:textId="77777777" w:rsidR="00DE3028" w:rsidRPr="008335D5" w:rsidRDefault="00DE3028" w:rsidP="00C67A61">
            <w:pPr>
              <w:jc w:val="center"/>
              <w:rPr>
                <w:rFonts w:cs="Arial"/>
                <w:b/>
              </w:rPr>
            </w:pPr>
            <w:r w:rsidRPr="008335D5">
              <w:rPr>
                <w:rFonts w:cs="Arial"/>
                <w:b/>
              </w:rPr>
              <w:t>Mode 1</w:t>
            </w:r>
          </w:p>
        </w:tc>
        <w:tc>
          <w:tcPr>
            <w:tcW w:w="4612" w:type="dxa"/>
            <w:vAlign w:val="bottom"/>
          </w:tcPr>
          <w:p w14:paraId="791FF087" w14:textId="77777777" w:rsidR="00DE3028" w:rsidRPr="008335D5" w:rsidRDefault="00DE3028" w:rsidP="00C67A61">
            <w:pPr>
              <w:keepNext/>
              <w:jc w:val="center"/>
              <w:rPr>
                <w:rFonts w:cs="Arial"/>
                <w:b/>
              </w:rPr>
            </w:pPr>
            <w:r w:rsidRPr="008335D5">
              <w:rPr>
                <w:rFonts w:cs="Arial"/>
                <w:b/>
                <w:noProof/>
              </w:rPr>
              <w:drawing>
                <wp:inline distT="0" distB="0" distL="0" distR="0" wp14:anchorId="2CC002C0" wp14:editId="5D364A4D">
                  <wp:extent cx="2286000" cy="1259742"/>
                  <wp:effectExtent l="0" t="0" r="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86000" cy="1259742"/>
                          </a:xfrm>
                          <a:prstGeom prst="rect">
                            <a:avLst/>
                          </a:prstGeom>
                        </pic:spPr>
                      </pic:pic>
                    </a:graphicData>
                  </a:graphic>
                </wp:inline>
              </w:drawing>
            </w:r>
          </w:p>
          <w:p w14:paraId="595B66D3" w14:textId="77777777" w:rsidR="00DE3028" w:rsidRPr="008335D5" w:rsidRDefault="00DE3028" w:rsidP="00C67A61">
            <w:pPr>
              <w:jc w:val="center"/>
              <w:rPr>
                <w:rFonts w:cs="Arial"/>
                <w:b/>
              </w:rPr>
            </w:pPr>
            <w:r w:rsidRPr="008335D5">
              <w:rPr>
                <w:rFonts w:cs="Arial"/>
                <w:b/>
              </w:rPr>
              <w:t>Mode 1</w:t>
            </w:r>
          </w:p>
        </w:tc>
      </w:tr>
      <w:tr w:rsidR="00DE3028" w:rsidRPr="008335D5" w14:paraId="3AD66849" w14:textId="77777777" w:rsidTr="00C67A61">
        <w:trPr>
          <w:jc w:val="center"/>
        </w:trPr>
        <w:tc>
          <w:tcPr>
            <w:tcW w:w="4968" w:type="dxa"/>
            <w:vAlign w:val="bottom"/>
          </w:tcPr>
          <w:p w14:paraId="518FDCCA" w14:textId="77777777" w:rsidR="00DE3028" w:rsidRPr="008335D5" w:rsidRDefault="00DE3028" w:rsidP="00C67A61">
            <w:pPr>
              <w:jc w:val="center"/>
              <w:rPr>
                <w:rFonts w:cs="Arial"/>
                <w:b/>
              </w:rPr>
            </w:pPr>
            <w:r w:rsidRPr="008335D5">
              <w:rPr>
                <w:rFonts w:cs="Arial"/>
                <w:b/>
                <w:noProof/>
              </w:rPr>
              <w:lastRenderedPageBreak/>
              <w:drawing>
                <wp:inline distT="0" distB="0" distL="0" distR="0" wp14:anchorId="06CD61EA" wp14:editId="1031FDBE">
                  <wp:extent cx="2435839" cy="1652067"/>
                  <wp:effectExtent l="0" t="0" r="3175" b="5715"/>
                  <wp:docPr id="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048" b="4522"/>
                          <a:stretch/>
                        </pic:blipFill>
                        <pic:spPr bwMode="auto">
                          <a:xfrm>
                            <a:off x="0" y="0"/>
                            <a:ext cx="2438399" cy="1653803"/>
                          </a:xfrm>
                          <a:prstGeom prst="rect">
                            <a:avLst/>
                          </a:prstGeom>
                          <a:noFill/>
                          <a:ln>
                            <a:noFill/>
                          </a:ln>
                          <a:extLst>
                            <a:ext uri="{53640926-AAD7-44D8-BBD7-CCE9431645EC}">
                              <a14:shadowObscured xmlns:a14="http://schemas.microsoft.com/office/drawing/2010/main"/>
                            </a:ext>
                          </a:extLst>
                        </pic:spPr>
                      </pic:pic>
                    </a:graphicData>
                  </a:graphic>
                </wp:inline>
              </w:drawing>
            </w:r>
          </w:p>
          <w:p w14:paraId="17160FDF" w14:textId="77777777" w:rsidR="00DE3028" w:rsidRPr="008335D5" w:rsidRDefault="00DE3028" w:rsidP="00C67A61">
            <w:pPr>
              <w:jc w:val="center"/>
              <w:rPr>
                <w:rFonts w:cs="Arial"/>
                <w:b/>
              </w:rPr>
            </w:pPr>
            <w:r w:rsidRPr="008335D5">
              <w:rPr>
                <w:rFonts w:cs="Arial"/>
                <w:b/>
              </w:rPr>
              <w:t>Mode 2</w:t>
            </w:r>
          </w:p>
        </w:tc>
        <w:tc>
          <w:tcPr>
            <w:tcW w:w="4612" w:type="dxa"/>
            <w:vAlign w:val="bottom"/>
          </w:tcPr>
          <w:p w14:paraId="446B935C" w14:textId="77777777" w:rsidR="00DE3028" w:rsidRPr="008335D5" w:rsidRDefault="00DE3028" w:rsidP="00C67A61">
            <w:pPr>
              <w:keepNext/>
              <w:jc w:val="center"/>
              <w:rPr>
                <w:rFonts w:cs="Arial"/>
                <w:b/>
              </w:rPr>
            </w:pPr>
            <w:r w:rsidRPr="008335D5">
              <w:rPr>
                <w:rFonts w:cs="Arial"/>
                <w:b/>
                <w:noProof/>
              </w:rPr>
              <w:drawing>
                <wp:inline distT="0" distB="0" distL="0" distR="0" wp14:anchorId="68E00A2F" wp14:editId="75F394B2">
                  <wp:extent cx="2286000" cy="1311031"/>
                  <wp:effectExtent l="0" t="0" r="0" b="381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86000" cy="1311031"/>
                          </a:xfrm>
                          <a:prstGeom prst="rect">
                            <a:avLst/>
                          </a:prstGeom>
                        </pic:spPr>
                      </pic:pic>
                    </a:graphicData>
                  </a:graphic>
                </wp:inline>
              </w:drawing>
            </w:r>
          </w:p>
          <w:p w14:paraId="6E0116D9" w14:textId="77777777" w:rsidR="00DE3028" w:rsidRPr="008335D5" w:rsidRDefault="00DE3028" w:rsidP="00C67A61">
            <w:pPr>
              <w:jc w:val="center"/>
              <w:rPr>
                <w:rFonts w:cs="Arial"/>
                <w:b/>
              </w:rPr>
            </w:pPr>
            <w:r w:rsidRPr="008335D5">
              <w:rPr>
                <w:rFonts w:cs="Arial"/>
                <w:b/>
              </w:rPr>
              <w:t>Mode 2</w:t>
            </w:r>
          </w:p>
        </w:tc>
      </w:tr>
      <w:tr w:rsidR="00DE3028" w:rsidRPr="008335D5" w14:paraId="4DF2417A" w14:textId="77777777" w:rsidTr="00C67A61">
        <w:trPr>
          <w:jc w:val="center"/>
        </w:trPr>
        <w:tc>
          <w:tcPr>
            <w:tcW w:w="4968" w:type="dxa"/>
            <w:vAlign w:val="bottom"/>
          </w:tcPr>
          <w:p w14:paraId="4E6B9043" w14:textId="77777777" w:rsidR="00DE3028" w:rsidRPr="008335D5" w:rsidRDefault="00DE3028" w:rsidP="00C67A61">
            <w:pPr>
              <w:jc w:val="center"/>
              <w:rPr>
                <w:rFonts w:cs="Arial"/>
                <w:b/>
              </w:rPr>
            </w:pPr>
            <w:r w:rsidRPr="008335D5">
              <w:rPr>
                <w:rFonts w:cs="Arial"/>
                <w:b/>
                <w:noProof/>
              </w:rPr>
              <w:drawing>
                <wp:inline distT="0" distB="0" distL="0" distR="0" wp14:anchorId="1C9C78E3" wp14:editId="39D658A2">
                  <wp:extent cx="2435839" cy="1682804"/>
                  <wp:effectExtent l="0" t="0" r="3175" b="0"/>
                  <wp:docPr id="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785" b="4100"/>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0F8A28B8" w14:textId="77777777" w:rsidR="00DE3028" w:rsidRPr="008335D5" w:rsidRDefault="00DE3028" w:rsidP="00C67A61">
            <w:pPr>
              <w:jc w:val="center"/>
              <w:rPr>
                <w:rFonts w:cs="Arial"/>
                <w:b/>
              </w:rPr>
            </w:pPr>
            <w:r w:rsidRPr="008335D5">
              <w:rPr>
                <w:rFonts w:cs="Arial"/>
                <w:b/>
              </w:rPr>
              <w:t>Mode 3</w:t>
            </w:r>
          </w:p>
        </w:tc>
        <w:tc>
          <w:tcPr>
            <w:tcW w:w="4612" w:type="dxa"/>
            <w:vAlign w:val="bottom"/>
          </w:tcPr>
          <w:p w14:paraId="4248CE2B" w14:textId="77777777" w:rsidR="00DE3028" w:rsidRPr="008335D5" w:rsidRDefault="00DE3028" w:rsidP="00C67A61">
            <w:pPr>
              <w:keepNext/>
              <w:jc w:val="center"/>
              <w:rPr>
                <w:rFonts w:cs="Arial"/>
                <w:b/>
              </w:rPr>
            </w:pPr>
            <w:r w:rsidRPr="008335D5">
              <w:rPr>
                <w:rFonts w:cs="Arial"/>
                <w:b/>
                <w:noProof/>
              </w:rPr>
              <w:drawing>
                <wp:inline distT="0" distB="0" distL="0" distR="0" wp14:anchorId="6F131338" wp14:editId="49D5396A">
                  <wp:extent cx="2286000" cy="1293935"/>
                  <wp:effectExtent l="0" t="0" r="0" b="1905"/>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86000" cy="1293935"/>
                          </a:xfrm>
                          <a:prstGeom prst="rect">
                            <a:avLst/>
                          </a:prstGeom>
                        </pic:spPr>
                      </pic:pic>
                    </a:graphicData>
                  </a:graphic>
                </wp:inline>
              </w:drawing>
            </w:r>
          </w:p>
          <w:p w14:paraId="7E1A31B7" w14:textId="77777777" w:rsidR="00DE3028" w:rsidRPr="008335D5" w:rsidRDefault="00DE3028" w:rsidP="00C67A61">
            <w:pPr>
              <w:jc w:val="center"/>
              <w:rPr>
                <w:rFonts w:cs="Arial"/>
                <w:b/>
              </w:rPr>
            </w:pPr>
            <w:r w:rsidRPr="008335D5">
              <w:rPr>
                <w:rFonts w:cs="Arial"/>
                <w:b/>
              </w:rPr>
              <w:t>Mode 3</w:t>
            </w:r>
          </w:p>
        </w:tc>
      </w:tr>
      <w:tr w:rsidR="00DE3028" w:rsidRPr="008335D5" w14:paraId="7D15E5A7" w14:textId="77777777" w:rsidTr="00C67A61">
        <w:trPr>
          <w:jc w:val="center"/>
        </w:trPr>
        <w:tc>
          <w:tcPr>
            <w:tcW w:w="4968" w:type="dxa"/>
            <w:vAlign w:val="bottom"/>
          </w:tcPr>
          <w:p w14:paraId="61C6B2DF" w14:textId="77777777" w:rsidR="00DE3028" w:rsidRPr="008335D5" w:rsidRDefault="00DE3028" w:rsidP="00C67A61">
            <w:pPr>
              <w:jc w:val="center"/>
              <w:rPr>
                <w:rFonts w:cs="Arial"/>
                <w:b/>
              </w:rPr>
            </w:pPr>
            <w:r w:rsidRPr="008335D5">
              <w:rPr>
                <w:rFonts w:cs="Arial"/>
                <w:b/>
                <w:noProof/>
              </w:rPr>
              <w:drawing>
                <wp:inline distT="0" distB="0" distL="0" distR="0" wp14:anchorId="14086AE8" wp14:editId="21FA0021">
                  <wp:extent cx="2250219" cy="1554568"/>
                  <wp:effectExtent l="0" t="0" r="0" b="7620"/>
                  <wp:docPr id="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28" b="3259"/>
                          <a:stretch/>
                        </pic:blipFill>
                        <pic:spPr bwMode="auto">
                          <a:xfrm>
                            <a:off x="0" y="0"/>
                            <a:ext cx="2248744" cy="1553549"/>
                          </a:xfrm>
                          <a:prstGeom prst="rect">
                            <a:avLst/>
                          </a:prstGeom>
                          <a:noFill/>
                          <a:ln>
                            <a:noFill/>
                          </a:ln>
                          <a:extLst>
                            <a:ext uri="{53640926-AAD7-44D8-BBD7-CCE9431645EC}">
                              <a14:shadowObscured xmlns:a14="http://schemas.microsoft.com/office/drawing/2010/main"/>
                            </a:ext>
                          </a:extLst>
                        </pic:spPr>
                      </pic:pic>
                    </a:graphicData>
                  </a:graphic>
                </wp:inline>
              </w:drawing>
            </w:r>
          </w:p>
          <w:p w14:paraId="1EC8EEC7" w14:textId="77777777" w:rsidR="00DE3028" w:rsidRPr="008335D5" w:rsidRDefault="00DE3028" w:rsidP="00C67A61">
            <w:pPr>
              <w:jc w:val="center"/>
              <w:rPr>
                <w:rFonts w:cs="Arial"/>
                <w:b/>
              </w:rPr>
            </w:pPr>
            <w:r w:rsidRPr="008335D5">
              <w:rPr>
                <w:rFonts w:cs="Arial"/>
                <w:b/>
              </w:rPr>
              <w:t>Mode 4</w:t>
            </w:r>
          </w:p>
        </w:tc>
        <w:tc>
          <w:tcPr>
            <w:tcW w:w="4612" w:type="dxa"/>
            <w:vAlign w:val="bottom"/>
          </w:tcPr>
          <w:p w14:paraId="1D7D1300" w14:textId="77777777" w:rsidR="00DE3028" w:rsidRPr="008335D5" w:rsidRDefault="00DE3028" w:rsidP="00C67A61">
            <w:pPr>
              <w:keepNext/>
              <w:jc w:val="center"/>
              <w:rPr>
                <w:rFonts w:cs="Arial"/>
                <w:b/>
              </w:rPr>
            </w:pPr>
            <w:r w:rsidRPr="008335D5">
              <w:rPr>
                <w:rFonts w:cs="Arial"/>
                <w:b/>
                <w:noProof/>
              </w:rPr>
              <w:drawing>
                <wp:inline distT="0" distB="0" distL="0" distR="0" wp14:anchorId="0EE3AE29" wp14:editId="4F9D08E6">
                  <wp:extent cx="2286000" cy="1236540"/>
                  <wp:effectExtent l="0" t="0" r="0" b="190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86000" cy="1236540"/>
                          </a:xfrm>
                          <a:prstGeom prst="rect">
                            <a:avLst/>
                          </a:prstGeom>
                        </pic:spPr>
                      </pic:pic>
                    </a:graphicData>
                  </a:graphic>
                </wp:inline>
              </w:drawing>
            </w:r>
          </w:p>
          <w:p w14:paraId="624E9E25" w14:textId="77777777" w:rsidR="00DE3028" w:rsidRPr="008335D5" w:rsidRDefault="00DE3028" w:rsidP="00C67A61">
            <w:pPr>
              <w:jc w:val="center"/>
              <w:rPr>
                <w:rFonts w:cs="Arial"/>
                <w:b/>
              </w:rPr>
            </w:pPr>
            <w:r w:rsidRPr="008335D5">
              <w:rPr>
                <w:rFonts w:cs="Arial"/>
                <w:b/>
              </w:rPr>
              <w:t>Mode 5</w:t>
            </w:r>
          </w:p>
        </w:tc>
      </w:tr>
      <w:tr w:rsidR="00DE3028" w:rsidRPr="008335D5" w14:paraId="31F6A622" w14:textId="77777777" w:rsidTr="00C67A61">
        <w:trPr>
          <w:jc w:val="center"/>
        </w:trPr>
        <w:tc>
          <w:tcPr>
            <w:tcW w:w="4968" w:type="dxa"/>
            <w:vAlign w:val="bottom"/>
          </w:tcPr>
          <w:p w14:paraId="4C182D4E" w14:textId="77777777" w:rsidR="00DE3028" w:rsidRPr="008335D5" w:rsidRDefault="00DE3028" w:rsidP="00C67A61">
            <w:pPr>
              <w:jc w:val="center"/>
              <w:rPr>
                <w:rFonts w:cs="Arial"/>
                <w:b/>
              </w:rPr>
            </w:pPr>
            <w:r w:rsidRPr="008335D5">
              <w:rPr>
                <w:rFonts w:cs="Arial"/>
                <w:b/>
                <w:noProof/>
              </w:rPr>
              <w:drawing>
                <wp:inline distT="0" distB="0" distL="0" distR="0" wp14:anchorId="566B4DA0" wp14:editId="6D8DC671">
                  <wp:extent cx="2435839" cy="1698171"/>
                  <wp:effectExtent l="0" t="0" r="3175" b="0"/>
                  <wp:docPr id="3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206" b="2839"/>
                          <a:stretch/>
                        </pic:blipFill>
                        <pic:spPr bwMode="auto">
                          <a:xfrm>
                            <a:off x="0" y="0"/>
                            <a:ext cx="2438399" cy="1699956"/>
                          </a:xfrm>
                          <a:prstGeom prst="rect">
                            <a:avLst/>
                          </a:prstGeom>
                          <a:noFill/>
                          <a:ln>
                            <a:noFill/>
                          </a:ln>
                          <a:extLst>
                            <a:ext uri="{53640926-AAD7-44D8-BBD7-CCE9431645EC}">
                              <a14:shadowObscured xmlns:a14="http://schemas.microsoft.com/office/drawing/2010/main"/>
                            </a:ext>
                          </a:extLst>
                        </pic:spPr>
                      </pic:pic>
                    </a:graphicData>
                  </a:graphic>
                </wp:inline>
              </w:drawing>
            </w:r>
          </w:p>
          <w:p w14:paraId="568EEA11" w14:textId="77777777" w:rsidR="00DE3028" w:rsidRPr="008335D5" w:rsidRDefault="00DE3028" w:rsidP="00C67A61">
            <w:pPr>
              <w:jc w:val="center"/>
              <w:rPr>
                <w:rFonts w:cs="Arial"/>
                <w:b/>
              </w:rPr>
            </w:pPr>
            <w:r w:rsidRPr="008335D5">
              <w:rPr>
                <w:rFonts w:cs="Arial"/>
                <w:b/>
              </w:rPr>
              <w:t>Mode 5</w:t>
            </w:r>
          </w:p>
        </w:tc>
        <w:tc>
          <w:tcPr>
            <w:tcW w:w="4612" w:type="dxa"/>
            <w:vAlign w:val="bottom"/>
          </w:tcPr>
          <w:p w14:paraId="43B67B1F" w14:textId="77777777" w:rsidR="00DE3028" w:rsidRPr="008335D5" w:rsidRDefault="00DE3028" w:rsidP="00C67A61">
            <w:pPr>
              <w:keepNext/>
              <w:jc w:val="center"/>
              <w:rPr>
                <w:rFonts w:cs="Arial"/>
                <w:b/>
              </w:rPr>
            </w:pPr>
            <w:r w:rsidRPr="008335D5">
              <w:rPr>
                <w:rFonts w:cs="Arial"/>
                <w:b/>
                <w:noProof/>
              </w:rPr>
              <w:drawing>
                <wp:inline distT="0" distB="0" distL="0" distR="0" wp14:anchorId="7302DCA7" wp14:editId="4FD7D965">
                  <wp:extent cx="2286000" cy="1286852"/>
                  <wp:effectExtent l="0" t="0" r="0" b="889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86000" cy="1286852"/>
                          </a:xfrm>
                          <a:prstGeom prst="rect">
                            <a:avLst/>
                          </a:prstGeom>
                        </pic:spPr>
                      </pic:pic>
                    </a:graphicData>
                  </a:graphic>
                </wp:inline>
              </w:drawing>
            </w:r>
          </w:p>
          <w:p w14:paraId="4A9E3226" w14:textId="77777777" w:rsidR="00DE3028" w:rsidRPr="008335D5" w:rsidRDefault="00DE3028" w:rsidP="00C67A61">
            <w:pPr>
              <w:jc w:val="center"/>
              <w:rPr>
                <w:rFonts w:cs="Arial"/>
                <w:b/>
              </w:rPr>
            </w:pPr>
            <w:r w:rsidRPr="008335D5">
              <w:rPr>
                <w:rFonts w:cs="Arial"/>
                <w:b/>
              </w:rPr>
              <w:t>Mode 7</w:t>
            </w:r>
          </w:p>
        </w:tc>
      </w:tr>
      <w:tr w:rsidR="00DE3028" w:rsidRPr="008335D5" w14:paraId="1C9D3121" w14:textId="77777777" w:rsidTr="00C67A61">
        <w:trPr>
          <w:jc w:val="center"/>
        </w:trPr>
        <w:tc>
          <w:tcPr>
            <w:tcW w:w="4968" w:type="dxa"/>
            <w:vAlign w:val="bottom"/>
          </w:tcPr>
          <w:p w14:paraId="5E504762" w14:textId="77777777" w:rsidR="00DE3028" w:rsidRPr="008335D5" w:rsidRDefault="00DE3028" w:rsidP="00C67A61">
            <w:pPr>
              <w:jc w:val="center"/>
              <w:rPr>
                <w:rFonts w:cs="Arial"/>
                <w:b/>
              </w:rPr>
            </w:pPr>
            <w:r w:rsidRPr="008335D5">
              <w:rPr>
                <w:rFonts w:cs="Arial"/>
                <w:b/>
                <w:noProof/>
              </w:rPr>
              <w:lastRenderedPageBreak/>
              <w:drawing>
                <wp:inline distT="0" distB="0" distL="0" distR="0" wp14:anchorId="26BBD2BB" wp14:editId="0E901E03">
                  <wp:extent cx="2435839" cy="1682804"/>
                  <wp:effectExtent l="0" t="0" r="3175" b="0"/>
                  <wp:docPr id="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627" b="3259"/>
                          <a:stretch/>
                        </pic:blipFill>
                        <pic:spPr bwMode="auto">
                          <a:xfrm>
                            <a:off x="0" y="0"/>
                            <a:ext cx="2438399" cy="1684573"/>
                          </a:xfrm>
                          <a:prstGeom prst="rect">
                            <a:avLst/>
                          </a:prstGeom>
                          <a:noFill/>
                          <a:ln>
                            <a:noFill/>
                          </a:ln>
                          <a:extLst>
                            <a:ext uri="{53640926-AAD7-44D8-BBD7-CCE9431645EC}">
                              <a14:shadowObscured xmlns:a14="http://schemas.microsoft.com/office/drawing/2010/main"/>
                            </a:ext>
                          </a:extLst>
                        </pic:spPr>
                      </pic:pic>
                    </a:graphicData>
                  </a:graphic>
                </wp:inline>
              </w:drawing>
            </w:r>
          </w:p>
          <w:p w14:paraId="48CF5D0F" w14:textId="77777777" w:rsidR="00DE3028" w:rsidRPr="008335D5" w:rsidRDefault="00DE3028" w:rsidP="00C67A61">
            <w:pPr>
              <w:jc w:val="center"/>
              <w:rPr>
                <w:rFonts w:cs="Arial"/>
                <w:b/>
              </w:rPr>
            </w:pPr>
            <w:r w:rsidRPr="008335D5">
              <w:rPr>
                <w:rFonts w:cs="Arial"/>
                <w:b/>
              </w:rPr>
              <w:t>Mode 6</w:t>
            </w:r>
          </w:p>
        </w:tc>
        <w:tc>
          <w:tcPr>
            <w:tcW w:w="4612" w:type="dxa"/>
            <w:vAlign w:val="bottom"/>
          </w:tcPr>
          <w:p w14:paraId="5631D5D9" w14:textId="77777777" w:rsidR="00DE3028" w:rsidRPr="008335D5" w:rsidRDefault="00DE3028" w:rsidP="00C67A61">
            <w:pPr>
              <w:keepNext/>
              <w:jc w:val="center"/>
              <w:rPr>
                <w:rFonts w:cs="Arial"/>
                <w:b/>
              </w:rPr>
            </w:pPr>
            <w:r w:rsidRPr="008335D5">
              <w:rPr>
                <w:rFonts w:cs="Arial"/>
                <w:b/>
                <w:noProof/>
              </w:rPr>
              <w:drawing>
                <wp:inline distT="0" distB="0" distL="0" distR="0" wp14:anchorId="49DC16E8" wp14:editId="1B679681">
                  <wp:extent cx="2286000" cy="1392359"/>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86000" cy="1392359"/>
                          </a:xfrm>
                          <a:prstGeom prst="rect">
                            <a:avLst/>
                          </a:prstGeom>
                        </pic:spPr>
                      </pic:pic>
                    </a:graphicData>
                  </a:graphic>
                </wp:inline>
              </w:drawing>
            </w:r>
          </w:p>
          <w:p w14:paraId="50E5D806" w14:textId="77777777" w:rsidR="00DE3028" w:rsidRPr="008335D5" w:rsidRDefault="00DE3028" w:rsidP="00C67A61">
            <w:pPr>
              <w:jc w:val="center"/>
              <w:rPr>
                <w:rFonts w:cs="Arial"/>
                <w:b/>
              </w:rPr>
            </w:pPr>
            <w:r w:rsidRPr="008335D5">
              <w:rPr>
                <w:rFonts w:cs="Arial"/>
                <w:b/>
              </w:rPr>
              <w:t>Mode 8</w:t>
            </w:r>
          </w:p>
        </w:tc>
      </w:tr>
      <w:tr w:rsidR="00DE3028" w:rsidRPr="008335D5" w14:paraId="23B27251" w14:textId="77777777" w:rsidTr="00C67A61">
        <w:trPr>
          <w:jc w:val="center"/>
        </w:trPr>
        <w:tc>
          <w:tcPr>
            <w:tcW w:w="4968" w:type="dxa"/>
            <w:vAlign w:val="bottom"/>
          </w:tcPr>
          <w:p w14:paraId="55727563" w14:textId="77777777" w:rsidR="00DE3028" w:rsidRPr="008335D5" w:rsidRDefault="00DE3028" w:rsidP="00C67A61">
            <w:pPr>
              <w:jc w:val="center"/>
              <w:rPr>
                <w:rFonts w:cs="Arial"/>
                <w:b/>
              </w:rPr>
            </w:pPr>
            <w:r w:rsidRPr="008335D5">
              <w:rPr>
                <w:rFonts w:cs="Arial"/>
                <w:b/>
                <w:noProof/>
              </w:rPr>
              <w:drawing>
                <wp:inline distT="0" distB="0" distL="0" distR="0" wp14:anchorId="70058CA1" wp14:editId="1FF0FE6B">
                  <wp:extent cx="2435839" cy="1582911"/>
                  <wp:effectExtent l="0" t="0" r="3175" b="0"/>
                  <wp:docPr id="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7572" b="5783"/>
                          <a:stretch/>
                        </pic:blipFill>
                        <pic:spPr bwMode="auto">
                          <a:xfrm>
                            <a:off x="0" y="0"/>
                            <a:ext cx="2438399" cy="1584575"/>
                          </a:xfrm>
                          <a:prstGeom prst="rect">
                            <a:avLst/>
                          </a:prstGeom>
                          <a:noFill/>
                          <a:ln>
                            <a:noFill/>
                          </a:ln>
                          <a:extLst>
                            <a:ext uri="{53640926-AAD7-44D8-BBD7-CCE9431645EC}">
                              <a14:shadowObscured xmlns:a14="http://schemas.microsoft.com/office/drawing/2010/main"/>
                            </a:ext>
                          </a:extLst>
                        </pic:spPr>
                      </pic:pic>
                    </a:graphicData>
                  </a:graphic>
                </wp:inline>
              </w:drawing>
            </w:r>
          </w:p>
          <w:p w14:paraId="230E2BDC" w14:textId="77777777" w:rsidR="00DE3028" w:rsidRPr="008335D5" w:rsidRDefault="00DE3028" w:rsidP="00C67A61">
            <w:pPr>
              <w:jc w:val="center"/>
              <w:rPr>
                <w:rFonts w:cs="Arial"/>
                <w:b/>
              </w:rPr>
            </w:pPr>
            <w:r w:rsidRPr="008335D5">
              <w:rPr>
                <w:rFonts w:cs="Arial"/>
                <w:b/>
              </w:rPr>
              <w:t>Mode 7</w:t>
            </w:r>
          </w:p>
        </w:tc>
        <w:tc>
          <w:tcPr>
            <w:tcW w:w="4612" w:type="dxa"/>
            <w:vAlign w:val="bottom"/>
          </w:tcPr>
          <w:p w14:paraId="71B5690A" w14:textId="77777777" w:rsidR="00DE3028" w:rsidRPr="008335D5" w:rsidRDefault="00DE3028" w:rsidP="00C67A61">
            <w:pPr>
              <w:keepNext/>
              <w:jc w:val="center"/>
              <w:rPr>
                <w:rFonts w:cs="Arial"/>
                <w:b/>
              </w:rPr>
            </w:pPr>
            <w:r w:rsidRPr="008335D5">
              <w:rPr>
                <w:rFonts w:cs="Arial"/>
                <w:b/>
                <w:noProof/>
              </w:rPr>
              <w:drawing>
                <wp:inline distT="0" distB="0" distL="0" distR="0" wp14:anchorId="7B5D0125" wp14:editId="3A01E413">
                  <wp:extent cx="2286000" cy="1266092"/>
                  <wp:effectExtent l="0" t="0" r="0" b="0"/>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86000" cy="1266092"/>
                          </a:xfrm>
                          <a:prstGeom prst="rect">
                            <a:avLst/>
                          </a:prstGeom>
                        </pic:spPr>
                      </pic:pic>
                    </a:graphicData>
                  </a:graphic>
                </wp:inline>
              </w:drawing>
            </w:r>
          </w:p>
          <w:p w14:paraId="578BA7D5" w14:textId="77777777" w:rsidR="00DE3028" w:rsidRPr="008335D5" w:rsidRDefault="00DE3028" w:rsidP="00C67A61">
            <w:pPr>
              <w:keepNext/>
              <w:jc w:val="center"/>
              <w:rPr>
                <w:rFonts w:cs="Arial"/>
                <w:b/>
              </w:rPr>
            </w:pPr>
            <w:r w:rsidRPr="008335D5">
              <w:rPr>
                <w:rFonts w:cs="Arial"/>
                <w:b/>
              </w:rPr>
              <w:t>Mode 10</w:t>
            </w:r>
          </w:p>
        </w:tc>
      </w:tr>
    </w:tbl>
    <w:p w14:paraId="100B9B23" w14:textId="77777777" w:rsidR="00DE3028" w:rsidRDefault="00DE3028" w:rsidP="00E007C4">
      <w:pPr>
        <w:pStyle w:val="Heading3"/>
        <w:rPr>
          <w:rFonts w:asciiTheme="minorHAnsi" w:hAnsiTheme="minorHAnsi" w:cs="Arial"/>
        </w:rPr>
      </w:pPr>
    </w:p>
    <w:p w14:paraId="3D6674AE" w14:textId="57882E35" w:rsidR="00E007C4" w:rsidRPr="008335D5" w:rsidRDefault="00E007C4" w:rsidP="00E007C4">
      <w:pPr>
        <w:pStyle w:val="Caption"/>
        <w:keepNext/>
        <w:jc w:val="center"/>
        <w:rPr>
          <w:rFonts w:cs="Arial"/>
        </w:rPr>
      </w:pPr>
      <w:bookmarkStart w:id="81" w:name="_Ref404761470"/>
      <w:bookmarkEnd w:id="79"/>
      <w:r w:rsidRPr="008335D5">
        <w:rPr>
          <w:rFonts w:cs="Arial"/>
        </w:rPr>
        <w:t xml:space="preserve">Table </w:t>
      </w:r>
      <w:bookmarkEnd w:id="81"/>
      <w:r w:rsidR="00DE3028">
        <w:rPr>
          <w:rFonts w:cs="Arial"/>
        </w:rPr>
        <w:t>7</w:t>
      </w:r>
      <w:r>
        <w:rPr>
          <w:rFonts w:cs="Arial"/>
        </w:rPr>
        <w:t>.</w:t>
      </w:r>
      <w:r w:rsidRPr="008335D5">
        <w:rPr>
          <w:rFonts w:cs="Arial"/>
        </w:rPr>
        <w:t xml:space="preserve"> </w:t>
      </w:r>
      <w:r w:rsidRPr="008335D5">
        <w:rPr>
          <w:rFonts w:cs="Arial"/>
          <w:i/>
        </w:rPr>
        <w:t xml:space="preserve">A Priori </w:t>
      </w:r>
      <w:r w:rsidRPr="008335D5">
        <w:rPr>
          <w:rFonts w:cs="Arial"/>
        </w:rPr>
        <w:t>Final Dynamic Property Values</w:t>
      </w:r>
    </w:p>
    <w:tbl>
      <w:tblPr>
        <w:tblW w:w="5867" w:type="dxa"/>
        <w:jc w:val="center"/>
        <w:tblLook w:val="04A0" w:firstRow="1" w:lastRow="0" w:firstColumn="1" w:lastColumn="0" w:noHBand="0" w:noVBand="1"/>
      </w:tblPr>
      <w:tblGrid>
        <w:gridCol w:w="830"/>
        <w:gridCol w:w="1393"/>
        <w:gridCol w:w="1392"/>
        <w:gridCol w:w="1132"/>
        <w:gridCol w:w="1120"/>
      </w:tblGrid>
      <w:tr w:rsidR="00E007C4" w:rsidRPr="008335D5" w14:paraId="31282980" w14:textId="77777777" w:rsidTr="00BD616C">
        <w:trPr>
          <w:trHeight w:val="315"/>
          <w:jc w:val="center"/>
        </w:trPr>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E971D1E"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MAC</w:t>
            </w:r>
          </w:p>
        </w:tc>
        <w:tc>
          <w:tcPr>
            <w:tcW w:w="3917" w:type="dxa"/>
            <w:gridSpan w:val="3"/>
            <w:tcBorders>
              <w:top w:val="single" w:sz="8" w:space="0" w:color="auto"/>
              <w:left w:val="nil"/>
              <w:bottom w:val="single" w:sz="8" w:space="0" w:color="auto"/>
              <w:right w:val="single" w:sz="8" w:space="0" w:color="000000"/>
            </w:tcBorders>
            <w:shd w:val="clear" w:color="auto" w:fill="auto"/>
            <w:vAlign w:val="center"/>
            <w:hideMark/>
          </w:tcPr>
          <w:p w14:paraId="2644BC93"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8" w:space="0" w:color="auto"/>
              <w:left w:val="single" w:sz="8" w:space="0" w:color="auto"/>
              <w:right w:val="single" w:sz="8" w:space="0" w:color="auto"/>
            </w:tcBorders>
            <w:shd w:val="clear" w:color="auto" w:fill="auto"/>
            <w:vAlign w:val="center"/>
            <w:hideMark/>
          </w:tcPr>
          <w:p w14:paraId="3603217B"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4AD848C4" w14:textId="77777777" w:rsidTr="00BD616C">
        <w:trPr>
          <w:trHeight w:val="915"/>
          <w:jc w:val="center"/>
        </w:trPr>
        <w:tc>
          <w:tcPr>
            <w:tcW w:w="830" w:type="dxa"/>
            <w:vMerge/>
            <w:tcBorders>
              <w:top w:val="single" w:sz="8" w:space="0" w:color="auto"/>
              <w:left w:val="single" w:sz="8" w:space="0" w:color="auto"/>
              <w:bottom w:val="single" w:sz="8" w:space="0" w:color="000000"/>
              <w:right w:val="single" w:sz="8" w:space="0" w:color="auto"/>
            </w:tcBorders>
            <w:vAlign w:val="center"/>
            <w:hideMark/>
          </w:tcPr>
          <w:p w14:paraId="6CCCE7B8" w14:textId="77777777" w:rsidR="00E007C4" w:rsidRPr="008335D5" w:rsidRDefault="00E007C4" w:rsidP="00BD616C">
            <w:pPr>
              <w:spacing w:after="0" w:line="240" w:lineRule="auto"/>
              <w:jc w:val="both"/>
              <w:rPr>
                <w:rFonts w:eastAsia="Times New Roman" w:cs="Arial"/>
                <w:b/>
                <w:bCs/>
                <w:color w:val="000000"/>
              </w:rPr>
            </w:pPr>
          </w:p>
        </w:tc>
        <w:tc>
          <w:tcPr>
            <w:tcW w:w="1393" w:type="dxa"/>
            <w:tcBorders>
              <w:top w:val="nil"/>
              <w:left w:val="nil"/>
              <w:bottom w:val="single" w:sz="8" w:space="0" w:color="auto"/>
              <w:right w:val="single" w:sz="8" w:space="0" w:color="auto"/>
            </w:tcBorders>
            <w:shd w:val="clear" w:color="auto" w:fill="auto"/>
            <w:vAlign w:val="center"/>
            <w:hideMark/>
          </w:tcPr>
          <w:p w14:paraId="0BE25DFB"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392" w:type="dxa"/>
            <w:tcBorders>
              <w:top w:val="nil"/>
              <w:left w:val="nil"/>
              <w:bottom w:val="single" w:sz="8" w:space="0" w:color="auto"/>
              <w:right w:val="single" w:sz="8" w:space="0" w:color="auto"/>
            </w:tcBorders>
            <w:shd w:val="clear" w:color="auto" w:fill="auto"/>
            <w:vAlign w:val="center"/>
            <w:hideMark/>
          </w:tcPr>
          <w:p w14:paraId="063C1B76"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4AF636F6"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20" w:type="dxa"/>
            <w:vMerge/>
            <w:tcBorders>
              <w:left w:val="single" w:sz="8" w:space="0" w:color="auto"/>
              <w:bottom w:val="single" w:sz="8" w:space="0" w:color="000000"/>
              <w:right w:val="single" w:sz="8" w:space="0" w:color="auto"/>
            </w:tcBorders>
            <w:vAlign w:val="center"/>
            <w:hideMark/>
          </w:tcPr>
          <w:p w14:paraId="62A764F0" w14:textId="77777777" w:rsidR="00E007C4" w:rsidRPr="008335D5" w:rsidRDefault="00E007C4" w:rsidP="00BD616C">
            <w:pPr>
              <w:spacing w:after="0" w:line="240" w:lineRule="auto"/>
              <w:jc w:val="both"/>
              <w:rPr>
                <w:rFonts w:eastAsia="Times New Roman" w:cs="Arial"/>
                <w:b/>
                <w:bCs/>
                <w:color w:val="000000"/>
              </w:rPr>
            </w:pPr>
          </w:p>
        </w:tc>
      </w:tr>
      <w:tr w:rsidR="00E007C4" w:rsidRPr="008335D5" w14:paraId="3F515F9B"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66C718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0.9900</w:t>
            </w:r>
          </w:p>
        </w:tc>
        <w:tc>
          <w:tcPr>
            <w:tcW w:w="1393" w:type="dxa"/>
            <w:tcBorders>
              <w:top w:val="nil"/>
              <w:left w:val="nil"/>
              <w:bottom w:val="single" w:sz="8" w:space="0" w:color="auto"/>
              <w:right w:val="single" w:sz="8" w:space="0" w:color="auto"/>
            </w:tcBorders>
            <w:shd w:val="clear" w:color="auto" w:fill="auto"/>
            <w:vAlign w:val="center"/>
            <w:hideMark/>
          </w:tcPr>
          <w:p w14:paraId="694C183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9.67</w:t>
            </w:r>
          </w:p>
        </w:tc>
        <w:tc>
          <w:tcPr>
            <w:tcW w:w="1392" w:type="dxa"/>
            <w:tcBorders>
              <w:top w:val="nil"/>
              <w:left w:val="nil"/>
              <w:bottom w:val="single" w:sz="8" w:space="0" w:color="auto"/>
              <w:right w:val="single" w:sz="8" w:space="0" w:color="auto"/>
            </w:tcBorders>
            <w:shd w:val="clear" w:color="auto" w:fill="auto"/>
            <w:vAlign w:val="center"/>
            <w:hideMark/>
          </w:tcPr>
          <w:p w14:paraId="2749DD7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3.47</w:t>
            </w:r>
          </w:p>
        </w:tc>
        <w:tc>
          <w:tcPr>
            <w:tcW w:w="1132" w:type="dxa"/>
            <w:tcBorders>
              <w:top w:val="nil"/>
              <w:left w:val="nil"/>
              <w:bottom w:val="single" w:sz="8" w:space="0" w:color="auto"/>
              <w:right w:val="single" w:sz="8" w:space="0" w:color="auto"/>
            </w:tcBorders>
            <w:shd w:val="clear" w:color="auto" w:fill="auto"/>
            <w:vAlign w:val="center"/>
            <w:hideMark/>
          </w:tcPr>
          <w:p w14:paraId="57C1A56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-64.07</w:t>
            </w:r>
          </w:p>
        </w:tc>
        <w:tc>
          <w:tcPr>
            <w:tcW w:w="1120" w:type="dxa"/>
            <w:tcBorders>
              <w:top w:val="nil"/>
              <w:left w:val="nil"/>
              <w:bottom w:val="single" w:sz="8" w:space="0" w:color="auto"/>
              <w:right w:val="single" w:sz="8" w:space="0" w:color="auto"/>
            </w:tcBorders>
            <w:shd w:val="clear" w:color="auto" w:fill="auto"/>
            <w:vAlign w:val="center"/>
            <w:hideMark/>
          </w:tcPr>
          <w:p w14:paraId="3AF40AD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2A9D46A2"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FCD944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0.9918</w:t>
            </w:r>
          </w:p>
        </w:tc>
        <w:tc>
          <w:tcPr>
            <w:tcW w:w="1393" w:type="dxa"/>
            <w:tcBorders>
              <w:top w:val="nil"/>
              <w:left w:val="nil"/>
              <w:bottom w:val="single" w:sz="8" w:space="0" w:color="auto"/>
              <w:right w:val="single" w:sz="8" w:space="0" w:color="auto"/>
            </w:tcBorders>
            <w:shd w:val="clear" w:color="auto" w:fill="auto"/>
            <w:vAlign w:val="center"/>
            <w:hideMark/>
          </w:tcPr>
          <w:p w14:paraId="7CBF236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12.30</w:t>
            </w:r>
          </w:p>
        </w:tc>
        <w:tc>
          <w:tcPr>
            <w:tcW w:w="1392" w:type="dxa"/>
            <w:tcBorders>
              <w:top w:val="nil"/>
              <w:left w:val="nil"/>
              <w:bottom w:val="single" w:sz="8" w:space="0" w:color="auto"/>
              <w:right w:val="single" w:sz="8" w:space="0" w:color="auto"/>
            </w:tcBorders>
            <w:shd w:val="clear" w:color="auto" w:fill="auto"/>
            <w:vAlign w:val="center"/>
            <w:hideMark/>
          </w:tcPr>
          <w:p w14:paraId="4BBD8FD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4.81</w:t>
            </w:r>
          </w:p>
        </w:tc>
        <w:tc>
          <w:tcPr>
            <w:tcW w:w="1132" w:type="dxa"/>
            <w:tcBorders>
              <w:top w:val="nil"/>
              <w:left w:val="nil"/>
              <w:bottom w:val="single" w:sz="8" w:space="0" w:color="auto"/>
              <w:right w:val="single" w:sz="8" w:space="0" w:color="auto"/>
            </w:tcBorders>
            <w:shd w:val="clear" w:color="auto" w:fill="auto"/>
            <w:vAlign w:val="center"/>
            <w:hideMark/>
          </w:tcPr>
          <w:p w14:paraId="4244F7B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-60.92</w:t>
            </w:r>
          </w:p>
        </w:tc>
        <w:tc>
          <w:tcPr>
            <w:tcW w:w="1120" w:type="dxa"/>
            <w:tcBorders>
              <w:top w:val="nil"/>
              <w:left w:val="nil"/>
              <w:bottom w:val="single" w:sz="8" w:space="0" w:color="auto"/>
              <w:right w:val="single" w:sz="8" w:space="0" w:color="auto"/>
            </w:tcBorders>
            <w:shd w:val="clear" w:color="auto" w:fill="auto"/>
            <w:vAlign w:val="center"/>
            <w:hideMark/>
          </w:tcPr>
          <w:p w14:paraId="6ADFE69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2542B47E"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6EAB755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0.9544</w:t>
            </w:r>
          </w:p>
        </w:tc>
        <w:tc>
          <w:tcPr>
            <w:tcW w:w="1393" w:type="dxa"/>
            <w:tcBorders>
              <w:top w:val="nil"/>
              <w:left w:val="nil"/>
              <w:bottom w:val="single" w:sz="8" w:space="0" w:color="auto"/>
              <w:right w:val="single" w:sz="8" w:space="0" w:color="auto"/>
            </w:tcBorders>
            <w:shd w:val="clear" w:color="auto" w:fill="auto"/>
            <w:vAlign w:val="center"/>
            <w:hideMark/>
          </w:tcPr>
          <w:p w14:paraId="42C259A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21.29</w:t>
            </w:r>
          </w:p>
        </w:tc>
        <w:tc>
          <w:tcPr>
            <w:tcW w:w="1392" w:type="dxa"/>
            <w:tcBorders>
              <w:top w:val="nil"/>
              <w:left w:val="nil"/>
              <w:bottom w:val="single" w:sz="8" w:space="0" w:color="auto"/>
              <w:right w:val="single" w:sz="8" w:space="0" w:color="auto"/>
            </w:tcBorders>
            <w:shd w:val="clear" w:color="auto" w:fill="auto"/>
            <w:vAlign w:val="center"/>
            <w:hideMark/>
          </w:tcPr>
          <w:p w14:paraId="34F773C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12.03</w:t>
            </w:r>
          </w:p>
        </w:tc>
        <w:tc>
          <w:tcPr>
            <w:tcW w:w="1132" w:type="dxa"/>
            <w:tcBorders>
              <w:top w:val="nil"/>
              <w:left w:val="nil"/>
              <w:bottom w:val="single" w:sz="8" w:space="0" w:color="auto"/>
              <w:right w:val="single" w:sz="8" w:space="0" w:color="auto"/>
            </w:tcBorders>
            <w:shd w:val="clear" w:color="auto" w:fill="auto"/>
            <w:vAlign w:val="center"/>
            <w:hideMark/>
          </w:tcPr>
          <w:p w14:paraId="1422688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-43.49</w:t>
            </w:r>
          </w:p>
        </w:tc>
        <w:tc>
          <w:tcPr>
            <w:tcW w:w="1120" w:type="dxa"/>
            <w:tcBorders>
              <w:top w:val="nil"/>
              <w:left w:val="nil"/>
              <w:bottom w:val="single" w:sz="8" w:space="0" w:color="auto"/>
              <w:right w:val="single" w:sz="8" w:space="0" w:color="auto"/>
            </w:tcBorders>
            <w:shd w:val="clear" w:color="auto" w:fill="auto"/>
            <w:vAlign w:val="center"/>
            <w:hideMark/>
          </w:tcPr>
          <w:p w14:paraId="0710A97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0FC11297"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B13135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0.8608</w:t>
            </w:r>
          </w:p>
        </w:tc>
        <w:tc>
          <w:tcPr>
            <w:tcW w:w="1393" w:type="dxa"/>
            <w:tcBorders>
              <w:top w:val="nil"/>
              <w:left w:val="nil"/>
              <w:bottom w:val="single" w:sz="8" w:space="0" w:color="auto"/>
              <w:right w:val="single" w:sz="8" w:space="0" w:color="auto"/>
            </w:tcBorders>
            <w:shd w:val="clear" w:color="auto" w:fill="auto"/>
            <w:vAlign w:val="center"/>
            <w:hideMark/>
          </w:tcPr>
          <w:p w14:paraId="75D930E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33.59</w:t>
            </w:r>
          </w:p>
        </w:tc>
        <w:tc>
          <w:tcPr>
            <w:tcW w:w="1392" w:type="dxa"/>
            <w:tcBorders>
              <w:top w:val="nil"/>
              <w:left w:val="nil"/>
              <w:bottom w:val="single" w:sz="8" w:space="0" w:color="auto"/>
              <w:right w:val="single" w:sz="8" w:space="0" w:color="auto"/>
            </w:tcBorders>
            <w:shd w:val="clear" w:color="auto" w:fill="auto"/>
            <w:vAlign w:val="center"/>
            <w:hideMark/>
          </w:tcPr>
          <w:p w14:paraId="2836721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14.74</w:t>
            </w:r>
          </w:p>
        </w:tc>
        <w:tc>
          <w:tcPr>
            <w:tcW w:w="1132" w:type="dxa"/>
            <w:tcBorders>
              <w:top w:val="nil"/>
              <w:left w:val="nil"/>
              <w:bottom w:val="single" w:sz="8" w:space="0" w:color="auto"/>
              <w:right w:val="single" w:sz="8" w:space="0" w:color="auto"/>
            </w:tcBorders>
            <w:shd w:val="clear" w:color="auto" w:fill="auto"/>
            <w:vAlign w:val="center"/>
            <w:hideMark/>
          </w:tcPr>
          <w:p w14:paraId="4BC3207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-56.12</w:t>
            </w:r>
          </w:p>
        </w:tc>
        <w:tc>
          <w:tcPr>
            <w:tcW w:w="1120" w:type="dxa"/>
            <w:tcBorders>
              <w:top w:val="nil"/>
              <w:left w:val="nil"/>
              <w:bottom w:val="single" w:sz="8" w:space="0" w:color="auto"/>
              <w:right w:val="single" w:sz="8" w:space="0" w:color="auto"/>
            </w:tcBorders>
            <w:shd w:val="clear" w:color="auto" w:fill="auto"/>
            <w:vAlign w:val="center"/>
            <w:hideMark/>
          </w:tcPr>
          <w:p w14:paraId="17C2303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797F5A15"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7CF2E57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0.9180</w:t>
            </w:r>
          </w:p>
        </w:tc>
        <w:tc>
          <w:tcPr>
            <w:tcW w:w="1393" w:type="dxa"/>
            <w:tcBorders>
              <w:top w:val="nil"/>
              <w:left w:val="nil"/>
              <w:bottom w:val="single" w:sz="8" w:space="0" w:color="auto"/>
              <w:right w:val="single" w:sz="8" w:space="0" w:color="auto"/>
            </w:tcBorders>
            <w:shd w:val="clear" w:color="auto" w:fill="auto"/>
            <w:vAlign w:val="center"/>
            <w:hideMark/>
          </w:tcPr>
          <w:p w14:paraId="0D59484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38.38</w:t>
            </w:r>
          </w:p>
        </w:tc>
        <w:tc>
          <w:tcPr>
            <w:tcW w:w="1392" w:type="dxa"/>
            <w:tcBorders>
              <w:top w:val="nil"/>
              <w:left w:val="nil"/>
              <w:bottom w:val="single" w:sz="8" w:space="0" w:color="auto"/>
              <w:right w:val="single" w:sz="8" w:space="0" w:color="auto"/>
            </w:tcBorders>
            <w:shd w:val="clear" w:color="auto" w:fill="auto"/>
            <w:vAlign w:val="center"/>
            <w:hideMark/>
          </w:tcPr>
          <w:p w14:paraId="35362A4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27.03</w:t>
            </w:r>
          </w:p>
        </w:tc>
        <w:tc>
          <w:tcPr>
            <w:tcW w:w="1132" w:type="dxa"/>
            <w:tcBorders>
              <w:top w:val="nil"/>
              <w:left w:val="nil"/>
              <w:bottom w:val="single" w:sz="8" w:space="0" w:color="auto"/>
              <w:right w:val="single" w:sz="8" w:space="0" w:color="auto"/>
            </w:tcBorders>
            <w:shd w:val="clear" w:color="auto" w:fill="auto"/>
            <w:vAlign w:val="center"/>
            <w:hideMark/>
          </w:tcPr>
          <w:p w14:paraId="7A019E6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-29.58</w:t>
            </w:r>
          </w:p>
        </w:tc>
        <w:tc>
          <w:tcPr>
            <w:tcW w:w="1120" w:type="dxa"/>
            <w:tcBorders>
              <w:top w:val="nil"/>
              <w:left w:val="nil"/>
              <w:bottom w:val="single" w:sz="8" w:space="0" w:color="auto"/>
              <w:right w:val="single" w:sz="8" w:space="0" w:color="auto"/>
            </w:tcBorders>
            <w:shd w:val="clear" w:color="auto" w:fill="auto"/>
            <w:vAlign w:val="center"/>
            <w:hideMark/>
          </w:tcPr>
          <w:p w14:paraId="2B265B0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w:t>
            </w:r>
          </w:p>
        </w:tc>
      </w:tr>
      <w:tr w:rsidR="00E007C4" w:rsidRPr="008335D5" w14:paraId="7EB51D24"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25AFD47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0.9511</w:t>
            </w:r>
          </w:p>
        </w:tc>
        <w:tc>
          <w:tcPr>
            <w:tcW w:w="1393" w:type="dxa"/>
            <w:tcBorders>
              <w:top w:val="nil"/>
              <w:left w:val="nil"/>
              <w:bottom w:val="single" w:sz="8" w:space="0" w:color="auto"/>
              <w:right w:val="single" w:sz="8" w:space="0" w:color="auto"/>
            </w:tcBorders>
            <w:shd w:val="clear" w:color="auto" w:fill="auto"/>
            <w:vAlign w:val="center"/>
            <w:hideMark/>
          </w:tcPr>
          <w:p w14:paraId="65767E0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42.29</w:t>
            </w:r>
          </w:p>
        </w:tc>
        <w:tc>
          <w:tcPr>
            <w:tcW w:w="1392" w:type="dxa"/>
            <w:tcBorders>
              <w:top w:val="nil"/>
              <w:left w:val="nil"/>
              <w:bottom w:val="single" w:sz="8" w:space="0" w:color="auto"/>
              <w:right w:val="single" w:sz="8" w:space="0" w:color="auto"/>
            </w:tcBorders>
            <w:shd w:val="clear" w:color="auto" w:fill="auto"/>
            <w:vAlign w:val="center"/>
            <w:hideMark/>
          </w:tcPr>
          <w:p w14:paraId="0DCD66C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20.54</w:t>
            </w:r>
          </w:p>
        </w:tc>
        <w:tc>
          <w:tcPr>
            <w:tcW w:w="1132" w:type="dxa"/>
            <w:tcBorders>
              <w:top w:val="nil"/>
              <w:left w:val="nil"/>
              <w:bottom w:val="single" w:sz="8" w:space="0" w:color="auto"/>
              <w:right w:val="single" w:sz="8" w:space="0" w:color="auto"/>
            </w:tcBorders>
            <w:shd w:val="clear" w:color="auto" w:fill="auto"/>
            <w:vAlign w:val="center"/>
            <w:hideMark/>
          </w:tcPr>
          <w:p w14:paraId="1BEC956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-51.43</w:t>
            </w:r>
          </w:p>
        </w:tc>
        <w:tc>
          <w:tcPr>
            <w:tcW w:w="1120" w:type="dxa"/>
            <w:tcBorders>
              <w:top w:val="nil"/>
              <w:left w:val="nil"/>
              <w:bottom w:val="single" w:sz="8" w:space="0" w:color="auto"/>
              <w:right w:val="single" w:sz="8" w:space="0" w:color="auto"/>
            </w:tcBorders>
            <w:shd w:val="clear" w:color="auto" w:fill="auto"/>
            <w:vAlign w:val="center"/>
            <w:hideMark/>
          </w:tcPr>
          <w:p w14:paraId="5E2CFB6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7BF595B7" w14:textId="77777777" w:rsidTr="00BD616C">
        <w:trPr>
          <w:trHeight w:val="315"/>
          <w:jc w:val="center"/>
        </w:trPr>
        <w:tc>
          <w:tcPr>
            <w:tcW w:w="830" w:type="dxa"/>
            <w:tcBorders>
              <w:top w:val="nil"/>
              <w:left w:val="single" w:sz="8" w:space="0" w:color="auto"/>
              <w:bottom w:val="single" w:sz="8" w:space="0" w:color="auto"/>
              <w:right w:val="single" w:sz="8" w:space="0" w:color="auto"/>
            </w:tcBorders>
            <w:shd w:val="clear" w:color="auto" w:fill="auto"/>
            <w:vAlign w:val="center"/>
            <w:hideMark/>
          </w:tcPr>
          <w:p w14:paraId="052BEAE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0.9021</w:t>
            </w:r>
          </w:p>
        </w:tc>
        <w:tc>
          <w:tcPr>
            <w:tcW w:w="1393" w:type="dxa"/>
            <w:tcBorders>
              <w:top w:val="nil"/>
              <w:left w:val="nil"/>
              <w:bottom w:val="single" w:sz="8" w:space="0" w:color="auto"/>
              <w:right w:val="single" w:sz="8" w:space="0" w:color="auto"/>
            </w:tcBorders>
            <w:shd w:val="clear" w:color="auto" w:fill="auto"/>
            <w:vAlign w:val="center"/>
            <w:hideMark/>
          </w:tcPr>
          <w:p w14:paraId="00DFB7C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57.71</w:t>
            </w:r>
          </w:p>
        </w:tc>
        <w:tc>
          <w:tcPr>
            <w:tcW w:w="1392" w:type="dxa"/>
            <w:tcBorders>
              <w:top w:val="nil"/>
              <w:left w:val="nil"/>
              <w:bottom w:val="single" w:sz="8" w:space="0" w:color="auto"/>
              <w:right w:val="single" w:sz="8" w:space="0" w:color="auto"/>
            </w:tcBorders>
            <w:shd w:val="clear" w:color="auto" w:fill="auto"/>
            <w:vAlign w:val="center"/>
            <w:hideMark/>
          </w:tcPr>
          <w:p w14:paraId="219AEE1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33.16</w:t>
            </w:r>
          </w:p>
        </w:tc>
        <w:tc>
          <w:tcPr>
            <w:tcW w:w="1132" w:type="dxa"/>
            <w:tcBorders>
              <w:top w:val="nil"/>
              <w:left w:val="nil"/>
              <w:bottom w:val="single" w:sz="8" w:space="0" w:color="auto"/>
              <w:right w:val="single" w:sz="8" w:space="0" w:color="auto"/>
            </w:tcBorders>
            <w:shd w:val="clear" w:color="auto" w:fill="auto"/>
            <w:vAlign w:val="center"/>
            <w:hideMark/>
          </w:tcPr>
          <w:p w14:paraId="4FABDDA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-42.55</w:t>
            </w:r>
          </w:p>
        </w:tc>
        <w:tc>
          <w:tcPr>
            <w:tcW w:w="1120" w:type="dxa"/>
            <w:tcBorders>
              <w:top w:val="nil"/>
              <w:left w:val="nil"/>
              <w:bottom w:val="single" w:sz="8" w:space="0" w:color="auto"/>
              <w:right w:val="single" w:sz="8" w:space="0" w:color="auto"/>
            </w:tcBorders>
            <w:shd w:val="clear" w:color="auto" w:fill="auto"/>
            <w:vAlign w:val="center"/>
            <w:hideMark/>
          </w:tcPr>
          <w:p w14:paraId="0F639FC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w:t>
            </w:r>
          </w:p>
        </w:tc>
      </w:tr>
    </w:tbl>
    <w:p w14:paraId="177D9A6C" w14:textId="77777777" w:rsidR="00E007C4" w:rsidRDefault="00E007C4" w:rsidP="00E007C4">
      <w:pPr>
        <w:jc w:val="both"/>
        <w:rPr>
          <w:rFonts w:cs="Arial"/>
        </w:rPr>
      </w:pPr>
    </w:p>
    <w:p w14:paraId="756BC5F3" w14:textId="77777777" w:rsidR="00DE3028" w:rsidRDefault="00DE3028" w:rsidP="00E007C4">
      <w:pPr>
        <w:jc w:val="both"/>
        <w:rPr>
          <w:rFonts w:cs="Arial"/>
        </w:rPr>
      </w:pPr>
    </w:p>
    <w:p w14:paraId="4296024C" w14:textId="77777777" w:rsidR="00DE3028" w:rsidRDefault="00DE3028" w:rsidP="00E007C4">
      <w:pPr>
        <w:jc w:val="both"/>
        <w:rPr>
          <w:rFonts w:cs="Arial"/>
        </w:rPr>
      </w:pPr>
    </w:p>
    <w:p w14:paraId="0FE303BD" w14:textId="77777777" w:rsidR="00DE3028" w:rsidRPr="008335D5" w:rsidRDefault="00DE3028" w:rsidP="00E007C4">
      <w:pPr>
        <w:jc w:val="both"/>
        <w:rPr>
          <w:rFonts w:cs="Arial"/>
        </w:rPr>
      </w:pPr>
    </w:p>
    <w:p w14:paraId="4899EE56" w14:textId="53EE3B74" w:rsidR="00E007C4" w:rsidRPr="008335D5" w:rsidRDefault="00E007C4" w:rsidP="00E007C4">
      <w:pPr>
        <w:pStyle w:val="Caption"/>
        <w:keepNext/>
        <w:jc w:val="center"/>
        <w:rPr>
          <w:rFonts w:cs="Arial"/>
        </w:rPr>
      </w:pPr>
      <w:bookmarkStart w:id="82" w:name="_Ref404761472"/>
      <w:r w:rsidRPr="008335D5">
        <w:rPr>
          <w:rFonts w:cs="Arial"/>
        </w:rPr>
        <w:lastRenderedPageBreak/>
        <w:t xml:space="preserve">Table </w:t>
      </w:r>
      <w:bookmarkEnd w:id="82"/>
      <w:r w:rsidR="00DE3028">
        <w:rPr>
          <w:rFonts w:cs="Arial"/>
        </w:rPr>
        <w:t>8</w:t>
      </w:r>
      <w:r>
        <w:rPr>
          <w:rFonts w:cs="Arial"/>
        </w:rPr>
        <w:t>.</w:t>
      </w:r>
      <w:r w:rsidRPr="008335D5">
        <w:rPr>
          <w:rFonts w:cs="Arial"/>
        </w:rPr>
        <w:t xml:space="preserve"> Updated Model 1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71FE9A2"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592F8F"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7C826460"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151B881"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6376B40B"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0E52AB3F" w14:textId="77777777" w:rsidR="00E007C4" w:rsidRPr="008335D5" w:rsidRDefault="00E007C4" w:rsidP="00BD616C">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148036A1"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15BC6E72"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78E5C87A"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2248F1F3" w14:textId="77777777" w:rsidR="00E007C4" w:rsidRPr="008335D5" w:rsidRDefault="00E007C4" w:rsidP="00BD616C">
            <w:pPr>
              <w:spacing w:after="0" w:line="240" w:lineRule="auto"/>
              <w:jc w:val="both"/>
              <w:rPr>
                <w:rFonts w:eastAsia="Times New Roman" w:cs="Arial"/>
                <w:b/>
                <w:bCs/>
                <w:color w:val="000000"/>
              </w:rPr>
            </w:pPr>
          </w:p>
        </w:tc>
      </w:tr>
      <w:tr w:rsidR="00E007C4" w:rsidRPr="008335D5" w14:paraId="6D78983E"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BE5EFB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0.9910</w:t>
            </w:r>
          </w:p>
        </w:tc>
        <w:tc>
          <w:tcPr>
            <w:tcW w:w="1436" w:type="dxa"/>
            <w:tcBorders>
              <w:top w:val="nil"/>
              <w:left w:val="nil"/>
              <w:bottom w:val="single" w:sz="8" w:space="0" w:color="auto"/>
              <w:right w:val="single" w:sz="8" w:space="0" w:color="auto"/>
            </w:tcBorders>
            <w:shd w:val="clear" w:color="auto" w:fill="auto"/>
            <w:vAlign w:val="center"/>
            <w:hideMark/>
          </w:tcPr>
          <w:p w14:paraId="1F2B65D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5EEF328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1971AF0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3.65</w:t>
            </w:r>
          </w:p>
        </w:tc>
        <w:tc>
          <w:tcPr>
            <w:tcW w:w="1175" w:type="dxa"/>
            <w:tcBorders>
              <w:top w:val="nil"/>
              <w:left w:val="nil"/>
              <w:bottom w:val="single" w:sz="8" w:space="0" w:color="auto"/>
              <w:right w:val="single" w:sz="8" w:space="0" w:color="auto"/>
            </w:tcBorders>
            <w:shd w:val="clear" w:color="auto" w:fill="auto"/>
            <w:vAlign w:val="center"/>
            <w:hideMark/>
          </w:tcPr>
          <w:p w14:paraId="39542E1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55CC649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67580B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24D74EB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72F457D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22DBA3C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-2.31</w:t>
            </w:r>
          </w:p>
        </w:tc>
        <w:tc>
          <w:tcPr>
            <w:tcW w:w="1175" w:type="dxa"/>
            <w:tcBorders>
              <w:top w:val="nil"/>
              <w:left w:val="nil"/>
              <w:bottom w:val="single" w:sz="8" w:space="0" w:color="auto"/>
              <w:right w:val="single" w:sz="8" w:space="0" w:color="auto"/>
            </w:tcBorders>
            <w:shd w:val="clear" w:color="auto" w:fill="auto"/>
            <w:vAlign w:val="center"/>
            <w:hideMark/>
          </w:tcPr>
          <w:p w14:paraId="5F2627A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10043FAB"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D3C122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24905FF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51BD863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21.20</w:t>
            </w:r>
          </w:p>
        </w:tc>
        <w:tc>
          <w:tcPr>
            <w:tcW w:w="1132" w:type="dxa"/>
            <w:tcBorders>
              <w:top w:val="nil"/>
              <w:left w:val="nil"/>
              <w:bottom w:val="single" w:sz="8" w:space="0" w:color="auto"/>
              <w:right w:val="single" w:sz="8" w:space="0" w:color="auto"/>
            </w:tcBorders>
            <w:shd w:val="clear" w:color="auto" w:fill="auto"/>
            <w:vAlign w:val="center"/>
            <w:hideMark/>
          </w:tcPr>
          <w:p w14:paraId="6ED34B9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-0.40</w:t>
            </w:r>
          </w:p>
        </w:tc>
        <w:tc>
          <w:tcPr>
            <w:tcW w:w="1175" w:type="dxa"/>
            <w:tcBorders>
              <w:top w:val="nil"/>
              <w:left w:val="nil"/>
              <w:bottom w:val="single" w:sz="8" w:space="0" w:color="auto"/>
              <w:right w:val="single" w:sz="8" w:space="0" w:color="auto"/>
            </w:tcBorders>
            <w:shd w:val="clear" w:color="auto" w:fill="auto"/>
            <w:vAlign w:val="center"/>
            <w:hideMark/>
          </w:tcPr>
          <w:p w14:paraId="3B06D41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06576AC7"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0E0B428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0.8818</w:t>
            </w:r>
          </w:p>
        </w:tc>
        <w:tc>
          <w:tcPr>
            <w:tcW w:w="1436" w:type="dxa"/>
            <w:tcBorders>
              <w:top w:val="nil"/>
              <w:left w:val="nil"/>
              <w:bottom w:val="single" w:sz="8" w:space="0" w:color="auto"/>
              <w:right w:val="single" w:sz="8" w:space="0" w:color="auto"/>
            </w:tcBorders>
            <w:shd w:val="clear" w:color="auto" w:fill="auto"/>
            <w:vAlign w:val="center"/>
            <w:hideMark/>
          </w:tcPr>
          <w:p w14:paraId="610368B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5AD4249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31.80</w:t>
            </w:r>
          </w:p>
        </w:tc>
        <w:tc>
          <w:tcPr>
            <w:tcW w:w="1132" w:type="dxa"/>
            <w:tcBorders>
              <w:top w:val="nil"/>
              <w:left w:val="nil"/>
              <w:bottom w:val="single" w:sz="8" w:space="0" w:color="auto"/>
              <w:right w:val="single" w:sz="8" w:space="0" w:color="auto"/>
            </w:tcBorders>
            <w:shd w:val="clear" w:color="auto" w:fill="auto"/>
            <w:vAlign w:val="center"/>
            <w:hideMark/>
          </w:tcPr>
          <w:p w14:paraId="178DA4D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-5.33</w:t>
            </w:r>
          </w:p>
        </w:tc>
        <w:tc>
          <w:tcPr>
            <w:tcW w:w="1175" w:type="dxa"/>
            <w:tcBorders>
              <w:top w:val="nil"/>
              <w:left w:val="nil"/>
              <w:bottom w:val="single" w:sz="8" w:space="0" w:color="auto"/>
              <w:right w:val="single" w:sz="8" w:space="0" w:color="auto"/>
            </w:tcBorders>
            <w:shd w:val="clear" w:color="auto" w:fill="auto"/>
            <w:vAlign w:val="center"/>
            <w:hideMark/>
          </w:tcPr>
          <w:p w14:paraId="2FF9344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42BCC3E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62A805B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0.8815</w:t>
            </w:r>
          </w:p>
        </w:tc>
        <w:tc>
          <w:tcPr>
            <w:tcW w:w="1436" w:type="dxa"/>
            <w:tcBorders>
              <w:top w:val="nil"/>
              <w:left w:val="nil"/>
              <w:bottom w:val="single" w:sz="8" w:space="0" w:color="auto"/>
              <w:right w:val="single" w:sz="8" w:space="0" w:color="auto"/>
            </w:tcBorders>
            <w:shd w:val="clear" w:color="auto" w:fill="auto"/>
            <w:vAlign w:val="center"/>
            <w:hideMark/>
          </w:tcPr>
          <w:p w14:paraId="62F145B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D0CEC8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53D9D4F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3.90</w:t>
            </w:r>
          </w:p>
        </w:tc>
        <w:tc>
          <w:tcPr>
            <w:tcW w:w="1175" w:type="dxa"/>
            <w:tcBorders>
              <w:top w:val="nil"/>
              <w:left w:val="nil"/>
              <w:bottom w:val="single" w:sz="8" w:space="0" w:color="auto"/>
              <w:right w:val="single" w:sz="8" w:space="0" w:color="auto"/>
            </w:tcBorders>
            <w:shd w:val="clear" w:color="auto" w:fill="auto"/>
            <w:vAlign w:val="center"/>
            <w:hideMark/>
          </w:tcPr>
          <w:p w14:paraId="66CC329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5376EE42"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EB4965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0.9232</w:t>
            </w:r>
          </w:p>
        </w:tc>
        <w:tc>
          <w:tcPr>
            <w:tcW w:w="1436" w:type="dxa"/>
            <w:tcBorders>
              <w:top w:val="nil"/>
              <w:left w:val="nil"/>
              <w:bottom w:val="single" w:sz="8" w:space="0" w:color="auto"/>
              <w:right w:val="single" w:sz="8" w:space="0" w:color="auto"/>
            </w:tcBorders>
            <w:shd w:val="clear" w:color="auto" w:fill="auto"/>
            <w:vAlign w:val="center"/>
            <w:hideMark/>
          </w:tcPr>
          <w:p w14:paraId="50F75EA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3CF6A2C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40.65</w:t>
            </w:r>
          </w:p>
        </w:tc>
        <w:tc>
          <w:tcPr>
            <w:tcW w:w="1132" w:type="dxa"/>
            <w:tcBorders>
              <w:top w:val="nil"/>
              <w:left w:val="nil"/>
              <w:bottom w:val="single" w:sz="8" w:space="0" w:color="auto"/>
              <w:right w:val="single" w:sz="8" w:space="0" w:color="auto"/>
            </w:tcBorders>
            <w:shd w:val="clear" w:color="auto" w:fill="auto"/>
            <w:vAlign w:val="center"/>
            <w:hideMark/>
          </w:tcPr>
          <w:p w14:paraId="5CCF870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-3.86</w:t>
            </w:r>
          </w:p>
        </w:tc>
        <w:tc>
          <w:tcPr>
            <w:tcW w:w="1175" w:type="dxa"/>
            <w:tcBorders>
              <w:top w:val="nil"/>
              <w:left w:val="nil"/>
              <w:bottom w:val="single" w:sz="8" w:space="0" w:color="auto"/>
              <w:right w:val="single" w:sz="8" w:space="0" w:color="auto"/>
            </w:tcBorders>
            <w:shd w:val="clear" w:color="auto" w:fill="auto"/>
            <w:vAlign w:val="center"/>
            <w:hideMark/>
          </w:tcPr>
          <w:p w14:paraId="207C167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49E79561"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49F2CB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398296E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61E33D5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56.11</w:t>
            </w:r>
          </w:p>
        </w:tc>
        <w:tc>
          <w:tcPr>
            <w:tcW w:w="1132" w:type="dxa"/>
            <w:tcBorders>
              <w:top w:val="nil"/>
              <w:left w:val="nil"/>
              <w:bottom w:val="single" w:sz="8" w:space="0" w:color="auto"/>
              <w:right w:val="single" w:sz="8" w:space="0" w:color="auto"/>
            </w:tcBorders>
            <w:shd w:val="clear" w:color="auto" w:fill="auto"/>
            <w:vAlign w:val="center"/>
            <w:hideMark/>
          </w:tcPr>
          <w:p w14:paraId="65B5C36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-2.78</w:t>
            </w:r>
          </w:p>
        </w:tc>
        <w:tc>
          <w:tcPr>
            <w:tcW w:w="1175" w:type="dxa"/>
            <w:tcBorders>
              <w:top w:val="nil"/>
              <w:left w:val="nil"/>
              <w:bottom w:val="single" w:sz="8" w:space="0" w:color="auto"/>
              <w:right w:val="single" w:sz="8" w:space="0" w:color="auto"/>
            </w:tcBorders>
            <w:shd w:val="clear" w:color="auto" w:fill="auto"/>
            <w:vAlign w:val="center"/>
            <w:hideMark/>
          </w:tcPr>
          <w:p w14:paraId="0916C74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w:t>
            </w:r>
          </w:p>
        </w:tc>
      </w:tr>
    </w:tbl>
    <w:p w14:paraId="545A98FB" w14:textId="77777777" w:rsidR="00E007C4" w:rsidRPr="008335D5" w:rsidRDefault="00E007C4" w:rsidP="00E007C4">
      <w:pPr>
        <w:jc w:val="both"/>
        <w:rPr>
          <w:rFonts w:cs="Arial"/>
        </w:rPr>
      </w:pPr>
    </w:p>
    <w:p w14:paraId="32ABC0DB" w14:textId="6B9A4A19" w:rsidR="00E007C4" w:rsidRPr="008335D5" w:rsidRDefault="00E007C4" w:rsidP="00E007C4">
      <w:pPr>
        <w:pStyle w:val="Caption"/>
        <w:keepNext/>
        <w:jc w:val="center"/>
        <w:rPr>
          <w:rFonts w:cs="Arial"/>
        </w:rPr>
      </w:pPr>
      <w:r w:rsidRPr="008335D5">
        <w:rPr>
          <w:rFonts w:cs="Arial"/>
        </w:rPr>
        <w:t xml:space="preserve">Table </w:t>
      </w:r>
      <w:r w:rsidR="00DE3028">
        <w:rPr>
          <w:rFonts w:cs="Arial"/>
        </w:rPr>
        <w:t>9</w:t>
      </w:r>
      <w:r>
        <w:rPr>
          <w:rFonts w:cs="Arial"/>
        </w:rPr>
        <w:t>.</w:t>
      </w:r>
      <w:r w:rsidRPr="008335D5">
        <w:rPr>
          <w:rFonts w:cs="Arial"/>
        </w:rPr>
        <w:t xml:space="preserve"> Updated Model 2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F31ED6C"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2126C13"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17C8D891"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28E6FB"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4BA65F11"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296E1197" w14:textId="77777777" w:rsidR="00E007C4" w:rsidRPr="008335D5" w:rsidRDefault="00E007C4" w:rsidP="00BD616C">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7EA5A106"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331F54D9"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5406D170"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249D8FE7" w14:textId="77777777" w:rsidR="00E007C4" w:rsidRPr="008335D5" w:rsidRDefault="00E007C4" w:rsidP="00BD616C">
            <w:pPr>
              <w:spacing w:after="0" w:line="240" w:lineRule="auto"/>
              <w:jc w:val="both"/>
              <w:rPr>
                <w:rFonts w:eastAsia="Times New Roman" w:cs="Arial"/>
                <w:b/>
                <w:bCs/>
                <w:color w:val="000000"/>
              </w:rPr>
            </w:pPr>
          </w:p>
        </w:tc>
      </w:tr>
      <w:tr w:rsidR="00E007C4" w:rsidRPr="008335D5" w14:paraId="53F5FD1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899FA5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0.9909</w:t>
            </w:r>
          </w:p>
        </w:tc>
        <w:tc>
          <w:tcPr>
            <w:tcW w:w="1436" w:type="dxa"/>
            <w:tcBorders>
              <w:top w:val="nil"/>
              <w:left w:val="nil"/>
              <w:bottom w:val="single" w:sz="8" w:space="0" w:color="auto"/>
              <w:right w:val="single" w:sz="8" w:space="0" w:color="auto"/>
            </w:tcBorders>
            <w:shd w:val="clear" w:color="auto" w:fill="auto"/>
            <w:vAlign w:val="center"/>
            <w:hideMark/>
          </w:tcPr>
          <w:p w14:paraId="5625124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673A01C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10.03</w:t>
            </w:r>
          </w:p>
        </w:tc>
        <w:tc>
          <w:tcPr>
            <w:tcW w:w="1132" w:type="dxa"/>
            <w:tcBorders>
              <w:top w:val="nil"/>
              <w:left w:val="nil"/>
              <w:bottom w:val="single" w:sz="8" w:space="0" w:color="auto"/>
              <w:right w:val="single" w:sz="8" w:space="0" w:color="auto"/>
            </w:tcBorders>
            <w:shd w:val="clear" w:color="auto" w:fill="auto"/>
            <w:vAlign w:val="center"/>
            <w:hideMark/>
          </w:tcPr>
          <w:p w14:paraId="3762478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3.78</w:t>
            </w:r>
          </w:p>
        </w:tc>
        <w:tc>
          <w:tcPr>
            <w:tcW w:w="1175" w:type="dxa"/>
            <w:tcBorders>
              <w:top w:val="nil"/>
              <w:left w:val="nil"/>
              <w:bottom w:val="single" w:sz="8" w:space="0" w:color="auto"/>
              <w:right w:val="single" w:sz="8" w:space="0" w:color="auto"/>
            </w:tcBorders>
            <w:shd w:val="clear" w:color="auto" w:fill="auto"/>
            <w:vAlign w:val="center"/>
            <w:hideMark/>
          </w:tcPr>
          <w:p w14:paraId="505E7D3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342D8D17"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EFB6D5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0.9903</w:t>
            </w:r>
          </w:p>
        </w:tc>
        <w:tc>
          <w:tcPr>
            <w:tcW w:w="1436" w:type="dxa"/>
            <w:tcBorders>
              <w:top w:val="nil"/>
              <w:left w:val="nil"/>
              <w:bottom w:val="single" w:sz="8" w:space="0" w:color="auto"/>
              <w:right w:val="single" w:sz="8" w:space="0" w:color="auto"/>
            </w:tcBorders>
            <w:shd w:val="clear" w:color="auto" w:fill="auto"/>
            <w:vAlign w:val="center"/>
            <w:hideMark/>
          </w:tcPr>
          <w:p w14:paraId="2E9D8FF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6DA90B3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12.01</w:t>
            </w:r>
          </w:p>
        </w:tc>
        <w:tc>
          <w:tcPr>
            <w:tcW w:w="1132" w:type="dxa"/>
            <w:tcBorders>
              <w:top w:val="nil"/>
              <w:left w:val="nil"/>
              <w:bottom w:val="single" w:sz="8" w:space="0" w:color="auto"/>
              <w:right w:val="single" w:sz="8" w:space="0" w:color="auto"/>
            </w:tcBorders>
            <w:shd w:val="clear" w:color="auto" w:fill="auto"/>
            <w:vAlign w:val="center"/>
            <w:hideMark/>
          </w:tcPr>
          <w:p w14:paraId="0920FD7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-2.39</w:t>
            </w:r>
          </w:p>
        </w:tc>
        <w:tc>
          <w:tcPr>
            <w:tcW w:w="1175" w:type="dxa"/>
            <w:tcBorders>
              <w:top w:val="nil"/>
              <w:left w:val="nil"/>
              <w:bottom w:val="single" w:sz="8" w:space="0" w:color="auto"/>
              <w:right w:val="single" w:sz="8" w:space="0" w:color="auto"/>
            </w:tcBorders>
            <w:shd w:val="clear" w:color="auto" w:fill="auto"/>
            <w:vAlign w:val="center"/>
            <w:hideMark/>
          </w:tcPr>
          <w:p w14:paraId="51A7F9F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537EF13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28A77B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0.9432</w:t>
            </w:r>
          </w:p>
        </w:tc>
        <w:tc>
          <w:tcPr>
            <w:tcW w:w="1436" w:type="dxa"/>
            <w:tcBorders>
              <w:top w:val="nil"/>
              <w:left w:val="nil"/>
              <w:bottom w:val="single" w:sz="8" w:space="0" w:color="auto"/>
              <w:right w:val="single" w:sz="8" w:space="0" w:color="auto"/>
            </w:tcBorders>
            <w:shd w:val="clear" w:color="auto" w:fill="auto"/>
            <w:vAlign w:val="center"/>
            <w:hideMark/>
          </w:tcPr>
          <w:p w14:paraId="251F381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39B896D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21.19</w:t>
            </w:r>
          </w:p>
        </w:tc>
        <w:tc>
          <w:tcPr>
            <w:tcW w:w="1132" w:type="dxa"/>
            <w:tcBorders>
              <w:top w:val="nil"/>
              <w:left w:val="nil"/>
              <w:bottom w:val="single" w:sz="8" w:space="0" w:color="auto"/>
              <w:right w:val="single" w:sz="8" w:space="0" w:color="auto"/>
            </w:tcBorders>
            <w:shd w:val="clear" w:color="auto" w:fill="auto"/>
            <w:vAlign w:val="center"/>
            <w:hideMark/>
          </w:tcPr>
          <w:p w14:paraId="797E811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-0.48</w:t>
            </w:r>
          </w:p>
        </w:tc>
        <w:tc>
          <w:tcPr>
            <w:tcW w:w="1175" w:type="dxa"/>
            <w:tcBorders>
              <w:top w:val="nil"/>
              <w:left w:val="nil"/>
              <w:bottom w:val="single" w:sz="8" w:space="0" w:color="auto"/>
              <w:right w:val="single" w:sz="8" w:space="0" w:color="auto"/>
            </w:tcBorders>
            <w:shd w:val="clear" w:color="auto" w:fill="auto"/>
            <w:vAlign w:val="center"/>
            <w:hideMark/>
          </w:tcPr>
          <w:p w14:paraId="052ABC1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45211C7E"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7F86E3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0.8823</w:t>
            </w:r>
          </w:p>
        </w:tc>
        <w:tc>
          <w:tcPr>
            <w:tcW w:w="1436" w:type="dxa"/>
            <w:tcBorders>
              <w:top w:val="nil"/>
              <w:left w:val="nil"/>
              <w:bottom w:val="single" w:sz="8" w:space="0" w:color="auto"/>
              <w:right w:val="single" w:sz="8" w:space="0" w:color="auto"/>
            </w:tcBorders>
            <w:shd w:val="clear" w:color="auto" w:fill="auto"/>
            <w:vAlign w:val="center"/>
            <w:hideMark/>
          </w:tcPr>
          <w:p w14:paraId="20A85C3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75E7757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4B921FE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-5.30</w:t>
            </w:r>
          </w:p>
        </w:tc>
        <w:tc>
          <w:tcPr>
            <w:tcW w:w="1175" w:type="dxa"/>
            <w:tcBorders>
              <w:top w:val="nil"/>
              <w:left w:val="nil"/>
              <w:bottom w:val="single" w:sz="8" w:space="0" w:color="auto"/>
              <w:right w:val="single" w:sz="8" w:space="0" w:color="auto"/>
            </w:tcBorders>
            <w:shd w:val="clear" w:color="auto" w:fill="auto"/>
            <w:vAlign w:val="center"/>
            <w:hideMark/>
          </w:tcPr>
          <w:p w14:paraId="3FDE103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6E79F856"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24EFA0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0.8819</w:t>
            </w:r>
          </w:p>
        </w:tc>
        <w:tc>
          <w:tcPr>
            <w:tcW w:w="1436" w:type="dxa"/>
            <w:tcBorders>
              <w:top w:val="nil"/>
              <w:left w:val="nil"/>
              <w:bottom w:val="single" w:sz="8" w:space="0" w:color="auto"/>
              <w:right w:val="single" w:sz="8" w:space="0" w:color="auto"/>
            </w:tcBorders>
            <w:shd w:val="clear" w:color="auto" w:fill="auto"/>
            <w:vAlign w:val="center"/>
            <w:hideMark/>
          </w:tcPr>
          <w:p w14:paraId="4ADB63E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D94113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39.86</w:t>
            </w:r>
          </w:p>
        </w:tc>
        <w:tc>
          <w:tcPr>
            <w:tcW w:w="1132" w:type="dxa"/>
            <w:tcBorders>
              <w:top w:val="nil"/>
              <w:left w:val="nil"/>
              <w:bottom w:val="single" w:sz="8" w:space="0" w:color="auto"/>
              <w:right w:val="single" w:sz="8" w:space="0" w:color="auto"/>
            </w:tcBorders>
            <w:shd w:val="clear" w:color="auto" w:fill="auto"/>
            <w:vAlign w:val="center"/>
            <w:hideMark/>
          </w:tcPr>
          <w:p w14:paraId="14667B8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3.87</w:t>
            </w:r>
          </w:p>
        </w:tc>
        <w:tc>
          <w:tcPr>
            <w:tcW w:w="1175" w:type="dxa"/>
            <w:tcBorders>
              <w:top w:val="nil"/>
              <w:left w:val="nil"/>
              <w:bottom w:val="single" w:sz="8" w:space="0" w:color="auto"/>
              <w:right w:val="single" w:sz="8" w:space="0" w:color="auto"/>
            </w:tcBorders>
            <w:shd w:val="clear" w:color="auto" w:fill="auto"/>
            <w:vAlign w:val="center"/>
            <w:hideMark/>
          </w:tcPr>
          <w:p w14:paraId="3A9E85A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3E4D9F76"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838DC9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0.9224</w:t>
            </w:r>
          </w:p>
        </w:tc>
        <w:tc>
          <w:tcPr>
            <w:tcW w:w="1436" w:type="dxa"/>
            <w:tcBorders>
              <w:top w:val="nil"/>
              <w:left w:val="nil"/>
              <w:bottom w:val="single" w:sz="8" w:space="0" w:color="auto"/>
              <w:right w:val="single" w:sz="8" w:space="0" w:color="auto"/>
            </w:tcBorders>
            <w:shd w:val="clear" w:color="auto" w:fill="auto"/>
            <w:vAlign w:val="center"/>
            <w:hideMark/>
          </w:tcPr>
          <w:p w14:paraId="1872CB7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06F3984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40.63</w:t>
            </w:r>
          </w:p>
        </w:tc>
        <w:tc>
          <w:tcPr>
            <w:tcW w:w="1132" w:type="dxa"/>
            <w:tcBorders>
              <w:top w:val="nil"/>
              <w:left w:val="nil"/>
              <w:bottom w:val="single" w:sz="8" w:space="0" w:color="auto"/>
              <w:right w:val="single" w:sz="8" w:space="0" w:color="auto"/>
            </w:tcBorders>
            <w:shd w:val="clear" w:color="auto" w:fill="auto"/>
            <w:vAlign w:val="center"/>
            <w:hideMark/>
          </w:tcPr>
          <w:p w14:paraId="4A268B2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-3.90</w:t>
            </w:r>
          </w:p>
        </w:tc>
        <w:tc>
          <w:tcPr>
            <w:tcW w:w="1175" w:type="dxa"/>
            <w:tcBorders>
              <w:top w:val="nil"/>
              <w:left w:val="nil"/>
              <w:bottom w:val="single" w:sz="8" w:space="0" w:color="auto"/>
              <w:right w:val="single" w:sz="8" w:space="0" w:color="auto"/>
            </w:tcBorders>
            <w:shd w:val="clear" w:color="auto" w:fill="auto"/>
            <w:vAlign w:val="center"/>
            <w:hideMark/>
          </w:tcPr>
          <w:p w14:paraId="43B628F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5E8AFB1E"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2EB39A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0.9538</w:t>
            </w:r>
          </w:p>
        </w:tc>
        <w:tc>
          <w:tcPr>
            <w:tcW w:w="1436" w:type="dxa"/>
            <w:tcBorders>
              <w:top w:val="nil"/>
              <w:left w:val="nil"/>
              <w:bottom w:val="single" w:sz="8" w:space="0" w:color="auto"/>
              <w:right w:val="single" w:sz="8" w:space="0" w:color="auto"/>
            </w:tcBorders>
            <w:shd w:val="clear" w:color="auto" w:fill="auto"/>
            <w:vAlign w:val="center"/>
            <w:hideMark/>
          </w:tcPr>
          <w:p w14:paraId="550F6F9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4C38EF5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56.10</w:t>
            </w:r>
          </w:p>
        </w:tc>
        <w:tc>
          <w:tcPr>
            <w:tcW w:w="1132" w:type="dxa"/>
            <w:tcBorders>
              <w:top w:val="nil"/>
              <w:left w:val="nil"/>
              <w:bottom w:val="single" w:sz="8" w:space="0" w:color="auto"/>
              <w:right w:val="single" w:sz="8" w:space="0" w:color="auto"/>
            </w:tcBorders>
            <w:shd w:val="clear" w:color="auto" w:fill="auto"/>
            <w:vAlign w:val="center"/>
            <w:hideMark/>
          </w:tcPr>
          <w:p w14:paraId="3F429D4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-2.80</w:t>
            </w:r>
          </w:p>
        </w:tc>
        <w:tc>
          <w:tcPr>
            <w:tcW w:w="1175" w:type="dxa"/>
            <w:tcBorders>
              <w:top w:val="nil"/>
              <w:left w:val="nil"/>
              <w:bottom w:val="single" w:sz="8" w:space="0" w:color="auto"/>
              <w:right w:val="single" w:sz="8" w:space="0" w:color="auto"/>
            </w:tcBorders>
            <w:shd w:val="clear" w:color="auto" w:fill="auto"/>
            <w:vAlign w:val="center"/>
            <w:hideMark/>
          </w:tcPr>
          <w:p w14:paraId="7998308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w:t>
            </w:r>
          </w:p>
        </w:tc>
      </w:tr>
    </w:tbl>
    <w:p w14:paraId="1919911A" w14:textId="77777777" w:rsidR="00DE3028" w:rsidRDefault="00DE3028" w:rsidP="00E007C4">
      <w:pPr>
        <w:pStyle w:val="Caption"/>
        <w:keepNext/>
        <w:jc w:val="center"/>
        <w:rPr>
          <w:rFonts w:cs="Arial"/>
        </w:rPr>
      </w:pPr>
    </w:p>
    <w:p w14:paraId="14D097C6" w14:textId="5ABC281E" w:rsidR="00E007C4" w:rsidRPr="008335D5" w:rsidRDefault="00E007C4" w:rsidP="00E007C4">
      <w:pPr>
        <w:pStyle w:val="Caption"/>
        <w:keepNext/>
        <w:jc w:val="center"/>
        <w:rPr>
          <w:rFonts w:cs="Arial"/>
        </w:rPr>
      </w:pPr>
      <w:r w:rsidRPr="008335D5">
        <w:rPr>
          <w:rFonts w:cs="Arial"/>
        </w:rPr>
        <w:t xml:space="preserve">Table </w:t>
      </w:r>
      <w:r w:rsidR="00DE3028">
        <w:rPr>
          <w:rFonts w:cs="Arial"/>
        </w:rPr>
        <w:t>10</w:t>
      </w:r>
      <w:r>
        <w:rPr>
          <w:rFonts w:cs="Arial"/>
        </w:rPr>
        <w:t>.</w:t>
      </w:r>
      <w:r w:rsidRPr="008335D5">
        <w:rPr>
          <w:rFonts w:cs="Arial"/>
        </w:rPr>
        <w:t xml:space="preserve"> Updated Model 3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1DC433F7"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15B53A9"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47A52DDF"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6DD95AF"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4F27C5AB"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0B0A58F6" w14:textId="77777777" w:rsidR="00E007C4" w:rsidRPr="008335D5" w:rsidRDefault="00E007C4" w:rsidP="00BD616C">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27037AC2"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4B893074"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6914B305"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5A24C1B3" w14:textId="77777777" w:rsidR="00E007C4" w:rsidRPr="008335D5" w:rsidRDefault="00E007C4" w:rsidP="00BD616C">
            <w:pPr>
              <w:spacing w:after="0" w:line="240" w:lineRule="auto"/>
              <w:jc w:val="both"/>
              <w:rPr>
                <w:rFonts w:eastAsia="Times New Roman" w:cs="Arial"/>
                <w:b/>
                <w:bCs/>
                <w:color w:val="000000"/>
              </w:rPr>
            </w:pPr>
          </w:p>
        </w:tc>
      </w:tr>
      <w:tr w:rsidR="00E007C4" w:rsidRPr="008335D5" w14:paraId="16861647"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3D7229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0.9866</w:t>
            </w:r>
          </w:p>
        </w:tc>
        <w:tc>
          <w:tcPr>
            <w:tcW w:w="1436" w:type="dxa"/>
            <w:tcBorders>
              <w:top w:val="nil"/>
              <w:left w:val="nil"/>
              <w:bottom w:val="single" w:sz="8" w:space="0" w:color="auto"/>
              <w:right w:val="single" w:sz="8" w:space="0" w:color="auto"/>
            </w:tcBorders>
            <w:shd w:val="clear" w:color="auto" w:fill="auto"/>
            <w:vAlign w:val="center"/>
            <w:hideMark/>
          </w:tcPr>
          <w:p w14:paraId="2F55C84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08F2119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10.46</w:t>
            </w:r>
          </w:p>
        </w:tc>
        <w:tc>
          <w:tcPr>
            <w:tcW w:w="1132" w:type="dxa"/>
            <w:tcBorders>
              <w:top w:val="nil"/>
              <w:left w:val="nil"/>
              <w:bottom w:val="single" w:sz="8" w:space="0" w:color="auto"/>
              <w:right w:val="single" w:sz="8" w:space="0" w:color="auto"/>
            </w:tcBorders>
            <w:shd w:val="clear" w:color="auto" w:fill="auto"/>
            <w:vAlign w:val="center"/>
            <w:hideMark/>
          </w:tcPr>
          <w:p w14:paraId="4999524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8.21</w:t>
            </w:r>
          </w:p>
        </w:tc>
        <w:tc>
          <w:tcPr>
            <w:tcW w:w="1175" w:type="dxa"/>
            <w:tcBorders>
              <w:top w:val="nil"/>
              <w:left w:val="nil"/>
              <w:bottom w:val="single" w:sz="8" w:space="0" w:color="auto"/>
              <w:right w:val="single" w:sz="8" w:space="0" w:color="auto"/>
            </w:tcBorders>
            <w:shd w:val="clear" w:color="auto" w:fill="auto"/>
            <w:vAlign w:val="center"/>
            <w:hideMark/>
          </w:tcPr>
          <w:p w14:paraId="19F63CC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3A5E19D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1116AE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0.9855</w:t>
            </w:r>
          </w:p>
        </w:tc>
        <w:tc>
          <w:tcPr>
            <w:tcW w:w="1436" w:type="dxa"/>
            <w:tcBorders>
              <w:top w:val="nil"/>
              <w:left w:val="nil"/>
              <w:bottom w:val="single" w:sz="8" w:space="0" w:color="auto"/>
              <w:right w:val="single" w:sz="8" w:space="0" w:color="auto"/>
            </w:tcBorders>
            <w:shd w:val="clear" w:color="auto" w:fill="auto"/>
            <w:vAlign w:val="center"/>
            <w:hideMark/>
          </w:tcPr>
          <w:p w14:paraId="043FC45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1D5CFB7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12.32</w:t>
            </w:r>
          </w:p>
        </w:tc>
        <w:tc>
          <w:tcPr>
            <w:tcW w:w="1132" w:type="dxa"/>
            <w:tcBorders>
              <w:top w:val="nil"/>
              <w:left w:val="nil"/>
              <w:bottom w:val="single" w:sz="8" w:space="0" w:color="auto"/>
              <w:right w:val="single" w:sz="8" w:space="0" w:color="auto"/>
            </w:tcBorders>
            <w:shd w:val="clear" w:color="auto" w:fill="auto"/>
            <w:vAlign w:val="center"/>
            <w:hideMark/>
          </w:tcPr>
          <w:p w14:paraId="1327588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0.16</w:t>
            </w:r>
          </w:p>
        </w:tc>
        <w:tc>
          <w:tcPr>
            <w:tcW w:w="1175" w:type="dxa"/>
            <w:tcBorders>
              <w:top w:val="nil"/>
              <w:left w:val="nil"/>
              <w:bottom w:val="single" w:sz="8" w:space="0" w:color="auto"/>
              <w:right w:val="single" w:sz="8" w:space="0" w:color="auto"/>
            </w:tcBorders>
            <w:shd w:val="clear" w:color="auto" w:fill="auto"/>
            <w:vAlign w:val="center"/>
            <w:hideMark/>
          </w:tcPr>
          <w:p w14:paraId="677CD0A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69170203"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712589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0.9410</w:t>
            </w:r>
          </w:p>
        </w:tc>
        <w:tc>
          <w:tcPr>
            <w:tcW w:w="1436" w:type="dxa"/>
            <w:tcBorders>
              <w:top w:val="nil"/>
              <w:left w:val="nil"/>
              <w:bottom w:val="single" w:sz="8" w:space="0" w:color="auto"/>
              <w:right w:val="single" w:sz="8" w:space="0" w:color="auto"/>
            </w:tcBorders>
            <w:shd w:val="clear" w:color="auto" w:fill="auto"/>
            <w:vAlign w:val="center"/>
            <w:hideMark/>
          </w:tcPr>
          <w:p w14:paraId="25DEADD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6AC0086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20.76</w:t>
            </w:r>
          </w:p>
        </w:tc>
        <w:tc>
          <w:tcPr>
            <w:tcW w:w="1132" w:type="dxa"/>
            <w:tcBorders>
              <w:top w:val="nil"/>
              <w:left w:val="nil"/>
              <w:bottom w:val="single" w:sz="8" w:space="0" w:color="auto"/>
              <w:right w:val="single" w:sz="8" w:space="0" w:color="auto"/>
            </w:tcBorders>
            <w:shd w:val="clear" w:color="auto" w:fill="auto"/>
            <w:vAlign w:val="center"/>
            <w:hideMark/>
          </w:tcPr>
          <w:p w14:paraId="640EC4C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-2.49</w:t>
            </w:r>
          </w:p>
        </w:tc>
        <w:tc>
          <w:tcPr>
            <w:tcW w:w="1175" w:type="dxa"/>
            <w:tcBorders>
              <w:top w:val="nil"/>
              <w:left w:val="nil"/>
              <w:bottom w:val="single" w:sz="8" w:space="0" w:color="auto"/>
              <w:right w:val="single" w:sz="8" w:space="0" w:color="auto"/>
            </w:tcBorders>
            <w:shd w:val="clear" w:color="auto" w:fill="auto"/>
            <w:vAlign w:val="center"/>
            <w:hideMark/>
          </w:tcPr>
          <w:p w14:paraId="259F3DE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7DA6A3AC"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2B51C4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0.8788</w:t>
            </w:r>
          </w:p>
        </w:tc>
        <w:tc>
          <w:tcPr>
            <w:tcW w:w="1436" w:type="dxa"/>
            <w:tcBorders>
              <w:top w:val="nil"/>
              <w:left w:val="nil"/>
              <w:bottom w:val="single" w:sz="8" w:space="0" w:color="auto"/>
              <w:right w:val="single" w:sz="8" w:space="0" w:color="auto"/>
            </w:tcBorders>
            <w:shd w:val="clear" w:color="auto" w:fill="auto"/>
            <w:vAlign w:val="center"/>
            <w:hideMark/>
          </w:tcPr>
          <w:p w14:paraId="690AE54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620A969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30.61</w:t>
            </w:r>
          </w:p>
        </w:tc>
        <w:tc>
          <w:tcPr>
            <w:tcW w:w="1132" w:type="dxa"/>
            <w:tcBorders>
              <w:top w:val="nil"/>
              <w:left w:val="nil"/>
              <w:bottom w:val="single" w:sz="8" w:space="0" w:color="auto"/>
              <w:right w:val="single" w:sz="8" w:space="0" w:color="auto"/>
            </w:tcBorders>
            <w:shd w:val="clear" w:color="auto" w:fill="auto"/>
            <w:vAlign w:val="center"/>
            <w:hideMark/>
          </w:tcPr>
          <w:p w14:paraId="4B3F980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-8.87</w:t>
            </w:r>
          </w:p>
        </w:tc>
        <w:tc>
          <w:tcPr>
            <w:tcW w:w="1175" w:type="dxa"/>
            <w:tcBorders>
              <w:top w:val="nil"/>
              <w:left w:val="nil"/>
              <w:bottom w:val="single" w:sz="8" w:space="0" w:color="auto"/>
              <w:right w:val="single" w:sz="8" w:space="0" w:color="auto"/>
            </w:tcBorders>
            <w:shd w:val="clear" w:color="auto" w:fill="auto"/>
            <w:vAlign w:val="center"/>
            <w:hideMark/>
          </w:tcPr>
          <w:p w14:paraId="61B87D2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6</w:t>
            </w:r>
          </w:p>
        </w:tc>
      </w:tr>
      <w:tr w:rsidR="00E007C4" w:rsidRPr="008335D5" w14:paraId="0B6E641D"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CE2018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0.9040</w:t>
            </w:r>
          </w:p>
        </w:tc>
        <w:tc>
          <w:tcPr>
            <w:tcW w:w="1436" w:type="dxa"/>
            <w:tcBorders>
              <w:top w:val="nil"/>
              <w:left w:val="nil"/>
              <w:bottom w:val="single" w:sz="8" w:space="0" w:color="auto"/>
              <w:right w:val="single" w:sz="8" w:space="0" w:color="auto"/>
            </w:tcBorders>
            <w:shd w:val="clear" w:color="auto" w:fill="auto"/>
            <w:vAlign w:val="center"/>
            <w:hideMark/>
          </w:tcPr>
          <w:p w14:paraId="0560B42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69EC844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38.89</w:t>
            </w:r>
          </w:p>
        </w:tc>
        <w:tc>
          <w:tcPr>
            <w:tcW w:w="1132" w:type="dxa"/>
            <w:tcBorders>
              <w:top w:val="nil"/>
              <w:left w:val="nil"/>
              <w:bottom w:val="single" w:sz="8" w:space="0" w:color="auto"/>
              <w:right w:val="single" w:sz="8" w:space="0" w:color="auto"/>
            </w:tcBorders>
            <w:shd w:val="clear" w:color="auto" w:fill="auto"/>
            <w:vAlign w:val="center"/>
            <w:hideMark/>
          </w:tcPr>
          <w:p w14:paraId="319C5E0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1.34</w:t>
            </w:r>
          </w:p>
        </w:tc>
        <w:tc>
          <w:tcPr>
            <w:tcW w:w="1175" w:type="dxa"/>
            <w:tcBorders>
              <w:top w:val="nil"/>
              <w:left w:val="nil"/>
              <w:bottom w:val="single" w:sz="8" w:space="0" w:color="auto"/>
              <w:right w:val="single" w:sz="8" w:space="0" w:color="auto"/>
            </w:tcBorders>
            <w:shd w:val="clear" w:color="auto" w:fill="auto"/>
            <w:vAlign w:val="center"/>
            <w:hideMark/>
          </w:tcPr>
          <w:p w14:paraId="56D02D8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28E3FF7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503737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0.9305</w:t>
            </w:r>
          </w:p>
        </w:tc>
        <w:tc>
          <w:tcPr>
            <w:tcW w:w="1436" w:type="dxa"/>
            <w:tcBorders>
              <w:top w:val="nil"/>
              <w:left w:val="nil"/>
              <w:bottom w:val="single" w:sz="8" w:space="0" w:color="auto"/>
              <w:right w:val="single" w:sz="8" w:space="0" w:color="auto"/>
            </w:tcBorders>
            <w:shd w:val="clear" w:color="auto" w:fill="auto"/>
            <w:vAlign w:val="center"/>
            <w:hideMark/>
          </w:tcPr>
          <w:p w14:paraId="1072832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141DB1C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39.18</w:t>
            </w:r>
          </w:p>
        </w:tc>
        <w:tc>
          <w:tcPr>
            <w:tcW w:w="1132" w:type="dxa"/>
            <w:tcBorders>
              <w:top w:val="nil"/>
              <w:left w:val="nil"/>
              <w:bottom w:val="single" w:sz="8" w:space="0" w:color="auto"/>
              <w:right w:val="single" w:sz="8" w:space="0" w:color="auto"/>
            </w:tcBorders>
            <w:shd w:val="clear" w:color="auto" w:fill="auto"/>
            <w:vAlign w:val="center"/>
            <w:hideMark/>
          </w:tcPr>
          <w:p w14:paraId="523AE86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-7.34</w:t>
            </w:r>
          </w:p>
        </w:tc>
        <w:tc>
          <w:tcPr>
            <w:tcW w:w="1175" w:type="dxa"/>
            <w:tcBorders>
              <w:top w:val="nil"/>
              <w:left w:val="nil"/>
              <w:bottom w:val="single" w:sz="8" w:space="0" w:color="auto"/>
              <w:right w:val="single" w:sz="8" w:space="0" w:color="auto"/>
            </w:tcBorders>
            <w:shd w:val="clear" w:color="auto" w:fill="auto"/>
            <w:vAlign w:val="center"/>
            <w:hideMark/>
          </w:tcPr>
          <w:p w14:paraId="38F1A21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w:t>
            </w:r>
          </w:p>
        </w:tc>
      </w:tr>
      <w:tr w:rsidR="00E007C4" w:rsidRPr="008335D5" w14:paraId="2835535A"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4DCC00B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0.9412</w:t>
            </w:r>
          </w:p>
        </w:tc>
        <w:tc>
          <w:tcPr>
            <w:tcW w:w="1436" w:type="dxa"/>
            <w:tcBorders>
              <w:top w:val="nil"/>
              <w:left w:val="nil"/>
              <w:bottom w:val="single" w:sz="8" w:space="0" w:color="auto"/>
              <w:right w:val="single" w:sz="8" w:space="0" w:color="auto"/>
            </w:tcBorders>
            <w:shd w:val="clear" w:color="auto" w:fill="auto"/>
            <w:vAlign w:val="center"/>
            <w:hideMark/>
          </w:tcPr>
          <w:p w14:paraId="26439AA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0A9111C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55.49</w:t>
            </w:r>
          </w:p>
        </w:tc>
        <w:tc>
          <w:tcPr>
            <w:tcW w:w="1132" w:type="dxa"/>
            <w:tcBorders>
              <w:top w:val="nil"/>
              <w:left w:val="nil"/>
              <w:bottom w:val="single" w:sz="8" w:space="0" w:color="auto"/>
              <w:right w:val="single" w:sz="8" w:space="0" w:color="auto"/>
            </w:tcBorders>
            <w:shd w:val="clear" w:color="auto" w:fill="auto"/>
            <w:vAlign w:val="center"/>
            <w:hideMark/>
          </w:tcPr>
          <w:p w14:paraId="7A62A9B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-3.86</w:t>
            </w:r>
          </w:p>
        </w:tc>
        <w:tc>
          <w:tcPr>
            <w:tcW w:w="1175" w:type="dxa"/>
            <w:tcBorders>
              <w:top w:val="nil"/>
              <w:left w:val="nil"/>
              <w:bottom w:val="single" w:sz="8" w:space="0" w:color="auto"/>
              <w:right w:val="single" w:sz="8" w:space="0" w:color="auto"/>
            </w:tcBorders>
            <w:shd w:val="clear" w:color="auto" w:fill="auto"/>
            <w:vAlign w:val="center"/>
            <w:hideMark/>
          </w:tcPr>
          <w:p w14:paraId="3616EAA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11</w:t>
            </w:r>
          </w:p>
        </w:tc>
      </w:tr>
    </w:tbl>
    <w:p w14:paraId="20CB6423" w14:textId="77777777" w:rsidR="00E007C4" w:rsidRPr="008335D5" w:rsidRDefault="00E007C4" w:rsidP="00E007C4">
      <w:pPr>
        <w:jc w:val="both"/>
        <w:rPr>
          <w:rFonts w:cs="Arial"/>
        </w:rPr>
      </w:pPr>
    </w:p>
    <w:p w14:paraId="35CD4E49" w14:textId="583039FE" w:rsidR="00E007C4" w:rsidRPr="008335D5" w:rsidRDefault="00E007C4" w:rsidP="00E007C4">
      <w:pPr>
        <w:pStyle w:val="Caption"/>
        <w:keepNext/>
        <w:jc w:val="center"/>
        <w:rPr>
          <w:rFonts w:cs="Arial"/>
        </w:rPr>
      </w:pPr>
      <w:r w:rsidRPr="008335D5">
        <w:rPr>
          <w:rFonts w:cs="Arial"/>
        </w:rPr>
        <w:lastRenderedPageBreak/>
        <w:t xml:space="preserve">Table </w:t>
      </w:r>
      <w:r w:rsidR="00DE3028">
        <w:rPr>
          <w:rFonts w:cs="Arial"/>
        </w:rPr>
        <w:t>11</w:t>
      </w:r>
      <w:r>
        <w:rPr>
          <w:rFonts w:cs="Arial"/>
        </w:rPr>
        <w:t>.</w:t>
      </w:r>
      <w:r w:rsidRPr="008335D5">
        <w:rPr>
          <w:rFonts w:cs="Arial"/>
        </w:rPr>
        <w:t xml:space="preserve"> Updated Model 4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66A32F8D"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0410982"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7A168289"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9AB875"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0537249A"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D642644" w14:textId="77777777" w:rsidR="00E007C4" w:rsidRPr="008335D5" w:rsidRDefault="00E007C4" w:rsidP="00BD616C">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261CC3B7"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388D021F"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14973369"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079BF5F3" w14:textId="77777777" w:rsidR="00E007C4" w:rsidRPr="008335D5" w:rsidRDefault="00E007C4" w:rsidP="00BD616C">
            <w:pPr>
              <w:spacing w:after="0" w:line="240" w:lineRule="auto"/>
              <w:jc w:val="both"/>
              <w:rPr>
                <w:rFonts w:eastAsia="Times New Roman" w:cs="Arial"/>
                <w:b/>
                <w:bCs/>
                <w:color w:val="000000"/>
              </w:rPr>
            </w:pPr>
          </w:p>
        </w:tc>
      </w:tr>
      <w:tr w:rsidR="00E007C4" w:rsidRPr="008335D5" w14:paraId="1A5638ED"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F83D9B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0.9910</w:t>
            </w:r>
          </w:p>
        </w:tc>
        <w:tc>
          <w:tcPr>
            <w:tcW w:w="1436" w:type="dxa"/>
            <w:tcBorders>
              <w:top w:val="nil"/>
              <w:left w:val="nil"/>
              <w:bottom w:val="single" w:sz="8" w:space="0" w:color="auto"/>
              <w:right w:val="single" w:sz="8" w:space="0" w:color="auto"/>
            </w:tcBorders>
            <w:shd w:val="clear" w:color="auto" w:fill="auto"/>
            <w:vAlign w:val="center"/>
            <w:hideMark/>
          </w:tcPr>
          <w:p w14:paraId="704372E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669B0D2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6555B03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3.67</w:t>
            </w:r>
          </w:p>
        </w:tc>
        <w:tc>
          <w:tcPr>
            <w:tcW w:w="1175" w:type="dxa"/>
            <w:tcBorders>
              <w:top w:val="nil"/>
              <w:left w:val="nil"/>
              <w:bottom w:val="single" w:sz="8" w:space="0" w:color="auto"/>
              <w:right w:val="single" w:sz="8" w:space="0" w:color="auto"/>
            </w:tcBorders>
            <w:shd w:val="clear" w:color="auto" w:fill="auto"/>
            <w:vAlign w:val="center"/>
            <w:hideMark/>
          </w:tcPr>
          <w:p w14:paraId="23554C2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5E51DB8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8D292A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4150A6C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4E1AC3E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73D999A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-2.31</w:t>
            </w:r>
          </w:p>
        </w:tc>
        <w:tc>
          <w:tcPr>
            <w:tcW w:w="1175" w:type="dxa"/>
            <w:tcBorders>
              <w:top w:val="nil"/>
              <w:left w:val="nil"/>
              <w:bottom w:val="single" w:sz="8" w:space="0" w:color="auto"/>
              <w:right w:val="single" w:sz="8" w:space="0" w:color="auto"/>
            </w:tcBorders>
            <w:shd w:val="clear" w:color="auto" w:fill="auto"/>
            <w:vAlign w:val="center"/>
            <w:hideMark/>
          </w:tcPr>
          <w:p w14:paraId="7DE892B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1AA1622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055FFB4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4E368FF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1E3E5FD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21.21</w:t>
            </w:r>
          </w:p>
        </w:tc>
        <w:tc>
          <w:tcPr>
            <w:tcW w:w="1132" w:type="dxa"/>
            <w:tcBorders>
              <w:top w:val="nil"/>
              <w:left w:val="nil"/>
              <w:bottom w:val="single" w:sz="8" w:space="0" w:color="auto"/>
              <w:right w:val="single" w:sz="8" w:space="0" w:color="auto"/>
            </w:tcBorders>
            <w:shd w:val="clear" w:color="auto" w:fill="auto"/>
            <w:vAlign w:val="center"/>
            <w:hideMark/>
          </w:tcPr>
          <w:p w14:paraId="59EF4B7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-0.39</w:t>
            </w:r>
          </w:p>
        </w:tc>
        <w:tc>
          <w:tcPr>
            <w:tcW w:w="1175" w:type="dxa"/>
            <w:tcBorders>
              <w:top w:val="nil"/>
              <w:left w:val="nil"/>
              <w:bottom w:val="single" w:sz="8" w:space="0" w:color="auto"/>
              <w:right w:val="single" w:sz="8" w:space="0" w:color="auto"/>
            </w:tcBorders>
            <w:shd w:val="clear" w:color="auto" w:fill="auto"/>
            <w:vAlign w:val="center"/>
            <w:hideMark/>
          </w:tcPr>
          <w:p w14:paraId="4C2DF87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5D8908F3"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C3EDD6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0.8818</w:t>
            </w:r>
          </w:p>
        </w:tc>
        <w:tc>
          <w:tcPr>
            <w:tcW w:w="1436" w:type="dxa"/>
            <w:tcBorders>
              <w:top w:val="nil"/>
              <w:left w:val="nil"/>
              <w:bottom w:val="single" w:sz="8" w:space="0" w:color="auto"/>
              <w:right w:val="single" w:sz="8" w:space="0" w:color="auto"/>
            </w:tcBorders>
            <w:shd w:val="clear" w:color="auto" w:fill="auto"/>
            <w:vAlign w:val="center"/>
            <w:hideMark/>
          </w:tcPr>
          <w:p w14:paraId="52C0F94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50282DD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3072DC5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-5.30</w:t>
            </w:r>
          </w:p>
        </w:tc>
        <w:tc>
          <w:tcPr>
            <w:tcW w:w="1175" w:type="dxa"/>
            <w:tcBorders>
              <w:top w:val="nil"/>
              <w:left w:val="nil"/>
              <w:bottom w:val="single" w:sz="8" w:space="0" w:color="auto"/>
              <w:right w:val="single" w:sz="8" w:space="0" w:color="auto"/>
            </w:tcBorders>
            <w:shd w:val="clear" w:color="auto" w:fill="auto"/>
            <w:vAlign w:val="center"/>
            <w:hideMark/>
          </w:tcPr>
          <w:p w14:paraId="417C6DB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2A74BD1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6D29307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0.8814</w:t>
            </w:r>
          </w:p>
        </w:tc>
        <w:tc>
          <w:tcPr>
            <w:tcW w:w="1436" w:type="dxa"/>
            <w:tcBorders>
              <w:top w:val="nil"/>
              <w:left w:val="nil"/>
              <w:bottom w:val="single" w:sz="8" w:space="0" w:color="auto"/>
              <w:right w:val="single" w:sz="8" w:space="0" w:color="auto"/>
            </w:tcBorders>
            <w:shd w:val="clear" w:color="auto" w:fill="auto"/>
            <w:vAlign w:val="center"/>
            <w:hideMark/>
          </w:tcPr>
          <w:p w14:paraId="6035051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6D10541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2676B3F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3.91</w:t>
            </w:r>
          </w:p>
        </w:tc>
        <w:tc>
          <w:tcPr>
            <w:tcW w:w="1175" w:type="dxa"/>
            <w:tcBorders>
              <w:top w:val="nil"/>
              <w:left w:val="nil"/>
              <w:bottom w:val="single" w:sz="8" w:space="0" w:color="auto"/>
              <w:right w:val="single" w:sz="8" w:space="0" w:color="auto"/>
            </w:tcBorders>
            <w:shd w:val="clear" w:color="auto" w:fill="auto"/>
            <w:vAlign w:val="center"/>
            <w:hideMark/>
          </w:tcPr>
          <w:p w14:paraId="32E230B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0320D3F0"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B8713E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0.9231</w:t>
            </w:r>
          </w:p>
        </w:tc>
        <w:tc>
          <w:tcPr>
            <w:tcW w:w="1436" w:type="dxa"/>
            <w:tcBorders>
              <w:top w:val="nil"/>
              <w:left w:val="nil"/>
              <w:bottom w:val="single" w:sz="8" w:space="0" w:color="auto"/>
              <w:right w:val="single" w:sz="8" w:space="0" w:color="auto"/>
            </w:tcBorders>
            <w:shd w:val="clear" w:color="auto" w:fill="auto"/>
            <w:vAlign w:val="center"/>
            <w:hideMark/>
          </w:tcPr>
          <w:p w14:paraId="6813DBC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5CE4924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40.66</w:t>
            </w:r>
          </w:p>
        </w:tc>
        <w:tc>
          <w:tcPr>
            <w:tcW w:w="1132" w:type="dxa"/>
            <w:tcBorders>
              <w:top w:val="nil"/>
              <w:left w:val="nil"/>
              <w:bottom w:val="single" w:sz="8" w:space="0" w:color="auto"/>
              <w:right w:val="single" w:sz="8" w:space="0" w:color="auto"/>
            </w:tcBorders>
            <w:shd w:val="clear" w:color="auto" w:fill="auto"/>
            <w:vAlign w:val="center"/>
            <w:hideMark/>
          </w:tcPr>
          <w:p w14:paraId="47CD88B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w:t>
            </w:r>
          </w:p>
        </w:tc>
        <w:tc>
          <w:tcPr>
            <w:tcW w:w="1175" w:type="dxa"/>
            <w:tcBorders>
              <w:top w:val="nil"/>
              <w:left w:val="nil"/>
              <w:bottom w:val="single" w:sz="8" w:space="0" w:color="auto"/>
              <w:right w:val="single" w:sz="8" w:space="0" w:color="auto"/>
            </w:tcBorders>
            <w:shd w:val="clear" w:color="auto" w:fill="auto"/>
            <w:vAlign w:val="center"/>
            <w:hideMark/>
          </w:tcPr>
          <w:p w14:paraId="330287C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66FEC3E8"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1D6F597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53C7AAF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2DF748F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56.12</w:t>
            </w:r>
          </w:p>
        </w:tc>
        <w:tc>
          <w:tcPr>
            <w:tcW w:w="1132" w:type="dxa"/>
            <w:tcBorders>
              <w:top w:val="nil"/>
              <w:left w:val="nil"/>
              <w:bottom w:val="single" w:sz="8" w:space="0" w:color="auto"/>
              <w:right w:val="single" w:sz="8" w:space="0" w:color="auto"/>
            </w:tcBorders>
            <w:shd w:val="clear" w:color="auto" w:fill="auto"/>
            <w:vAlign w:val="center"/>
            <w:hideMark/>
          </w:tcPr>
          <w:p w14:paraId="02B7B14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-2.77</w:t>
            </w:r>
          </w:p>
        </w:tc>
        <w:tc>
          <w:tcPr>
            <w:tcW w:w="1175" w:type="dxa"/>
            <w:tcBorders>
              <w:top w:val="nil"/>
              <w:left w:val="nil"/>
              <w:bottom w:val="single" w:sz="8" w:space="0" w:color="auto"/>
              <w:right w:val="single" w:sz="8" w:space="0" w:color="auto"/>
            </w:tcBorders>
            <w:shd w:val="clear" w:color="auto" w:fill="auto"/>
            <w:vAlign w:val="center"/>
            <w:hideMark/>
          </w:tcPr>
          <w:p w14:paraId="5C19DB4B"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w:t>
            </w:r>
          </w:p>
        </w:tc>
      </w:tr>
    </w:tbl>
    <w:p w14:paraId="56AE8F32" w14:textId="77777777" w:rsidR="00E007C4" w:rsidRPr="008335D5" w:rsidRDefault="00E007C4" w:rsidP="00E007C4">
      <w:pPr>
        <w:jc w:val="both"/>
        <w:rPr>
          <w:rFonts w:cs="Arial"/>
        </w:rPr>
      </w:pPr>
    </w:p>
    <w:p w14:paraId="01B84AEF" w14:textId="277D1CA2" w:rsidR="00E007C4" w:rsidRPr="008335D5" w:rsidRDefault="00E007C4" w:rsidP="00E007C4">
      <w:pPr>
        <w:pStyle w:val="Caption"/>
        <w:keepNext/>
        <w:jc w:val="center"/>
        <w:rPr>
          <w:rFonts w:cs="Arial"/>
        </w:rPr>
      </w:pPr>
      <w:bookmarkStart w:id="83" w:name="_Ref404761476"/>
      <w:r w:rsidRPr="008335D5">
        <w:rPr>
          <w:rFonts w:cs="Arial"/>
        </w:rPr>
        <w:t xml:space="preserve">Table </w:t>
      </w:r>
      <w:bookmarkEnd w:id="83"/>
      <w:r w:rsidR="00DE3028">
        <w:rPr>
          <w:rFonts w:cs="Arial"/>
        </w:rPr>
        <w:t>12</w:t>
      </w:r>
      <w:r>
        <w:rPr>
          <w:rFonts w:cs="Arial"/>
        </w:rPr>
        <w:t>.</w:t>
      </w:r>
      <w:r w:rsidRPr="008335D5">
        <w:rPr>
          <w:rFonts w:cs="Arial"/>
        </w:rPr>
        <w:t xml:space="preserve"> Updated Model 5 Dynamic Property Values</w:t>
      </w:r>
    </w:p>
    <w:tbl>
      <w:tblPr>
        <w:tblW w:w="6140" w:type="dxa"/>
        <w:jc w:val="center"/>
        <w:tblLook w:val="04A0" w:firstRow="1" w:lastRow="0" w:firstColumn="1" w:lastColumn="0" w:noHBand="0" w:noVBand="1"/>
      </w:tblPr>
      <w:tblGrid>
        <w:gridCol w:w="949"/>
        <w:gridCol w:w="1436"/>
        <w:gridCol w:w="1448"/>
        <w:gridCol w:w="1132"/>
        <w:gridCol w:w="1175"/>
      </w:tblGrid>
      <w:tr w:rsidR="00E007C4" w:rsidRPr="008335D5" w14:paraId="23689272" w14:textId="77777777" w:rsidTr="00BD616C">
        <w:trPr>
          <w:trHeight w:val="315"/>
          <w:jc w:val="center"/>
        </w:trPr>
        <w:tc>
          <w:tcPr>
            <w:tcW w:w="9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61F572B"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MAC</w:t>
            </w:r>
          </w:p>
        </w:tc>
        <w:tc>
          <w:tcPr>
            <w:tcW w:w="4016" w:type="dxa"/>
            <w:gridSpan w:val="3"/>
            <w:tcBorders>
              <w:top w:val="single" w:sz="8" w:space="0" w:color="auto"/>
              <w:left w:val="nil"/>
              <w:bottom w:val="single" w:sz="8" w:space="0" w:color="auto"/>
              <w:right w:val="single" w:sz="8" w:space="0" w:color="000000"/>
            </w:tcBorders>
            <w:shd w:val="clear" w:color="auto" w:fill="auto"/>
            <w:vAlign w:val="center"/>
            <w:hideMark/>
          </w:tcPr>
          <w:p w14:paraId="4B5FC3C5"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Natural Frequency</w:t>
            </w:r>
          </w:p>
        </w:tc>
        <w:tc>
          <w:tcPr>
            <w:tcW w:w="11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3E6416C" w14:textId="77777777" w:rsidR="00E007C4" w:rsidRPr="008335D5" w:rsidRDefault="00E007C4" w:rsidP="00BD616C">
            <w:pPr>
              <w:spacing w:after="0" w:line="240" w:lineRule="auto"/>
              <w:jc w:val="both"/>
              <w:rPr>
                <w:rFonts w:eastAsia="Times New Roman" w:cs="Arial"/>
                <w:b/>
                <w:bCs/>
                <w:color w:val="000000"/>
              </w:rPr>
            </w:pPr>
            <w:r w:rsidRPr="008335D5">
              <w:rPr>
                <w:rFonts w:eastAsia="Times New Roman" w:cs="Arial"/>
                <w:b/>
                <w:bCs/>
                <w:color w:val="000000"/>
              </w:rPr>
              <w:t>Analytical Mode</w:t>
            </w:r>
          </w:p>
        </w:tc>
      </w:tr>
      <w:tr w:rsidR="00E007C4" w:rsidRPr="008335D5" w14:paraId="1FE957EA" w14:textId="77777777" w:rsidTr="00BD616C">
        <w:trPr>
          <w:trHeight w:val="615"/>
          <w:jc w:val="center"/>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7DC6DA74" w14:textId="77777777" w:rsidR="00E007C4" w:rsidRPr="008335D5" w:rsidRDefault="00E007C4" w:rsidP="00BD616C">
            <w:pPr>
              <w:spacing w:after="0" w:line="240" w:lineRule="auto"/>
              <w:jc w:val="both"/>
              <w:rPr>
                <w:rFonts w:eastAsia="Times New Roman" w:cs="Arial"/>
                <w:b/>
                <w:bCs/>
                <w:color w:val="000000"/>
              </w:rPr>
            </w:pPr>
          </w:p>
        </w:tc>
        <w:tc>
          <w:tcPr>
            <w:tcW w:w="1436" w:type="dxa"/>
            <w:tcBorders>
              <w:top w:val="nil"/>
              <w:left w:val="nil"/>
              <w:bottom w:val="single" w:sz="8" w:space="0" w:color="auto"/>
              <w:right w:val="single" w:sz="8" w:space="0" w:color="auto"/>
            </w:tcBorders>
            <w:shd w:val="clear" w:color="auto" w:fill="auto"/>
            <w:vAlign w:val="center"/>
            <w:hideMark/>
          </w:tcPr>
          <w:p w14:paraId="50B79970"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Experimental [Hz]</w:t>
            </w:r>
          </w:p>
        </w:tc>
        <w:tc>
          <w:tcPr>
            <w:tcW w:w="1448" w:type="dxa"/>
            <w:tcBorders>
              <w:top w:val="nil"/>
              <w:left w:val="nil"/>
              <w:bottom w:val="single" w:sz="8" w:space="0" w:color="auto"/>
              <w:right w:val="single" w:sz="8" w:space="0" w:color="auto"/>
            </w:tcBorders>
            <w:shd w:val="clear" w:color="auto" w:fill="auto"/>
            <w:vAlign w:val="center"/>
            <w:hideMark/>
          </w:tcPr>
          <w:p w14:paraId="2E863CEC"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8" w:space="0" w:color="auto"/>
              <w:right w:val="single" w:sz="8" w:space="0" w:color="auto"/>
            </w:tcBorders>
            <w:shd w:val="clear" w:color="auto" w:fill="auto"/>
            <w:vAlign w:val="center"/>
            <w:hideMark/>
          </w:tcPr>
          <w:p w14:paraId="6EDBFE67" w14:textId="77777777" w:rsidR="00E007C4" w:rsidRPr="008335D5" w:rsidRDefault="00E007C4" w:rsidP="00BD616C">
            <w:pPr>
              <w:spacing w:after="0" w:line="240" w:lineRule="auto"/>
              <w:jc w:val="both"/>
              <w:rPr>
                <w:rFonts w:eastAsia="Times New Roman" w:cs="Arial"/>
                <w:i/>
                <w:iCs/>
                <w:color w:val="000000"/>
              </w:rPr>
            </w:pPr>
            <w:r w:rsidRPr="008335D5">
              <w:rPr>
                <w:rFonts w:eastAsia="Times New Roman" w:cs="Arial"/>
                <w:i/>
                <w:iCs/>
                <w:color w:val="000000"/>
              </w:rPr>
              <w:t>% Difference</w:t>
            </w:r>
          </w:p>
        </w:tc>
        <w:tc>
          <w:tcPr>
            <w:tcW w:w="1175" w:type="dxa"/>
            <w:vMerge/>
            <w:tcBorders>
              <w:top w:val="single" w:sz="8" w:space="0" w:color="auto"/>
              <w:left w:val="single" w:sz="8" w:space="0" w:color="auto"/>
              <w:bottom w:val="single" w:sz="8" w:space="0" w:color="000000"/>
              <w:right w:val="single" w:sz="8" w:space="0" w:color="auto"/>
            </w:tcBorders>
            <w:vAlign w:val="center"/>
            <w:hideMark/>
          </w:tcPr>
          <w:p w14:paraId="08BB9900" w14:textId="77777777" w:rsidR="00E007C4" w:rsidRPr="008335D5" w:rsidRDefault="00E007C4" w:rsidP="00BD616C">
            <w:pPr>
              <w:spacing w:after="0" w:line="240" w:lineRule="auto"/>
              <w:jc w:val="both"/>
              <w:rPr>
                <w:rFonts w:eastAsia="Times New Roman" w:cs="Arial"/>
                <w:b/>
                <w:bCs/>
                <w:color w:val="000000"/>
              </w:rPr>
            </w:pPr>
          </w:p>
        </w:tc>
      </w:tr>
      <w:tr w:rsidR="00E007C4" w:rsidRPr="008335D5" w14:paraId="3E92DBFA"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55DE675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0.9911</w:t>
            </w:r>
          </w:p>
        </w:tc>
        <w:tc>
          <w:tcPr>
            <w:tcW w:w="1436" w:type="dxa"/>
            <w:tcBorders>
              <w:top w:val="nil"/>
              <w:left w:val="nil"/>
              <w:bottom w:val="single" w:sz="8" w:space="0" w:color="auto"/>
              <w:right w:val="single" w:sz="8" w:space="0" w:color="auto"/>
            </w:tcBorders>
            <w:shd w:val="clear" w:color="auto" w:fill="auto"/>
            <w:vAlign w:val="center"/>
            <w:hideMark/>
          </w:tcPr>
          <w:p w14:paraId="502FBC2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9.67</w:t>
            </w:r>
          </w:p>
        </w:tc>
        <w:tc>
          <w:tcPr>
            <w:tcW w:w="1448" w:type="dxa"/>
            <w:tcBorders>
              <w:top w:val="nil"/>
              <w:left w:val="nil"/>
              <w:bottom w:val="single" w:sz="8" w:space="0" w:color="auto"/>
              <w:right w:val="single" w:sz="8" w:space="0" w:color="auto"/>
            </w:tcBorders>
            <w:shd w:val="clear" w:color="auto" w:fill="auto"/>
            <w:vAlign w:val="center"/>
            <w:hideMark/>
          </w:tcPr>
          <w:p w14:paraId="52517FC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10.02</w:t>
            </w:r>
          </w:p>
        </w:tc>
        <w:tc>
          <w:tcPr>
            <w:tcW w:w="1132" w:type="dxa"/>
            <w:tcBorders>
              <w:top w:val="nil"/>
              <w:left w:val="nil"/>
              <w:bottom w:val="single" w:sz="8" w:space="0" w:color="auto"/>
              <w:right w:val="single" w:sz="8" w:space="0" w:color="auto"/>
            </w:tcBorders>
            <w:shd w:val="clear" w:color="auto" w:fill="auto"/>
            <w:vAlign w:val="center"/>
            <w:hideMark/>
          </w:tcPr>
          <w:p w14:paraId="1B9EDE5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3.65</w:t>
            </w:r>
          </w:p>
        </w:tc>
        <w:tc>
          <w:tcPr>
            <w:tcW w:w="1175" w:type="dxa"/>
            <w:tcBorders>
              <w:top w:val="nil"/>
              <w:left w:val="nil"/>
              <w:bottom w:val="single" w:sz="8" w:space="0" w:color="auto"/>
              <w:right w:val="single" w:sz="8" w:space="0" w:color="auto"/>
            </w:tcBorders>
            <w:shd w:val="clear" w:color="auto" w:fill="auto"/>
            <w:vAlign w:val="center"/>
            <w:hideMark/>
          </w:tcPr>
          <w:p w14:paraId="38C37CAD"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w:t>
            </w:r>
          </w:p>
        </w:tc>
      </w:tr>
      <w:tr w:rsidR="00E007C4" w:rsidRPr="008335D5" w14:paraId="66D5AE95"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30DEB93"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0.9904</w:t>
            </w:r>
          </w:p>
        </w:tc>
        <w:tc>
          <w:tcPr>
            <w:tcW w:w="1436" w:type="dxa"/>
            <w:tcBorders>
              <w:top w:val="nil"/>
              <w:left w:val="nil"/>
              <w:bottom w:val="single" w:sz="8" w:space="0" w:color="auto"/>
              <w:right w:val="single" w:sz="8" w:space="0" w:color="auto"/>
            </w:tcBorders>
            <w:shd w:val="clear" w:color="auto" w:fill="auto"/>
            <w:vAlign w:val="center"/>
            <w:hideMark/>
          </w:tcPr>
          <w:p w14:paraId="6813338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12.30</w:t>
            </w:r>
          </w:p>
        </w:tc>
        <w:tc>
          <w:tcPr>
            <w:tcW w:w="1448" w:type="dxa"/>
            <w:tcBorders>
              <w:top w:val="nil"/>
              <w:left w:val="nil"/>
              <w:bottom w:val="single" w:sz="8" w:space="0" w:color="auto"/>
              <w:right w:val="single" w:sz="8" w:space="0" w:color="auto"/>
            </w:tcBorders>
            <w:shd w:val="clear" w:color="auto" w:fill="auto"/>
            <w:vAlign w:val="center"/>
            <w:hideMark/>
          </w:tcPr>
          <w:p w14:paraId="43ABB22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12.02</w:t>
            </w:r>
          </w:p>
        </w:tc>
        <w:tc>
          <w:tcPr>
            <w:tcW w:w="1132" w:type="dxa"/>
            <w:tcBorders>
              <w:top w:val="nil"/>
              <w:left w:val="nil"/>
              <w:bottom w:val="single" w:sz="8" w:space="0" w:color="auto"/>
              <w:right w:val="single" w:sz="8" w:space="0" w:color="auto"/>
            </w:tcBorders>
            <w:shd w:val="clear" w:color="auto" w:fill="auto"/>
            <w:vAlign w:val="center"/>
            <w:hideMark/>
          </w:tcPr>
          <w:p w14:paraId="2CDF722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-2.28</w:t>
            </w:r>
          </w:p>
        </w:tc>
        <w:tc>
          <w:tcPr>
            <w:tcW w:w="1175" w:type="dxa"/>
            <w:tcBorders>
              <w:top w:val="nil"/>
              <w:left w:val="nil"/>
              <w:bottom w:val="single" w:sz="8" w:space="0" w:color="auto"/>
              <w:right w:val="single" w:sz="8" w:space="0" w:color="auto"/>
            </w:tcBorders>
            <w:shd w:val="clear" w:color="auto" w:fill="auto"/>
            <w:vAlign w:val="center"/>
            <w:hideMark/>
          </w:tcPr>
          <w:p w14:paraId="132AAA58"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w:t>
            </w:r>
          </w:p>
        </w:tc>
      </w:tr>
      <w:tr w:rsidR="00E007C4" w:rsidRPr="008335D5" w14:paraId="413A6339"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2E97884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0.9433</w:t>
            </w:r>
          </w:p>
        </w:tc>
        <w:tc>
          <w:tcPr>
            <w:tcW w:w="1436" w:type="dxa"/>
            <w:tcBorders>
              <w:top w:val="nil"/>
              <w:left w:val="nil"/>
              <w:bottom w:val="single" w:sz="8" w:space="0" w:color="auto"/>
              <w:right w:val="single" w:sz="8" w:space="0" w:color="auto"/>
            </w:tcBorders>
            <w:shd w:val="clear" w:color="auto" w:fill="auto"/>
            <w:vAlign w:val="center"/>
            <w:hideMark/>
          </w:tcPr>
          <w:p w14:paraId="0655140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21.29</w:t>
            </w:r>
          </w:p>
        </w:tc>
        <w:tc>
          <w:tcPr>
            <w:tcW w:w="1448" w:type="dxa"/>
            <w:tcBorders>
              <w:top w:val="nil"/>
              <w:left w:val="nil"/>
              <w:bottom w:val="single" w:sz="8" w:space="0" w:color="auto"/>
              <w:right w:val="single" w:sz="8" w:space="0" w:color="auto"/>
            </w:tcBorders>
            <w:shd w:val="clear" w:color="auto" w:fill="auto"/>
            <w:vAlign w:val="center"/>
            <w:hideMark/>
          </w:tcPr>
          <w:p w14:paraId="08EEBF9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21.21</w:t>
            </w:r>
          </w:p>
        </w:tc>
        <w:tc>
          <w:tcPr>
            <w:tcW w:w="1132" w:type="dxa"/>
            <w:tcBorders>
              <w:top w:val="nil"/>
              <w:left w:val="nil"/>
              <w:bottom w:val="single" w:sz="8" w:space="0" w:color="auto"/>
              <w:right w:val="single" w:sz="8" w:space="0" w:color="auto"/>
            </w:tcBorders>
            <w:shd w:val="clear" w:color="auto" w:fill="auto"/>
            <w:vAlign w:val="center"/>
            <w:hideMark/>
          </w:tcPr>
          <w:p w14:paraId="4A37E1C9"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-0.37</w:t>
            </w:r>
          </w:p>
        </w:tc>
        <w:tc>
          <w:tcPr>
            <w:tcW w:w="1175" w:type="dxa"/>
            <w:tcBorders>
              <w:top w:val="nil"/>
              <w:left w:val="nil"/>
              <w:bottom w:val="single" w:sz="8" w:space="0" w:color="auto"/>
              <w:right w:val="single" w:sz="8" w:space="0" w:color="auto"/>
            </w:tcBorders>
            <w:shd w:val="clear" w:color="auto" w:fill="auto"/>
            <w:vAlign w:val="center"/>
            <w:hideMark/>
          </w:tcPr>
          <w:p w14:paraId="5CDDBA2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w:t>
            </w:r>
          </w:p>
        </w:tc>
      </w:tr>
      <w:tr w:rsidR="00E007C4" w:rsidRPr="008335D5" w14:paraId="4708CD46"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77FD565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0.8816</w:t>
            </w:r>
          </w:p>
        </w:tc>
        <w:tc>
          <w:tcPr>
            <w:tcW w:w="1436" w:type="dxa"/>
            <w:tcBorders>
              <w:top w:val="nil"/>
              <w:left w:val="nil"/>
              <w:bottom w:val="single" w:sz="8" w:space="0" w:color="auto"/>
              <w:right w:val="single" w:sz="8" w:space="0" w:color="auto"/>
            </w:tcBorders>
            <w:shd w:val="clear" w:color="auto" w:fill="auto"/>
            <w:vAlign w:val="center"/>
            <w:hideMark/>
          </w:tcPr>
          <w:p w14:paraId="4CE78474"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33.59</w:t>
            </w:r>
          </w:p>
        </w:tc>
        <w:tc>
          <w:tcPr>
            <w:tcW w:w="1448" w:type="dxa"/>
            <w:tcBorders>
              <w:top w:val="nil"/>
              <w:left w:val="nil"/>
              <w:bottom w:val="single" w:sz="8" w:space="0" w:color="auto"/>
              <w:right w:val="single" w:sz="8" w:space="0" w:color="auto"/>
            </w:tcBorders>
            <w:shd w:val="clear" w:color="auto" w:fill="auto"/>
            <w:vAlign w:val="center"/>
            <w:hideMark/>
          </w:tcPr>
          <w:p w14:paraId="68D13F6A"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31.81</w:t>
            </w:r>
          </w:p>
        </w:tc>
        <w:tc>
          <w:tcPr>
            <w:tcW w:w="1132" w:type="dxa"/>
            <w:tcBorders>
              <w:top w:val="nil"/>
              <w:left w:val="nil"/>
              <w:bottom w:val="single" w:sz="8" w:space="0" w:color="auto"/>
              <w:right w:val="single" w:sz="8" w:space="0" w:color="auto"/>
            </w:tcBorders>
            <w:shd w:val="clear" w:color="auto" w:fill="auto"/>
            <w:vAlign w:val="center"/>
            <w:hideMark/>
          </w:tcPr>
          <w:p w14:paraId="3E7AA73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-5.32</w:t>
            </w:r>
          </w:p>
        </w:tc>
        <w:tc>
          <w:tcPr>
            <w:tcW w:w="1175" w:type="dxa"/>
            <w:tcBorders>
              <w:top w:val="nil"/>
              <w:left w:val="nil"/>
              <w:bottom w:val="single" w:sz="8" w:space="0" w:color="auto"/>
              <w:right w:val="single" w:sz="8" w:space="0" w:color="auto"/>
            </w:tcBorders>
            <w:shd w:val="clear" w:color="auto" w:fill="auto"/>
            <w:vAlign w:val="center"/>
            <w:hideMark/>
          </w:tcPr>
          <w:p w14:paraId="026DBD6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w:t>
            </w:r>
          </w:p>
        </w:tc>
      </w:tr>
      <w:tr w:rsidR="00E007C4" w:rsidRPr="008335D5" w14:paraId="4D899A73"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7B7C5A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0.8814</w:t>
            </w:r>
          </w:p>
        </w:tc>
        <w:tc>
          <w:tcPr>
            <w:tcW w:w="1436" w:type="dxa"/>
            <w:tcBorders>
              <w:top w:val="nil"/>
              <w:left w:val="nil"/>
              <w:bottom w:val="single" w:sz="8" w:space="0" w:color="auto"/>
              <w:right w:val="single" w:sz="8" w:space="0" w:color="auto"/>
            </w:tcBorders>
            <w:shd w:val="clear" w:color="auto" w:fill="auto"/>
            <w:vAlign w:val="center"/>
            <w:hideMark/>
          </w:tcPr>
          <w:p w14:paraId="2025A21C"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38.38</w:t>
            </w:r>
          </w:p>
        </w:tc>
        <w:tc>
          <w:tcPr>
            <w:tcW w:w="1448" w:type="dxa"/>
            <w:tcBorders>
              <w:top w:val="nil"/>
              <w:left w:val="nil"/>
              <w:bottom w:val="single" w:sz="8" w:space="0" w:color="auto"/>
              <w:right w:val="single" w:sz="8" w:space="0" w:color="auto"/>
            </w:tcBorders>
            <w:shd w:val="clear" w:color="auto" w:fill="auto"/>
            <w:vAlign w:val="center"/>
            <w:hideMark/>
          </w:tcPr>
          <w:p w14:paraId="5EC8BFD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39.88</w:t>
            </w:r>
          </w:p>
        </w:tc>
        <w:tc>
          <w:tcPr>
            <w:tcW w:w="1132" w:type="dxa"/>
            <w:tcBorders>
              <w:top w:val="nil"/>
              <w:left w:val="nil"/>
              <w:bottom w:val="single" w:sz="8" w:space="0" w:color="auto"/>
              <w:right w:val="single" w:sz="8" w:space="0" w:color="auto"/>
            </w:tcBorders>
            <w:shd w:val="clear" w:color="auto" w:fill="auto"/>
            <w:vAlign w:val="center"/>
            <w:hideMark/>
          </w:tcPr>
          <w:p w14:paraId="5675B49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3.91</w:t>
            </w:r>
          </w:p>
        </w:tc>
        <w:tc>
          <w:tcPr>
            <w:tcW w:w="1175" w:type="dxa"/>
            <w:tcBorders>
              <w:top w:val="nil"/>
              <w:left w:val="nil"/>
              <w:bottom w:val="single" w:sz="8" w:space="0" w:color="auto"/>
              <w:right w:val="single" w:sz="8" w:space="0" w:color="auto"/>
            </w:tcBorders>
            <w:shd w:val="clear" w:color="auto" w:fill="auto"/>
            <w:vAlign w:val="center"/>
            <w:hideMark/>
          </w:tcPr>
          <w:p w14:paraId="7C9DD1E1"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7</w:t>
            </w:r>
          </w:p>
        </w:tc>
      </w:tr>
      <w:tr w:rsidR="00E007C4" w:rsidRPr="008335D5" w14:paraId="4A8A2110"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2F71567"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0.9234</w:t>
            </w:r>
          </w:p>
        </w:tc>
        <w:tc>
          <w:tcPr>
            <w:tcW w:w="1436" w:type="dxa"/>
            <w:tcBorders>
              <w:top w:val="nil"/>
              <w:left w:val="nil"/>
              <w:bottom w:val="single" w:sz="8" w:space="0" w:color="auto"/>
              <w:right w:val="single" w:sz="8" w:space="0" w:color="auto"/>
            </w:tcBorders>
            <w:shd w:val="clear" w:color="auto" w:fill="auto"/>
            <w:vAlign w:val="center"/>
            <w:hideMark/>
          </w:tcPr>
          <w:p w14:paraId="4BFCF246"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42.29</w:t>
            </w:r>
          </w:p>
        </w:tc>
        <w:tc>
          <w:tcPr>
            <w:tcW w:w="1448" w:type="dxa"/>
            <w:tcBorders>
              <w:top w:val="nil"/>
              <w:left w:val="nil"/>
              <w:bottom w:val="single" w:sz="8" w:space="0" w:color="auto"/>
              <w:right w:val="single" w:sz="8" w:space="0" w:color="auto"/>
            </w:tcBorders>
            <w:shd w:val="clear" w:color="auto" w:fill="auto"/>
            <w:vAlign w:val="center"/>
            <w:hideMark/>
          </w:tcPr>
          <w:p w14:paraId="41E749D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40.66</w:t>
            </w:r>
          </w:p>
        </w:tc>
        <w:tc>
          <w:tcPr>
            <w:tcW w:w="1132" w:type="dxa"/>
            <w:tcBorders>
              <w:top w:val="nil"/>
              <w:left w:val="nil"/>
              <w:bottom w:val="single" w:sz="8" w:space="0" w:color="auto"/>
              <w:right w:val="single" w:sz="8" w:space="0" w:color="auto"/>
            </w:tcBorders>
            <w:shd w:val="clear" w:color="auto" w:fill="auto"/>
            <w:vAlign w:val="center"/>
            <w:hideMark/>
          </w:tcPr>
          <w:p w14:paraId="610776FE"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-3.84</w:t>
            </w:r>
          </w:p>
        </w:tc>
        <w:tc>
          <w:tcPr>
            <w:tcW w:w="1175" w:type="dxa"/>
            <w:tcBorders>
              <w:top w:val="nil"/>
              <w:left w:val="nil"/>
              <w:bottom w:val="single" w:sz="8" w:space="0" w:color="auto"/>
              <w:right w:val="single" w:sz="8" w:space="0" w:color="auto"/>
            </w:tcBorders>
            <w:shd w:val="clear" w:color="auto" w:fill="auto"/>
            <w:vAlign w:val="center"/>
            <w:hideMark/>
          </w:tcPr>
          <w:p w14:paraId="766CE49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8</w:t>
            </w:r>
          </w:p>
        </w:tc>
      </w:tr>
      <w:tr w:rsidR="00E007C4" w:rsidRPr="008335D5" w14:paraId="522EBF60" w14:textId="77777777" w:rsidTr="00BD616C">
        <w:trPr>
          <w:trHeight w:val="315"/>
          <w:jc w:val="center"/>
        </w:trPr>
        <w:tc>
          <w:tcPr>
            <w:tcW w:w="949" w:type="dxa"/>
            <w:tcBorders>
              <w:top w:val="nil"/>
              <w:left w:val="single" w:sz="8" w:space="0" w:color="auto"/>
              <w:bottom w:val="single" w:sz="8" w:space="0" w:color="auto"/>
              <w:right w:val="single" w:sz="8" w:space="0" w:color="auto"/>
            </w:tcBorders>
            <w:shd w:val="clear" w:color="auto" w:fill="auto"/>
            <w:vAlign w:val="center"/>
            <w:hideMark/>
          </w:tcPr>
          <w:p w14:paraId="3023433F"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0.9536</w:t>
            </w:r>
          </w:p>
        </w:tc>
        <w:tc>
          <w:tcPr>
            <w:tcW w:w="1436" w:type="dxa"/>
            <w:tcBorders>
              <w:top w:val="nil"/>
              <w:left w:val="nil"/>
              <w:bottom w:val="single" w:sz="8" w:space="0" w:color="auto"/>
              <w:right w:val="single" w:sz="8" w:space="0" w:color="auto"/>
            </w:tcBorders>
            <w:shd w:val="clear" w:color="auto" w:fill="auto"/>
            <w:vAlign w:val="center"/>
            <w:hideMark/>
          </w:tcPr>
          <w:p w14:paraId="53D798F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57.71</w:t>
            </w:r>
          </w:p>
        </w:tc>
        <w:tc>
          <w:tcPr>
            <w:tcW w:w="1448" w:type="dxa"/>
            <w:tcBorders>
              <w:top w:val="nil"/>
              <w:left w:val="nil"/>
              <w:bottom w:val="single" w:sz="8" w:space="0" w:color="auto"/>
              <w:right w:val="single" w:sz="8" w:space="0" w:color="auto"/>
            </w:tcBorders>
            <w:shd w:val="clear" w:color="auto" w:fill="auto"/>
            <w:vAlign w:val="center"/>
            <w:hideMark/>
          </w:tcPr>
          <w:p w14:paraId="1113DD60"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56.11</w:t>
            </w:r>
          </w:p>
        </w:tc>
        <w:tc>
          <w:tcPr>
            <w:tcW w:w="1132" w:type="dxa"/>
            <w:tcBorders>
              <w:top w:val="nil"/>
              <w:left w:val="nil"/>
              <w:bottom w:val="single" w:sz="8" w:space="0" w:color="auto"/>
              <w:right w:val="single" w:sz="8" w:space="0" w:color="auto"/>
            </w:tcBorders>
            <w:shd w:val="clear" w:color="auto" w:fill="auto"/>
            <w:vAlign w:val="center"/>
            <w:hideMark/>
          </w:tcPr>
          <w:p w14:paraId="422074B5"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-2.77</w:t>
            </w:r>
          </w:p>
        </w:tc>
        <w:tc>
          <w:tcPr>
            <w:tcW w:w="1175" w:type="dxa"/>
            <w:tcBorders>
              <w:top w:val="nil"/>
              <w:left w:val="nil"/>
              <w:bottom w:val="single" w:sz="8" w:space="0" w:color="auto"/>
              <w:right w:val="single" w:sz="8" w:space="0" w:color="auto"/>
            </w:tcBorders>
            <w:shd w:val="clear" w:color="auto" w:fill="auto"/>
            <w:vAlign w:val="center"/>
            <w:hideMark/>
          </w:tcPr>
          <w:p w14:paraId="722A0C82" w14:textId="77777777" w:rsidR="00E007C4" w:rsidRPr="008335D5" w:rsidRDefault="00E007C4" w:rsidP="00BD616C">
            <w:pPr>
              <w:spacing w:after="0" w:line="240" w:lineRule="auto"/>
              <w:jc w:val="both"/>
              <w:rPr>
                <w:rFonts w:eastAsia="Times New Roman" w:cs="Arial"/>
                <w:color w:val="000000"/>
              </w:rPr>
            </w:pPr>
            <w:r w:rsidRPr="008335D5">
              <w:rPr>
                <w:rFonts w:eastAsia="Times New Roman" w:cs="Arial"/>
                <w:color w:val="000000"/>
              </w:rPr>
              <w:t>10</w:t>
            </w:r>
          </w:p>
        </w:tc>
      </w:tr>
    </w:tbl>
    <w:p w14:paraId="6670B24B" w14:textId="77777777" w:rsidR="00E007C4" w:rsidRPr="008335D5" w:rsidRDefault="00E007C4" w:rsidP="00E007C4">
      <w:pPr>
        <w:jc w:val="both"/>
        <w:rPr>
          <w:rFonts w:cs="Arial"/>
        </w:rPr>
      </w:pPr>
    </w:p>
    <w:p w14:paraId="316FCBC9" w14:textId="3C7BFD49" w:rsidR="00E007C4" w:rsidRPr="008335D5" w:rsidRDefault="00E007C4" w:rsidP="00E007C4">
      <w:pPr>
        <w:jc w:val="both"/>
        <w:rPr>
          <w:rFonts w:cs="Arial"/>
        </w:rPr>
      </w:pPr>
    </w:p>
    <w:p w14:paraId="6F2AD323" w14:textId="739ED83F" w:rsidR="005C4DEB" w:rsidRDefault="005C4DEB">
      <w:pPr>
        <w:rPr>
          <w:rFonts w:eastAsiaTheme="majorEastAsia" w:cs="Arial"/>
          <w:b/>
          <w:bCs/>
          <w:sz w:val="32"/>
          <w:szCs w:val="28"/>
        </w:rPr>
      </w:pPr>
      <w:r>
        <w:rPr>
          <w:rFonts w:eastAsiaTheme="majorEastAsia" w:cs="Arial"/>
          <w:b/>
          <w:bCs/>
          <w:sz w:val="32"/>
          <w:szCs w:val="28"/>
        </w:rPr>
        <w:br w:type="page"/>
      </w:r>
    </w:p>
    <w:p w14:paraId="52F0719E" w14:textId="23C93D4C" w:rsidR="00FC49F6" w:rsidRDefault="00FC49F6" w:rsidP="00FC49F6">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D-4</w:t>
      </w:r>
      <w:r w:rsidRPr="008335D5">
        <w:rPr>
          <w:rFonts w:asciiTheme="minorHAnsi" w:hAnsiTheme="minorHAnsi" w:cs="Arial"/>
        </w:rPr>
        <w:t xml:space="preserve"> –</w:t>
      </w:r>
      <w:r>
        <w:rPr>
          <w:rFonts w:asciiTheme="minorHAnsi" w:hAnsiTheme="minorHAnsi" w:cs="Arial"/>
        </w:rPr>
        <w:t xml:space="preserve"> Bridge Geometry and Material Properties</w:t>
      </w:r>
    </w:p>
    <w:tbl>
      <w:tblPr>
        <w:tblW w:w="9662" w:type="dxa"/>
        <w:tblInd w:w="93" w:type="dxa"/>
        <w:tblLook w:val="04A0" w:firstRow="1" w:lastRow="0" w:firstColumn="1" w:lastColumn="0" w:noHBand="0" w:noVBand="1"/>
      </w:tblPr>
      <w:tblGrid>
        <w:gridCol w:w="3937"/>
        <w:gridCol w:w="128"/>
        <w:gridCol w:w="1307"/>
        <w:gridCol w:w="2431"/>
        <w:gridCol w:w="1859"/>
      </w:tblGrid>
      <w:tr w:rsidR="00FC49F6" w:rsidRPr="00FC49F6" w14:paraId="68A4B3E6" w14:textId="77777777" w:rsidTr="00844188">
        <w:trPr>
          <w:trHeight w:val="300"/>
        </w:trPr>
        <w:tc>
          <w:tcPr>
            <w:tcW w:w="3937" w:type="dxa"/>
            <w:tcBorders>
              <w:top w:val="nil"/>
              <w:left w:val="nil"/>
              <w:bottom w:val="nil"/>
              <w:right w:val="nil"/>
            </w:tcBorders>
            <w:shd w:val="clear" w:color="auto" w:fill="auto"/>
            <w:noWrap/>
            <w:vAlign w:val="bottom"/>
            <w:hideMark/>
          </w:tcPr>
          <w:p w14:paraId="06BFF164" w14:textId="77777777" w:rsidR="00FC49F6" w:rsidRPr="00FC49F6" w:rsidRDefault="00FC49F6" w:rsidP="00FC49F6">
            <w:pPr>
              <w:spacing w:after="0" w:line="240" w:lineRule="auto"/>
              <w:rPr>
                <w:rFonts w:ascii="Calibri" w:eastAsia="Times New Roman" w:hAnsi="Calibri" w:cs="Times New Roman"/>
                <w:color w:val="000000"/>
              </w:rPr>
            </w:pPr>
          </w:p>
        </w:tc>
        <w:tc>
          <w:tcPr>
            <w:tcW w:w="1435" w:type="dxa"/>
            <w:gridSpan w:val="2"/>
            <w:tcBorders>
              <w:top w:val="nil"/>
              <w:left w:val="nil"/>
              <w:bottom w:val="nil"/>
              <w:right w:val="nil"/>
            </w:tcBorders>
            <w:shd w:val="clear" w:color="auto" w:fill="auto"/>
            <w:noWrap/>
            <w:vAlign w:val="bottom"/>
            <w:hideMark/>
          </w:tcPr>
          <w:p w14:paraId="0C9C340A" w14:textId="77777777" w:rsidR="00FC49F6" w:rsidRPr="00FC49F6" w:rsidRDefault="00FC49F6" w:rsidP="00FC49F6">
            <w:pPr>
              <w:spacing w:after="0" w:line="240" w:lineRule="auto"/>
              <w:jc w:val="center"/>
              <w:rPr>
                <w:rFonts w:ascii="Calibri" w:eastAsia="Times New Roman" w:hAnsi="Calibri" w:cs="Times New Roman"/>
                <w:color w:val="000000"/>
              </w:rPr>
            </w:pPr>
            <w:proofErr w:type="spellStart"/>
            <w:r w:rsidRPr="00FC49F6">
              <w:rPr>
                <w:rFonts w:ascii="Calibri" w:eastAsia="Times New Roman" w:hAnsi="Calibri" w:cs="Times New Roman"/>
                <w:color w:val="000000"/>
              </w:rPr>
              <w:t>Int</w:t>
            </w:r>
            <w:proofErr w:type="spellEnd"/>
            <w:r w:rsidRPr="00FC49F6">
              <w:rPr>
                <w:rFonts w:ascii="Calibri" w:eastAsia="Times New Roman" w:hAnsi="Calibri" w:cs="Times New Roman"/>
                <w:color w:val="000000"/>
              </w:rPr>
              <w:t>/Ext</w:t>
            </w:r>
          </w:p>
        </w:tc>
        <w:tc>
          <w:tcPr>
            <w:tcW w:w="2431" w:type="dxa"/>
            <w:tcBorders>
              <w:top w:val="nil"/>
              <w:left w:val="nil"/>
              <w:bottom w:val="nil"/>
              <w:right w:val="nil"/>
            </w:tcBorders>
            <w:shd w:val="clear" w:color="auto" w:fill="auto"/>
            <w:noWrap/>
            <w:vAlign w:val="bottom"/>
            <w:hideMark/>
          </w:tcPr>
          <w:p w14:paraId="5F852BA3" w14:textId="018090D7" w:rsidR="00FC49F6" w:rsidRPr="00FC49F6" w:rsidRDefault="00844188"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c>
          <w:tcPr>
            <w:tcW w:w="1859" w:type="dxa"/>
            <w:tcBorders>
              <w:top w:val="nil"/>
              <w:left w:val="nil"/>
              <w:bottom w:val="nil"/>
              <w:right w:val="nil"/>
            </w:tcBorders>
            <w:shd w:val="clear" w:color="auto" w:fill="auto"/>
            <w:noWrap/>
            <w:vAlign w:val="bottom"/>
            <w:hideMark/>
          </w:tcPr>
          <w:p w14:paraId="12E7FB69" w14:textId="77777777" w:rsidR="00FC49F6" w:rsidRPr="00FC49F6" w:rsidRDefault="00FC49F6" w:rsidP="00FC49F6">
            <w:pPr>
              <w:spacing w:after="0" w:line="240" w:lineRule="auto"/>
              <w:rPr>
                <w:rFonts w:ascii="Calibri" w:eastAsia="Times New Roman" w:hAnsi="Calibri" w:cs="Times New Roman"/>
                <w:color w:val="000000"/>
              </w:rPr>
            </w:pPr>
          </w:p>
        </w:tc>
      </w:tr>
      <w:tr w:rsidR="00FC49F6" w:rsidRPr="00FC49F6" w14:paraId="305AB44D" w14:textId="77777777" w:rsidTr="00844188">
        <w:trPr>
          <w:trHeight w:val="300"/>
        </w:trPr>
        <w:tc>
          <w:tcPr>
            <w:tcW w:w="5372" w:type="dxa"/>
            <w:gridSpan w:val="3"/>
            <w:tcBorders>
              <w:top w:val="nil"/>
              <w:left w:val="nil"/>
              <w:bottom w:val="nil"/>
              <w:right w:val="nil"/>
            </w:tcBorders>
            <w:shd w:val="clear" w:color="auto" w:fill="auto"/>
            <w:noWrap/>
            <w:vAlign w:val="bottom"/>
            <w:hideMark/>
          </w:tcPr>
          <w:p w14:paraId="119666B5" w14:textId="77777777" w:rsidR="00FC49F6" w:rsidRPr="00FC49F6" w:rsidRDefault="00FC49F6"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Material Properties</w:t>
            </w:r>
          </w:p>
        </w:tc>
        <w:tc>
          <w:tcPr>
            <w:tcW w:w="2431" w:type="dxa"/>
            <w:tcBorders>
              <w:top w:val="nil"/>
              <w:left w:val="nil"/>
              <w:bottom w:val="nil"/>
              <w:right w:val="nil"/>
            </w:tcBorders>
            <w:shd w:val="clear" w:color="auto" w:fill="auto"/>
            <w:noWrap/>
            <w:vAlign w:val="bottom"/>
            <w:hideMark/>
          </w:tcPr>
          <w:p w14:paraId="51EEF3A9" w14:textId="77777777" w:rsidR="00FC49F6" w:rsidRPr="00FC49F6" w:rsidRDefault="00FC49F6"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5706864A" w14:textId="77777777" w:rsidR="00FC49F6" w:rsidRPr="00FC49F6" w:rsidRDefault="00FC49F6" w:rsidP="00FC49F6">
            <w:pPr>
              <w:spacing w:after="0" w:line="240" w:lineRule="auto"/>
              <w:rPr>
                <w:rFonts w:ascii="Calibri" w:eastAsia="Times New Roman" w:hAnsi="Calibri" w:cs="Times New Roman"/>
                <w:color w:val="000000"/>
              </w:rPr>
            </w:pPr>
          </w:p>
        </w:tc>
      </w:tr>
      <w:tr w:rsidR="00FC49F6" w:rsidRPr="00FC49F6" w14:paraId="7B9A0753" w14:textId="77777777" w:rsidTr="00844188">
        <w:trPr>
          <w:trHeight w:val="300"/>
        </w:trPr>
        <w:tc>
          <w:tcPr>
            <w:tcW w:w="3937" w:type="dxa"/>
            <w:tcBorders>
              <w:top w:val="nil"/>
              <w:left w:val="nil"/>
              <w:bottom w:val="nil"/>
              <w:right w:val="nil"/>
            </w:tcBorders>
            <w:shd w:val="clear" w:color="auto" w:fill="auto"/>
            <w:noWrap/>
            <w:vAlign w:val="bottom"/>
            <w:hideMark/>
          </w:tcPr>
          <w:p w14:paraId="22C3CBA3" w14:textId="77777777" w:rsidR="00FC49F6" w:rsidRPr="00FC49F6" w:rsidRDefault="00FC4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Steel </w:t>
            </w:r>
            <w:proofErr w:type="spellStart"/>
            <w:r w:rsidRPr="00FC49F6">
              <w:rPr>
                <w:rFonts w:ascii="Calibri" w:eastAsia="Times New Roman" w:hAnsi="Calibri" w:cs="Times New Roman"/>
                <w:color w:val="000000"/>
              </w:rPr>
              <w:t>Fy</w:t>
            </w:r>
            <w:proofErr w:type="spellEnd"/>
            <w:r w:rsidRPr="00FC49F6">
              <w:rPr>
                <w:rFonts w:ascii="Calibri" w:eastAsia="Times New Roman" w:hAnsi="Calibri" w:cs="Times New Roman"/>
                <w:color w:val="000000"/>
              </w:rPr>
              <w:t xml:space="preserve"> (psi)</w:t>
            </w:r>
          </w:p>
        </w:tc>
        <w:tc>
          <w:tcPr>
            <w:tcW w:w="1435" w:type="dxa"/>
            <w:gridSpan w:val="2"/>
            <w:tcBorders>
              <w:top w:val="nil"/>
              <w:left w:val="nil"/>
              <w:bottom w:val="nil"/>
              <w:right w:val="nil"/>
            </w:tcBorders>
            <w:shd w:val="clear" w:color="auto" w:fill="auto"/>
            <w:noWrap/>
            <w:vAlign w:val="bottom"/>
            <w:hideMark/>
          </w:tcPr>
          <w:p w14:paraId="4C67E1A3" w14:textId="77777777" w:rsidR="00FC49F6" w:rsidRPr="00FC49F6" w:rsidRDefault="00FC49F6"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33000</w:t>
            </w:r>
          </w:p>
        </w:tc>
        <w:tc>
          <w:tcPr>
            <w:tcW w:w="2431" w:type="dxa"/>
            <w:tcBorders>
              <w:top w:val="nil"/>
              <w:left w:val="nil"/>
              <w:bottom w:val="nil"/>
              <w:right w:val="nil"/>
            </w:tcBorders>
            <w:shd w:val="clear" w:color="auto" w:fill="auto"/>
            <w:noWrap/>
            <w:vAlign w:val="bottom"/>
            <w:hideMark/>
          </w:tcPr>
          <w:p w14:paraId="4848179C" w14:textId="3C4148FE" w:rsidR="00FC49F6" w:rsidRPr="00FC49F6" w:rsidRDefault="00844188"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c>
          <w:tcPr>
            <w:tcW w:w="1859" w:type="dxa"/>
            <w:tcBorders>
              <w:top w:val="nil"/>
              <w:left w:val="nil"/>
              <w:bottom w:val="nil"/>
              <w:right w:val="nil"/>
            </w:tcBorders>
            <w:shd w:val="clear" w:color="auto" w:fill="auto"/>
            <w:noWrap/>
            <w:vAlign w:val="bottom"/>
            <w:hideMark/>
          </w:tcPr>
          <w:p w14:paraId="10BE9D02" w14:textId="77777777" w:rsidR="00FC49F6" w:rsidRPr="00FC49F6" w:rsidRDefault="00FC49F6" w:rsidP="00FC49F6">
            <w:pPr>
              <w:spacing w:after="0" w:line="240" w:lineRule="auto"/>
              <w:rPr>
                <w:rFonts w:ascii="Calibri" w:eastAsia="Times New Roman" w:hAnsi="Calibri" w:cs="Times New Roman"/>
                <w:color w:val="000000"/>
              </w:rPr>
            </w:pPr>
          </w:p>
        </w:tc>
      </w:tr>
      <w:tr w:rsidR="00844188" w:rsidRPr="00FC49F6" w14:paraId="506071B0" w14:textId="77777777" w:rsidTr="00844188">
        <w:trPr>
          <w:trHeight w:val="300"/>
        </w:trPr>
        <w:tc>
          <w:tcPr>
            <w:tcW w:w="3937" w:type="dxa"/>
            <w:tcBorders>
              <w:top w:val="nil"/>
              <w:left w:val="nil"/>
              <w:bottom w:val="nil"/>
              <w:right w:val="nil"/>
            </w:tcBorders>
            <w:shd w:val="clear" w:color="auto" w:fill="auto"/>
            <w:noWrap/>
            <w:vAlign w:val="bottom"/>
            <w:hideMark/>
          </w:tcPr>
          <w:p w14:paraId="5F1804CB"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Concrete </w:t>
            </w:r>
            <w:proofErr w:type="spellStart"/>
            <w:r w:rsidRPr="00FC49F6">
              <w:rPr>
                <w:rFonts w:ascii="Calibri" w:eastAsia="Times New Roman" w:hAnsi="Calibri" w:cs="Times New Roman"/>
                <w:color w:val="000000"/>
              </w:rPr>
              <w:t>f'c</w:t>
            </w:r>
            <w:proofErr w:type="spellEnd"/>
            <w:r w:rsidRPr="00FC49F6">
              <w:rPr>
                <w:rFonts w:ascii="Calibri" w:eastAsia="Times New Roman" w:hAnsi="Calibri" w:cs="Times New Roman"/>
                <w:color w:val="000000"/>
              </w:rPr>
              <w:t xml:space="preserve"> (psi)</w:t>
            </w:r>
          </w:p>
        </w:tc>
        <w:tc>
          <w:tcPr>
            <w:tcW w:w="1435" w:type="dxa"/>
            <w:gridSpan w:val="2"/>
            <w:tcBorders>
              <w:top w:val="nil"/>
              <w:left w:val="nil"/>
              <w:bottom w:val="nil"/>
              <w:right w:val="nil"/>
            </w:tcBorders>
            <w:shd w:val="clear" w:color="auto" w:fill="auto"/>
            <w:noWrap/>
            <w:vAlign w:val="bottom"/>
            <w:hideMark/>
          </w:tcPr>
          <w:p w14:paraId="377CD383"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2500</w:t>
            </w:r>
          </w:p>
        </w:tc>
        <w:tc>
          <w:tcPr>
            <w:tcW w:w="2431" w:type="dxa"/>
            <w:tcBorders>
              <w:top w:val="nil"/>
              <w:left w:val="nil"/>
              <w:bottom w:val="nil"/>
              <w:right w:val="nil"/>
            </w:tcBorders>
            <w:shd w:val="clear" w:color="auto" w:fill="auto"/>
            <w:noWrap/>
            <w:vAlign w:val="bottom"/>
            <w:hideMark/>
          </w:tcPr>
          <w:p w14:paraId="4ACB146B" w14:textId="1ED4A0A8" w:rsidR="00844188" w:rsidRPr="00FC49F6" w:rsidRDefault="00844188"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c>
          <w:tcPr>
            <w:tcW w:w="1859" w:type="dxa"/>
            <w:tcBorders>
              <w:top w:val="nil"/>
              <w:left w:val="nil"/>
              <w:bottom w:val="nil"/>
              <w:right w:val="nil"/>
            </w:tcBorders>
            <w:shd w:val="clear" w:color="auto" w:fill="auto"/>
            <w:noWrap/>
            <w:vAlign w:val="bottom"/>
            <w:hideMark/>
          </w:tcPr>
          <w:p w14:paraId="6BDB1FD0"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2CC6A1CF" w14:textId="77777777" w:rsidTr="00844188">
        <w:trPr>
          <w:trHeight w:val="300"/>
        </w:trPr>
        <w:tc>
          <w:tcPr>
            <w:tcW w:w="3937" w:type="dxa"/>
            <w:tcBorders>
              <w:top w:val="nil"/>
              <w:left w:val="nil"/>
              <w:bottom w:val="nil"/>
              <w:right w:val="nil"/>
            </w:tcBorders>
            <w:shd w:val="clear" w:color="auto" w:fill="auto"/>
            <w:noWrap/>
            <w:vAlign w:val="bottom"/>
            <w:hideMark/>
          </w:tcPr>
          <w:p w14:paraId="1EF641D5"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Concrete Modulus (psi)</w:t>
            </w:r>
          </w:p>
        </w:tc>
        <w:tc>
          <w:tcPr>
            <w:tcW w:w="1435" w:type="dxa"/>
            <w:gridSpan w:val="2"/>
            <w:tcBorders>
              <w:top w:val="nil"/>
              <w:left w:val="nil"/>
              <w:bottom w:val="nil"/>
              <w:right w:val="nil"/>
            </w:tcBorders>
            <w:shd w:val="clear" w:color="auto" w:fill="auto"/>
            <w:noWrap/>
            <w:vAlign w:val="bottom"/>
            <w:hideMark/>
          </w:tcPr>
          <w:p w14:paraId="68485A80"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2850000</w:t>
            </w:r>
          </w:p>
        </w:tc>
        <w:tc>
          <w:tcPr>
            <w:tcW w:w="2431" w:type="dxa"/>
            <w:tcBorders>
              <w:top w:val="nil"/>
              <w:left w:val="nil"/>
              <w:bottom w:val="nil"/>
              <w:right w:val="nil"/>
            </w:tcBorders>
            <w:shd w:val="clear" w:color="auto" w:fill="auto"/>
            <w:noWrap/>
            <w:vAlign w:val="bottom"/>
            <w:hideMark/>
          </w:tcPr>
          <w:p w14:paraId="3AC4BD56"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28A0681B"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36875478" w14:textId="77777777" w:rsidTr="00844188">
        <w:trPr>
          <w:trHeight w:val="345"/>
        </w:trPr>
        <w:tc>
          <w:tcPr>
            <w:tcW w:w="3937" w:type="dxa"/>
            <w:tcBorders>
              <w:top w:val="nil"/>
              <w:left w:val="nil"/>
              <w:bottom w:val="nil"/>
              <w:right w:val="nil"/>
            </w:tcBorders>
            <w:shd w:val="clear" w:color="auto" w:fill="auto"/>
            <w:noWrap/>
            <w:vAlign w:val="bottom"/>
            <w:hideMark/>
          </w:tcPr>
          <w:p w14:paraId="5B3A5F69" w14:textId="040651E6"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Concrete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 ft</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1435" w:type="dxa"/>
            <w:gridSpan w:val="2"/>
            <w:tcBorders>
              <w:top w:val="nil"/>
              <w:left w:val="nil"/>
              <w:bottom w:val="nil"/>
              <w:right w:val="nil"/>
            </w:tcBorders>
            <w:shd w:val="clear" w:color="auto" w:fill="auto"/>
            <w:noWrap/>
            <w:vAlign w:val="bottom"/>
            <w:hideMark/>
          </w:tcPr>
          <w:p w14:paraId="696B177C" w14:textId="2818D963" w:rsidR="00844188" w:rsidRPr="00FC49F6" w:rsidRDefault="00844188"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w:t>
            </w:r>
          </w:p>
        </w:tc>
        <w:tc>
          <w:tcPr>
            <w:tcW w:w="2431" w:type="dxa"/>
            <w:tcBorders>
              <w:top w:val="nil"/>
              <w:left w:val="nil"/>
              <w:bottom w:val="nil"/>
              <w:right w:val="nil"/>
            </w:tcBorders>
            <w:shd w:val="clear" w:color="auto" w:fill="auto"/>
            <w:noWrap/>
            <w:vAlign w:val="bottom"/>
            <w:hideMark/>
          </w:tcPr>
          <w:p w14:paraId="4C70CFCE"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1EE0F0EC"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658BF32A" w14:textId="77777777" w:rsidTr="00844188">
        <w:trPr>
          <w:trHeight w:val="345"/>
        </w:trPr>
        <w:tc>
          <w:tcPr>
            <w:tcW w:w="3937" w:type="dxa"/>
            <w:tcBorders>
              <w:top w:val="nil"/>
              <w:left w:val="nil"/>
              <w:bottom w:val="nil"/>
              <w:right w:val="nil"/>
            </w:tcBorders>
            <w:shd w:val="clear" w:color="auto" w:fill="auto"/>
            <w:noWrap/>
            <w:vAlign w:val="bottom"/>
            <w:hideMark/>
          </w:tcPr>
          <w:p w14:paraId="00C0450E"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Steel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/ft</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1435" w:type="dxa"/>
            <w:gridSpan w:val="2"/>
            <w:tcBorders>
              <w:top w:val="nil"/>
              <w:left w:val="nil"/>
              <w:bottom w:val="nil"/>
              <w:right w:val="nil"/>
            </w:tcBorders>
            <w:shd w:val="clear" w:color="auto" w:fill="auto"/>
            <w:noWrap/>
            <w:vAlign w:val="bottom"/>
            <w:hideMark/>
          </w:tcPr>
          <w:p w14:paraId="6B25EC2C"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490</w:t>
            </w:r>
          </w:p>
        </w:tc>
        <w:tc>
          <w:tcPr>
            <w:tcW w:w="2431" w:type="dxa"/>
            <w:tcBorders>
              <w:top w:val="nil"/>
              <w:left w:val="nil"/>
              <w:bottom w:val="nil"/>
              <w:right w:val="nil"/>
            </w:tcBorders>
            <w:shd w:val="clear" w:color="auto" w:fill="auto"/>
            <w:noWrap/>
            <w:vAlign w:val="bottom"/>
            <w:hideMark/>
          </w:tcPr>
          <w:p w14:paraId="28E235C5"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09358715"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1D797EE9" w14:textId="77777777" w:rsidTr="00844188">
        <w:trPr>
          <w:trHeight w:val="300"/>
        </w:trPr>
        <w:tc>
          <w:tcPr>
            <w:tcW w:w="5372" w:type="dxa"/>
            <w:gridSpan w:val="3"/>
            <w:tcBorders>
              <w:top w:val="nil"/>
              <w:left w:val="nil"/>
              <w:bottom w:val="nil"/>
              <w:right w:val="nil"/>
            </w:tcBorders>
            <w:shd w:val="clear" w:color="auto" w:fill="auto"/>
            <w:noWrap/>
            <w:vAlign w:val="bottom"/>
            <w:hideMark/>
          </w:tcPr>
          <w:p w14:paraId="44FC777C" w14:textId="77777777" w:rsidR="00844188" w:rsidRPr="00FC49F6" w:rsidRDefault="00844188"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Beam Cross Section</w:t>
            </w:r>
          </w:p>
        </w:tc>
        <w:tc>
          <w:tcPr>
            <w:tcW w:w="2431" w:type="dxa"/>
            <w:tcBorders>
              <w:top w:val="nil"/>
              <w:left w:val="nil"/>
              <w:bottom w:val="nil"/>
              <w:right w:val="nil"/>
            </w:tcBorders>
            <w:shd w:val="clear" w:color="auto" w:fill="auto"/>
            <w:noWrap/>
            <w:vAlign w:val="bottom"/>
            <w:hideMark/>
          </w:tcPr>
          <w:p w14:paraId="2480B919"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7949C0E1"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5ED9496A"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59067E32"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Offset* (in.)</w:t>
            </w:r>
          </w:p>
        </w:tc>
        <w:tc>
          <w:tcPr>
            <w:tcW w:w="1307" w:type="dxa"/>
            <w:tcBorders>
              <w:top w:val="nil"/>
              <w:left w:val="nil"/>
              <w:bottom w:val="nil"/>
              <w:right w:val="nil"/>
            </w:tcBorders>
            <w:shd w:val="clear" w:color="auto" w:fill="auto"/>
            <w:noWrap/>
            <w:vAlign w:val="bottom"/>
            <w:hideMark/>
          </w:tcPr>
          <w:p w14:paraId="69241DED"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-3.75</w:t>
            </w:r>
          </w:p>
        </w:tc>
        <w:tc>
          <w:tcPr>
            <w:tcW w:w="2431" w:type="dxa"/>
            <w:tcBorders>
              <w:top w:val="nil"/>
              <w:left w:val="nil"/>
              <w:bottom w:val="nil"/>
              <w:right w:val="nil"/>
            </w:tcBorders>
            <w:shd w:val="clear" w:color="auto" w:fill="auto"/>
            <w:noWrap/>
            <w:vAlign w:val="bottom"/>
            <w:hideMark/>
          </w:tcPr>
          <w:p w14:paraId="299CFE2B"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06CF6EC6"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7C0E9541"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50E25D25"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thickness (in.)</w:t>
            </w:r>
          </w:p>
        </w:tc>
        <w:tc>
          <w:tcPr>
            <w:tcW w:w="1307" w:type="dxa"/>
            <w:tcBorders>
              <w:top w:val="nil"/>
              <w:left w:val="nil"/>
              <w:bottom w:val="nil"/>
              <w:right w:val="nil"/>
            </w:tcBorders>
            <w:shd w:val="clear" w:color="auto" w:fill="auto"/>
            <w:noWrap/>
            <w:vAlign w:val="bottom"/>
            <w:hideMark/>
          </w:tcPr>
          <w:p w14:paraId="171C3507"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w:t>
            </w:r>
          </w:p>
        </w:tc>
        <w:tc>
          <w:tcPr>
            <w:tcW w:w="2431" w:type="dxa"/>
            <w:tcBorders>
              <w:top w:val="nil"/>
              <w:left w:val="nil"/>
              <w:bottom w:val="nil"/>
              <w:right w:val="nil"/>
            </w:tcBorders>
            <w:shd w:val="clear" w:color="auto" w:fill="auto"/>
            <w:noWrap/>
            <w:vAlign w:val="bottom"/>
            <w:hideMark/>
          </w:tcPr>
          <w:p w14:paraId="302B0631"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7D994590"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20CDB9B7"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5680C6B0"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Effective width (in.)</w:t>
            </w:r>
          </w:p>
        </w:tc>
        <w:tc>
          <w:tcPr>
            <w:tcW w:w="1307" w:type="dxa"/>
            <w:tcBorders>
              <w:top w:val="nil"/>
              <w:left w:val="nil"/>
              <w:bottom w:val="nil"/>
              <w:right w:val="nil"/>
            </w:tcBorders>
            <w:shd w:val="clear" w:color="auto" w:fill="auto"/>
            <w:noWrap/>
            <w:vAlign w:val="bottom"/>
            <w:hideMark/>
          </w:tcPr>
          <w:p w14:paraId="25533351"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40/28</w:t>
            </w:r>
          </w:p>
        </w:tc>
        <w:tc>
          <w:tcPr>
            <w:tcW w:w="2431" w:type="dxa"/>
            <w:tcBorders>
              <w:top w:val="nil"/>
              <w:left w:val="nil"/>
              <w:bottom w:val="nil"/>
              <w:right w:val="nil"/>
            </w:tcBorders>
            <w:shd w:val="clear" w:color="auto" w:fill="auto"/>
            <w:noWrap/>
            <w:vAlign w:val="bottom"/>
            <w:hideMark/>
          </w:tcPr>
          <w:p w14:paraId="03E47B0D"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6F516648"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25F7ED72"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0F5A67FE"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thickness (in.)</w:t>
            </w:r>
          </w:p>
        </w:tc>
        <w:tc>
          <w:tcPr>
            <w:tcW w:w="1307" w:type="dxa"/>
            <w:tcBorders>
              <w:top w:val="nil"/>
              <w:left w:val="nil"/>
              <w:bottom w:val="nil"/>
              <w:right w:val="nil"/>
            </w:tcBorders>
            <w:shd w:val="clear" w:color="auto" w:fill="auto"/>
            <w:noWrap/>
            <w:vAlign w:val="bottom"/>
            <w:hideMark/>
          </w:tcPr>
          <w:p w14:paraId="1A542BD4"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0.75</w:t>
            </w:r>
          </w:p>
        </w:tc>
        <w:tc>
          <w:tcPr>
            <w:tcW w:w="2431" w:type="dxa"/>
            <w:tcBorders>
              <w:top w:val="nil"/>
              <w:left w:val="nil"/>
              <w:bottom w:val="nil"/>
              <w:right w:val="nil"/>
            </w:tcBorders>
            <w:shd w:val="clear" w:color="auto" w:fill="auto"/>
            <w:noWrap/>
            <w:vAlign w:val="bottom"/>
            <w:hideMark/>
          </w:tcPr>
          <w:p w14:paraId="2A223278"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7CF6DFE2"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55A8006D"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335CEA22"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width (in.)</w:t>
            </w:r>
          </w:p>
        </w:tc>
        <w:tc>
          <w:tcPr>
            <w:tcW w:w="1307" w:type="dxa"/>
            <w:tcBorders>
              <w:top w:val="nil"/>
              <w:left w:val="nil"/>
              <w:bottom w:val="nil"/>
              <w:right w:val="nil"/>
            </w:tcBorders>
            <w:shd w:val="clear" w:color="auto" w:fill="auto"/>
            <w:noWrap/>
            <w:vAlign w:val="bottom"/>
            <w:hideMark/>
          </w:tcPr>
          <w:p w14:paraId="0E8EEB47"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10.25</w:t>
            </w:r>
          </w:p>
        </w:tc>
        <w:tc>
          <w:tcPr>
            <w:tcW w:w="2431" w:type="dxa"/>
            <w:tcBorders>
              <w:top w:val="nil"/>
              <w:left w:val="nil"/>
              <w:bottom w:val="nil"/>
              <w:right w:val="nil"/>
            </w:tcBorders>
            <w:shd w:val="clear" w:color="auto" w:fill="auto"/>
            <w:noWrap/>
            <w:vAlign w:val="bottom"/>
            <w:hideMark/>
          </w:tcPr>
          <w:p w14:paraId="1BE4BCDD"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312E3B5C"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34D5DD60"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292544CB"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thickness (in.)</w:t>
            </w:r>
          </w:p>
        </w:tc>
        <w:tc>
          <w:tcPr>
            <w:tcW w:w="1307" w:type="dxa"/>
            <w:tcBorders>
              <w:top w:val="nil"/>
              <w:left w:val="nil"/>
              <w:bottom w:val="nil"/>
              <w:right w:val="nil"/>
            </w:tcBorders>
            <w:shd w:val="clear" w:color="auto" w:fill="auto"/>
            <w:noWrap/>
            <w:vAlign w:val="bottom"/>
            <w:hideMark/>
          </w:tcPr>
          <w:p w14:paraId="15CCE881"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0.75</w:t>
            </w:r>
          </w:p>
        </w:tc>
        <w:tc>
          <w:tcPr>
            <w:tcW w:w="2431" w:type="dxa"/>
            <w:tcBorders>
              <w:top w:val="nil"/>
              <w:left w:val="nil"/>
              <w:bottom w:val="nil"/>
              <w:right w:val="nil"/>
            </w:tcBorders>
            <w:shd w:val="clear" w:color="auto" w:fill="auto"/>
            <w:noWrap/>
            <w:vAlign w:val="bottom"/>
            <w:hideMark/>
          </w:tcPr>
          <w:p w14:paraId="71005EA6"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363BF294"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1B59E4D7"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0B9A7BE7"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depth (in.)</w:t>
            </w:r>
          </w:p>
        </w:tc>
        <w:tc>
          <w:tcPr>
            <w:tcW w:w="1307" w:type="dxa"/>
            <w:tcBorders>
              <w:top w:val="nil"/>
              <w:left w:val="nil"/>
              <w:bottom w:val="nil"/>
              <w:right w:val="nil"/>
            </w:tcBorders>
            <w:shd w:val="clear" w:color="auto" w:fill="auto"/>
            <w:noWrap/>
            <w:vAlign w:val="bottom"/>
            <w:hideMark/>
          </w:tcPr>
          <w:p w14:paraId="40900018"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24.75</w:t>
            </w:r>
          </w:p>
        </w:tc>
        <w:tc>
          <w:tcPr>
            <w:tcW w:w="2431" w:type="dxa"/>
            <w:tcBorders>
              <w:top w:val="nil"/>
              <w:left w:val="nil"/>
              <w:bottom w:val="nil"/>
              <w:right w:val="nil"/>
            </w:tcBorders>
            <w:shd w:val="clear" w:color="auto" w:fill="auto"/>
            <w:noWrap/>
            <w:vAlign w:val="bottom"/>
            <w:hideMark/>
          </w:tcPr>
          <w:p w14:paraId="6F6074E1"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6270C59C"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4DFFE7A9"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62ACC68C"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width (in.)</w:t>
            </w:r>
          </w:p>
        </w:tc>
        <w:tc>
          <w:tcPr>
            <w:tcW w:w="1307" w:type="dxa"/>
            <w:tcBorders>
              <w:top w:val="nil"/>
              <w:left w:val="nil"/>
              <w:bottom w:val="nil"/>
              <w:right w:val="nil"/>
            </w:tcBorders>
            <w:shd w:val="clear" w:color="auto" w:fill="auto"/>
            <w:noWrap/>
            <w:vAlign w:val="bottom"/>
            <w:hideMark/>
          </w:tcPr>
          <w:p w14:paraId="1949DCC7"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16</w:t>
            </w:r>
          </w:p>
        </w:tc>
        <w:tc>
          <w:tcPr>
            <w:tcW w:w="2431" w:type="dxa"/>
            <w:tcBorders>
              <w:top w:val="nil"/>
              <w:left w:val="nil"/>
              <w:bottom w:val="nil"/>
              <w:right w:val="nil"/>
            </w:tcBorders>
            <w:shd w:val="clear" w:color="auto" w:fill="auto"/>
            <w:noWrap/>
            <w:vAlign w:val="bottom"/>
            <w:hideMark/>
          </w:tcPr>
          <w:p w14:paraId="41A771B2"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4FC1845E"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0D38A0A5"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6D670C3E"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depth (in.)</w:t>
            </w:r>
          </w:p>
        </w:tc>
        <w:tc>
          <w:tcPr>
            <w:tcW w:w="1307" w:type="dxa"/>
            <w:tcBorders>
              <w:top w:val="nil"/>
              <w:left w:val="nil"/>
              <w:bottom w:val="nil"/>
              <w:right w:val="nil"/>
            </w:tcBorders>
            <w:shd w:val="clear" w:color="auto" w:fill="auto"/>
            <w:noWrap/>
            <w:vAlign w:val="bottom"/>
            <w:hideMark/>
          </w:tcPr>
          <w:p w14:paraId="254D9C2A"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w:t>
            </w:r>
          </w:p>
        </w:tc>
        <w:tc>
          <w:tcPr>
            <w:tcW w:w="2431" w:type="dxa"/>
            <w:tcBorders>
              <w:top w:val="nil"/>
              <w:left w:val="nil"/>
              <w:bottom w:val="nil"/>
              <w:right w:val="nil"/>
            </w:tcBorders>
            <w:shd w:val="clear" w:color="auto" w:fill="auto"/>
            <w:noWrap/>
            <w:vAlign w:val="bottom"/>
            <w:hideMark/>
          </w:tcPr>
          <w:p w14:paraId="2D6CB17B"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3DE17454"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7A0CFDFB"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5077A385"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Distance from Top of Slab to PNA (in.)</w:t>
            </w:r>
          </w:p>
        </w:tc>
        <w:tc>
          <w:tcPr>
            <w:tcW w:w="1307" w:type="dxa"/>
            <w:tcBorders>
              <w:top w:val="nil"/>
              <w:left w:val="nil"/>
              <w:bottom w:val="nil"/>
              <w:right w:val="nil"/>
            </w:tcBorders>
            <w:shd w:val="clear" w:color="auto" w:fill="auto"/>
            <w:noWrap/>
            <w:vAlign w:val="bottom"/>
            <w:hideMark/>
          </w:tcPr>
          <w:p w14:paraId="18C90D65"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7.13057621</w:t>
            </w:r>
          </w:p>
        </w:tc>
        <w:tc>
          <w:tcPr>
            <w:tcW w:w="2431" w:type="dxa"/>
            <w:tcBorders>
              <w:top w:val="nil"/>
              <w:left w:val="nil"/>
              <w:bottom w:val="nil"/>
              <w:right w:val="nil"/>
            </w:tcBorders>
            <w:shd w:val="clear" w:color="auto" w:fill="auto"/>
            <w:noWrap/>
            <w:vAlign w:val="bottom"/>
            <w:hideMark/>
          </w:tcPr>
          <w:p w14:paraId="74139AA1"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2F200282"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05FDCD14" w14:textId="77777777" w:rsidTr="00844188">
        <w:trPr>
          <w:trHeight w:val="345"/>
        </w:trPr>
        <w:tc>
          <w:tcPr>
            <w:tcW w:w="4065" w:type="dxa"/>
            <w:gridSpan w:val="2"/>
            <w:tcBorders>
              <w:top w:val="nil"/>
              <w:left w:val="nil"/>
              <w:bottom w:val="nil"/>
              <w:right w:val="nil"/>
            </w:tcBorders>
            <w:shd w:val="clear" w:color="auto" w:fill="auto"/>
            <w:noWrap/>
            <w:vAlign w:val="bottom"/>
            <w:hideMark/>
          </w:tcPr>
          <w:p w14:paraId="5F786E55" w14:textId="669CE2ED" w:rsidR="00844188" w:rsidRPr="00FC49F6" w:rsidRDefault="00844188"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FC49F6">
              <w:rPr>
                <w:rFonts w:ascii="Calibri" w:eastAsia="Times New Roman" w:hAnsi="Calibri" w:cs="Times New Roman"/>
                <w:color w:val="000000"/>
              </w:rPr>
              <w:t>Moment of Inertia (in</w:t>
            </w:r>
            <w:r w:rsidRPr="00FC49F6">
              <w:rPr>
                <w:rFonts w:ascii="Calibri" w:eastAsia="Times New Roman" w:hAnsi="Calibri" w:cs="Times New Roman"/>
                <w:color w:val="000000"/>
                <w:vertAlign w:val="superscript"/>
              </w:rPr>
              <w:t>4</w:t>
            </w:r>
            <w:r w:rsidRPr="00FC49F6">
              <w:rPr>
                <w:rFonts w:ascii="Calibri" w:eastAsia="Times New Roman" w:hAnsi="Calibri" w:cs="Times New Roman"/>
                <w:color w:val="000000"/>
              </w:rPr>
              <w:t>)</w:t>
            </w:r>
          </w:p>
        </w:tc>
        <w:tc>
          <w:tcPr>
            <w:tcW w:w="1307" w:type="dxa"/>
            <w:tcBorders>
              <w:top w:val="nil"/>
              <w:left w:val="nil"/>
              <w:bottom w:val="nil"/>
              <w:right w:val="nil"/>
            </w:tcBorders>
            <w:shd w:val="clear" w:color="auto" w:fill="auto"/>
            <w:noWrap/>
            <w:vAlign w:val="bottom"/>
            <w:hideMark/>
          </w:tcPr>
          <w:p w14:paraId="2A2D9F27"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3447.67676</w:t>
            </w:r>
          </w:p>
        </w:tc>
        <w:tc>
          <w:tcPr>
            <w:tcW w:w="2431" w:type="dxa"/>
            <w:tcBorders>
              <w:top w:val="nil"/>
              <w:left w:val="nil"/>
              <w:bottom w:val="nil"/>
              <w:right w:val="nil"/>
            </w:tcBorders>
            <w:shd w:val="clear" w:color="auto" w:fill="auto"/>
            <w:noWrap/>
            <w:vAlign w:val="bottom"/>
            <w:hideMark/>
          </w:tcPr>
          <w:p w14:paraId="333F60B4"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216DA273"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00A8566A"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74B12DB0" w14:textId="6584D7EB" w:rsidR="00844188" w:rsidRPr="00FC49F6" w:rsidRDefault="00844188"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Yield Moment</w:t>
            </w:r>
            <w:r>
              <w:rPr>
                <w:rFonts w:ascii="Calibri" w:eastAsia="Times New Roman" w:hAnsi="Calibri" w:cs="Times New Roman"/>
                <w:color w:val="000000"/>
              </w:rPr>
              <w:t xml:space="preserve"> (ln-in)</w:t>
            </w:r>
          </w:p>
        </w:tc>
        <w:tc>
          <w:tcPr>
            <w:tcW w:w="1307" w:type="dxa"/>
            <w:tcBorders>
              <w:top w:val="nil"/>
              <w:left w:val="nil"/>
              <w:bottom w:val="nil"/>
              <w:right w:val="nil"/>
            </w:tcBorders>
            <w:shd w:val="clear" w:color="auto" w:fill="auto"/>
            <w:noWrap/>
            <w:vAlign w:val="bottom"/>
            <w:hideMark/>
          </w:tcPr>
          <w:p w14:paraId="4C32A655"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10478483.4</w:t>
            </w:r>
          </w:p>
        </w:tc>
        <w:tc>
          <w:tcPr>
            <w:tcW w:w="2431" w:type="dxa"/>
            <w:tcBorders>
              <w:top w:val="nil"/>
              <w:left w:val="nil"/>
              <w:bottom w:val="nil"/>
              <w:right w:val="nil"/>
            </w:tcBorders>
            <w:shd w:val="clear" w:color="auto" w:fill="auto"/>
            <w:noWrap/>
            <w:vAlign w:val="bottom"/>
            <w:hideMark/>
          </w:tcPr>
          <w:p w14:paraId="4E23EC36" w14:textId="281FD6C9" w:rsidR="00844188" w:rsidRPr="00FC49F6" w:rsidRDefault="00844188" w:rsidP="0084418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FC49F6">
              <w:rPr>
                <w:rFonts w:ascii="Calibri" w:eastAsia="Times New Roman" w:hAnsi="Calibri" w:cs="Times New Roman"/>
                <w:color w:val="000000"/>
              </w:rPr>
              <w:t>10233321.6</w:t>
            </w:r>
          </w:p>
        </w:tc>
        <w:tc>
          <w:tcPr>
            <w:tcW w:w="1859" w:type="dxa"/>
            <w:tcBorders>
              <w:top w:val="nil"/>
              <w:left w:val="nil"/>
              <w:bottom w:val="nil"/>
              <w:right w:val="nil"/>
            </w:tcBorders>
            <w:shd w:val="clear" w:color="auto" w:fill="auto"/>
            <w:noWrap/>
            <w:vAlign w:val="bottom"/>
            <w:hideMark/>
          </w:tcPr>
          <w:p w14:paraId="5329AB95"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64AB8E14" w14:textId="77777777" w:rsidTr="00844188">
        <w:trPr>
          <w:trHeight w:val="300"/>
        </w:trPr>
        <w:tc>
          <w:tcPr>
            <w:tcW w:w="4065" w:type="dxa"/>
            <w:gridSpan w:val="2"/>
            <w:tcBorders>
              <w:top w:val="nil"/>
              <w:left w:val="nil"/>
              <w:bottom w:val="nil"/>
              <w:right w:val="nil"/>
            </w:tcBorders>
            <w:shd w:val="clear" w:color="auto" w:fill="auto"/>
            <w:noWrap/>
            <w:vAlign w:val="bottom"/>
            <w:hideMark/>
          </w:tcPr>
          <w:p w14:paraId="5507C778" w14:textId="345C459D" w:rsidR="00844188" w:rsidRPr="00FC49F6" w:rsidRDefault="00844188"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Plastic Moment Capacity</w:t>
            </w:r>
            <w:r>
              <w:rPr>
                <w:rFonts w:ascii="Calibri" w:eastAsia="Times New Roman" w:hAnsi="Calibri" w:cs="Times New Roman"/>
                <w:color w:val="000000"/>
              </w:rPr>
              <w:t xml:space="preserve"> (</w:t>
            </w:r>
            <w:proofErr w:type="spellStart"/>
            <w:r>
              <w:rPr>
                <w:rFonts w:ascii="Calibri" w:eastAsia="Times New Roman" w:hAnsi="Calibri" w:cs="Times New Roman"/>
                <w:color w:val="000000"/>
              </w:rPr>
              <w:t>lb</w:t>
            </w:r>
            <w:proofErr w:type="spellEnd"/>
            <w:r>
              <w:rPr>
                <w:rFonts w:ascii="Calibri" w:eastAsia="Times New Roman" w:hAnsi="Calibri" w:cs="Times New Roman"/>
                <w:color w:val="000000"/>
              </w:rPr>
              <w:t>-in)</w:t>
            </w:r>
          </w:p>
        </w:tc>
        <w:tc>
          <w:tcPr>
            <w:tcW w:w="1307" w:type="dxa"/>
            <w:tcBorders>
              <w:top w:val="nil"/>
              <w:left w:val="nil"/>
              <w:bottom w:val="nil"/>
              <w:right w:val="nil"/>
            </w:tcBorders>
            <w:shd w:val="clear" w:color="auto" w:fill="auto"/>
            <w:noWrap/>
            <w:vAlign w:val="bottom"/>
            <w:hideMark/>
          </w:tcPr>
          <w:p w14:paraId="267C31D2"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16130845.6</w:t>
            </w:r>
          </w:p>
        </w:tc>
        <w:tc>
          <w:tcPr>
            <w:tcW w:w="2431" w:type="dxa"/>
            <w:tcBorders>
              <w:top w:val="nil"/>
              <w:left w:val="nil"/>
              <w:bottom w:val="nil"/>
              <w:right w:val="nil"/>
            </w:tcBorders>
            <w:shd w:val="clear" w:color="auto" w:fill="auto"/>
            <w:noWrap/>
            <w:vAlign w:val="bottom"/>
            <w:hideMark/>
          </w:tcPr>
          <w:p w14:paraId="05900176" w14:textId="046660D1" w:rsidR="00844188" w:rsidRPr="00FC49F6" w:rsidRDefault="00844188" w:rsidP="0084418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FC49F6">
              <w:rPr>
                <w:rFonts w:ascii="Calibri" w:eastAsia="Times New Roman" w:hAnsi="Calibri" w:cs="Times New Roman"/>
                <w:color w:val="000000"/>
              </w:rPr>
              <w:t>15330909.6</w:t>
            </w:r>
          </w:p>
        </w:tc>
        <w:tc>
          <w:tcPr>
            <w:tcW w:w="1859" w:type="dxa"/>
            <w:tcBorders>
              <w:top w:val="nil"/>
              <w:left w:val="nil"/>
              <w:bottom w:val="nil"/>
              <w:right w:val="nil"/>
            </w:tcBorders>
            <w:shd w:val="clear" w:color="auto" w:fill="auto"/>
            <w:noWrap/>
            <w:vAlign w:val="bottom"/>
            <w:hideMark/>
          </w:tcPr>
          <w:p w14:paraId="0094B9E1"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4C51EEA6" w14:textId="77777777" w:rsidTr="00844188">
        <w:trPr>
          <w:trHeight w:val="300"/>
        </w:trPr>
        <w:tc>
          <w:tcPr>
            <w:tcW w:w="5372" w:type="dxa"/>
            <w:gridSpan w:val="3"/>
            <w:tcBorders>
              <w:top w:val="nil"/>
              <w:left w:val="nil"/>
              <w:bottom w:val="nil"/>
              <w:right w:val="nil"/>
            </w:tcBorders>
            <w:shd w:val="clear" w:color="auto" w:fill="auto"/>
            <w:noWrap/>
            <w:vAlign w:val="bottom"/>
            <w:hideMark/>
          </w:tcPr>
          <w:p w14:paraId="24768EF4" w14:textId="77777777" w:rsidR="00844188" w:rsidRPr="00FC49F6" w:rsidRDefault="00844188"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Bridge Cross Section</w:t>
            </w:r>
          </w:p>
        </w:tc>
        <w:tc>
          <w:tcPr>
            <w:tcW w:w="2431" w:type="dxa"/>
            <w:tcBorders>
              <w:top w:val="nil"/>
              <w:left w:val="nil"/>
              <w:bottom w:val="nil"/>
              <w:right w:val="nil"/>
            </w:tcBorders>
            <w:shd w:val="clear" w:color="auto" w:fill="auto"/>
            <w:noWrap/>
            <w:vAlign w:val="bottom"/>
            <w:hideMark/>
          </w:tcPr>
          <w:p w14:paraId="7356E4FA"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679B4FD1"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34ECF284" w14:textId="77777777" w:rsidTr="00844188">
        <w:trPr>
          <w:trHeight w:val="300"/>
        </w:trPr>
        <w:tc>
          <w:tcPr>
            <w:tcW w:w="3937" w:type="dxa"/>
            <w:tcBorders>
              <w:top w:val="nil"/>
              <w:left w:val="nil"/>
              <w:bottom w:val="nil"/>
              <w:right w:val="nil"/>
            </w:tcBorders>
            <w:shd w:val="clear" w:color="auto" w:fill="auto"/>
            <w:noWrap/>
            <w:vAlign w:val="bottom"/>
            <w:hideMark/>
          </w:tcPr>
          <w:p w14:paraId="7E3D3B74"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Wearing Surface</w:t>
            </w:r>
          </w:p>
        </w:tc>
        <w:tc>
          <w:tcPr>
            <w:tcW w:w="1435" w:type="dxa"/>
            <w:gridSpan w:val="2"/>
            <w:tcBorders>
              <w:top w:val="nil"/>
              <w:left w:val="nil"/>
              <w:bottom w:val="nil"/>
              <w:right w:val="nil"/>
            </w:tcBorders>
            <w:shd w:val="clear" w:color="auto" w:fill="auto"/>
            <w:noWrap/>
            <w:vAlign w:val="bottom"/>
            <w:hideMark/>
          </w:tcPr>
          <w:p w14:paraId="0E1ED997"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w:t>
            </w:r>
          </w:p>
        </w:tc>
        <w:tc>
          <w:tcPr>
            <w:tcW w:w="2431" w:type="dxa"/>
            <w:tcBorders>
              <w:top w:val="nil"/>
              <w:left w:val="nil"/>
              <w:bottom w:val="nil"/>
              <w:right w:val="nil"/>
            </w:tcBorders>
            <w:shd w:val="clear" w:color="auto" w:fill="auto"/>
            <w:noWrap/>
            <w:vAlign w:val="bottom"/>
            <w:hideMark/>
          </w:tcPr>
          <w:p w14:paraId="508E207D"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778142CF"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0AF9BB0A" w14:textId="77777777" w:rsidTr="00844188">
        <w:trPr>
          <w:trHeight w:val="300"/>
        </w:trPr>
        <w:tc>
          <w:tcPr>
            <w:tcW w:w="3937" w:type="dxa"/>
            <w:tcBorders>
              <w:top w:val="nil"/>
              <w:left w:val="nil"/>
              <w:bottom w:val="nil"/>
              <w:right w:val="nil"/>
            </w:tcBorders>
            <w:shd w:val="clear" w:color="auto" w:fill="auto"/>
            <w:noWrap/>
            <w:vAlign w:val="bottom"/>
            <w:hideMark/>
          </w:tcPr>
          <w:p w14:paraId="01207A6A"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Out-to-Out Width (in.)</w:t>
            </w:r>
          </w:p>
        </w:tc>
        <w:tc>
          <w:tcPr>
            <w:tcW w:w="1435" w:type="dxa"/>
            <w:gridSpan w:val="2"/>
            <w:tcBorders>
              <w:top w:val="nil"/>
              <w:left w:val="nil"/>
              <w:bottom w:val="nil"/>
              <w:right w:val="nil"/>
            </w:tcBorders>
            <w:shd w:val="clear" w:color="auto" w:fill="auto"/>
            <w:noWrap/>
            <w:vAlign w:val="bottom"/>
            <w:hideMark/>
          </w:tcPr>
          <w:p w14:paraId="5604DA6C"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256</w:t>
            </w:r>
          </w:p>
        </w:tc>
        <w:tc>
          <w:tcPr>
            <w:tcW w:w="2431" w:type="dxa"/>
            <w:tcBorders>
              <w:top w:val="nil"/>
              <w:left w:val="nil"/>
              <w:bottom w:val="nil"/>
              <w:right w:val="nil"/>
            </w:tcBorders>
            <w:shd w:val="clear" w:color="auto" w:fill="auto"/>
            <w:noWrap/>
            <w:vAlign w:val="bottom"/>
            <w:hideMark/>
          </w:tcPr>
          <w:p w14:paraId="133C37A2"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082EEAFE"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2B31A823" w14:textId="77777777" w:rsidTr="00844188">
        <w:trPr>
          <w:trHeight w:val="300"/>
        </w:trPr>
        <w:tc>
          <w:tcPr>
            <w:tcW w:w="3937" w:type="dxa"/>
            <w:tcBorders>
              <w:top w:val="nil"/>
              <w:left w:val="nil"/>
              <w:bottom w:val="nil"/>
              <w:right w:val="nil"/>
            </w:tcBorders>
            <w:shd w:val="clear" w:color="auto" w:fill="auto"/>
            <w:noWrap/>
            <w:vAlign w:val="bottom"/>
            <w:hideMark/>
          </w:tcPr>
          <w:p w14:paraId="29891AEB"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Road Width (in.)</w:t>
            </w:r>
          </w:p>
        </w:tc>
        <w:tc>
          <w:tcPr>
            <w:tcW w:w="1435" w:type="dxa"/>
            <w:gridSpan w:val="2"/>
            <w:tcBorders>
              <w:top w:val="nil"/>
              <w:left w:val="nil"/>
              <w:bottom w:val="nil"/>
              <w:right w:val="nil"/>
            </w:tcBorders>
            <w:shd w:val="clear" w:color="auto" w:fill="auto"/>
            <w:noWrap/>
            <w:vAlign w:val="bottom"/>
            <w:hideMark/>
          </w:tcPr>
          <w:p w14:paraId="0BDA6A43"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224</w:t>
            </w:r>
          </w:p>
        </w:tc>
        <w:tc>
          <w:tcPr>
            <w:tcW w:w="2431" w:type="dxa"/>
            <w:tcBorders>
              <w:top w:val="nil"/>
              <w:left w:val="nil"/>
              <w:bottom w:val="nil"/>
              <w:right w:val="nil"/>
            </w:tcBorders>
            <w:shd w:val="clear" w:color="auto" w:fill="auto"/>
            <w:noWrap/>
            <w:vAlign w:val="bottom"/>
            <w:hideMark/>
          </w:tcPr>
          <w:p w14:paraId="552B4B5B"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78F6B2AE"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3EBCC614" w14:textId="77777777" w:rsidTr="00844188">
        <w:trPr>
          <w:trHeight w:val="300"/>
        </w:trPr>
        <w:tc>
          <w:tcPr>
            <w:tcW w:w="3937" w:type="dxa"/>
            <w:tcBorders>
              <w:top w:val="nil"/>
              <w:left w:val="nil"/>
              <w:bottom w:val="nil"/>
              <w:right w:val="nil"/>
            </w:tcBorders>
            <w:shd w:val="clear" w:color="auto" w:fill="auto"/>
            <w:noWrap/>
            <w:vAlign w:val="bottom"/>
            <w:hideMark/>
          </w:tcPr>
          <w:p w14:paraId="2B0C01FC"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Height (in.)</w:t>
            </w:r>
          </w:p>
        </w:tc>
        <w:tc>
          <w:tcPr>
            <w:tcW w:w="1435" w:type="dxa"/>
            <w:gridSpan w:val="2"/>
            <w:tcBorders>
              <w:top w:val="nil"/>
              <w:left w:val="nil"/>
              <w:bottom w:val="nil"/>
              <w:right w:val="nil"/>
            </w:tcBorders>
            <w:shd w:val="clear" w:color="auto" w:fill="auto"/>
            <w:noWrap/>
            <w:vAlign w:val="bottom"/>
            <w:hideMark/>
          </w:tcPr>
          <w:p w14:paraId="06B4EE07"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w:t>
            </w:r>
          </w:p>
        </w:tc>
        <w:tc>
          <w:tcPr>
            <w:tcW w:w="2431" w:type="dxa"/>
            <w:tcBorders>
              <w:top w:val="nil"/>
              <w:left w:val="nil"/>
              <w:bottom w:val="nil"/>
              <w:right w:val="nil"/>
            </w:tcBorders>
            <w:shd w:val="clear" w:color="auto" w:fill="auto"/>
            <w:noWrap/>
            <w:vAlign w:val="bottom"/>
            <w:hideMark/>
          </w:tcPr>
          <w:p w14:paraId="661C2EF9"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6242FBA5"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1CF111F0" w14:textId="77777777" w:rsidTr="00844188">
        <w:trPr>
          <w:trHeight w:val="300"/>
        </w:trPr>
        <w:tc>
          <w:tcPr>
            <w:tcW w:w="3937" w:type="dxa"/>
            <w:tcBorders>
              <w:top w:val="nil"/>
              <w:left w:val="nil"/>
              <w:bottom w:val="nil"/>
              <w:right w:val="nil"/>
            </w:tcBorders>
            <w:shd w:val="clear" w:color="auto" w:fill="auto"/>
            <w:noWrap/>
            <w:vAlign w:val="bottom"/>
            <w:hideMark/>
          </w:tcPr>
          <w:p w14:paraId="6B07BEA3"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width(in.)</w:t>
            </w:r>
          </w:p>
        </w:tc>
        <w:tc>
          <w:tcPr>
            <w:tcW w:w="1435" w:type="dxa"/>
            <w:gridSpan w:val="2"/>
            <w:tcBorders>
              <w:top w:val="nil"/>
              <w:left w:val="nil"/>
              <w:bottom w:val="nil"/>
              <w:right w:val="nil"/>
            </w:tcBorders>
            <w:shd w:val="clear" w:color="auto" w:fill="auto"/>
            <w:noWrap/>
            <w:vAlign w:val="bottom"/>
            <w:hideMark/>
          </w:tcPr>
          <w:p w14:paraId="23295719"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w:t>
            </w:r>
          </w:p>
        </w:tc>
        <w:tc>
          <w:tcPr>
            <w:tcW w:w="2431" w:type="dxa"/>
            <w:tcBorders>
              <w:top w:val="nil"/>
              <w:left w:val="nil"/>
              <w:bottom w:val="nil"/>
              <w:right w:val="nil"/>
            </w:tcBorders>
            <w:shd w:val="clear" w:color="auto" w:fill="auto"/>
            <w:noWrap/>
            <w:vAlign w:val="bottom"/>
            <w:hideMark/>
          </w:tcPr>
          <w:p w14:paraId="03FF1282"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6B75B015"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7236D76D" w14:textId="77777777" w:rsidTr="00844188">
        <w:trPr>
          <w:trHeight w:val="300"/>
        </w:trPr>
        <w:tc>
          <w:tcPr>
            <w:tcW w:w="3937" w:type="dxa"/>
            <w:tcBorders>
              <w:top w:val="nil"/>
              <w:left w:val="nil"/>
              <w:bottom w:val="nil"/>
              <w:right w:val="nil"/>
            </w:tcBorders>
            <w:shd w:val="clear" w:color="auto" w:fill="auto"/>
            <w:noWrap/>
            <w:vAlign w:val="bottom"/>
            <w:hideMark/>
          </w:tcPr>
          <w:p w14:paraId="6749E4D9"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Curb Height (in.)</w:t>
            </w:r>
          </w:p>
        </w:tc>
        <w:tc>
          <w:tcPr>
            <w:tcW w:w="1435" w:type="dxa"/>
            <w:gridSpan w:val="2"/>
            <w:tcBorders>
              <w:top w:val="nil"/>
              <w:left w:val="nil"/>
              <w:bottom w:val="nil"/>
              <w:right w:val="nil"/>
            </w:tcBorders>
            <w:shd w:val="clear" w:color="auto" w:fill="auto"/>
            <w:noWrap/>
            <w:vAlign w:val="bottom"/>
            <w:hideMark/>
          </w:tcPr>
          <w:p w14:paraId="18DD4FAC"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7</w:t>
            </w:r>
          </w:p>
        </w:tc>
        <w:tc>
          <w:tcPr>
            <w:tcW w:w="2431" w:type="dxa"/>
            <w:tcBorders>
              <w:top w:val="nil"/>
              <w:left w:val="nil"/>
              <w:bottom w:val="nil"/>
              <w:right w:val="nil"/>
            </w:tcBorders>
            <w:shd w:val="clear" w:color="auto" w:fill="auto"/>
            <w:noWrap/>
            <w:vAlign w:val="bottom"/>
            <w:hideMark/>
          </w:tcPr>
          <w:p w14:paraId="7D46301B"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08B0659C"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7A24265A" w14:textId="77777777" w:rsidTr="00844188">
        <w:trPr>
          <w:trHeight w:val="300"/>
        </w:trPr>
        <w:tc>
          <w:tcPr>
            <w:tcW w:w="3937" w:type="dxa"/>
            <w:tcBorders>
              <w:top w:val="nil"/>
              <w:left w:val="nil"/>
              <w:bottom w:val="nil"/>
              <w:right w:val="nil"/>
            </w:tcBorders>
            <w:shd w:val="clear" w:color="auto" w:fill="auto"/>
            <w:noWrap/>
            <w:vAlign w:val="bottom"/>
            <w:hideMark/>
          </w:tcPr>
          <w:p w14:paraId="3CF374EC"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Girder Spacing (in.)</w:t>
            </w:r>
          </w:p>
        </w:tc>
        <w:tc>
          <w:tcPr>
            <w:tcW w:w="1435" w:type="dxa"/>
            <w:gridSpan w:val="2"/>
            <w:tcBorders>
              <w:top w:val="nil"/>
              <w:left w:val="nil"/>
              <w:bottom w:val="nil"/>
              <w:right w:val="nil"/>
            </w:tcBorders>
            <w:shd w:val="clear" w:color="auto" w:fill="auto"/>
            <w:noWrap/>
            <w:vAlign w:val="bottom"/>
            <w:hideMark/>
          </w:tcPr>
          <w:p w14:paraId="62D95308"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40</w:t>
            </w:r>
          </w:p>
        </w:tc>
        <w:tc>
          <w:tcPr>
            <w:tcW w:w="2431" w:type="dxa"/>
            <w:tcBorders>
              <w:top w:val="nil"/>
              <w:left w:val="nil"/>
              <w:bottom w:val="nil"/>
              <w:right w:val="nil"/>
            </w:tcBorders>
            <w:shd w:val="clear" w:color="auto" w:fill="auto"/>
            <w:noWrap/>
            <w:vAlign w:val="bottom"/>
            <w:hideMark/>
          </w:tcPr>
          <w:p w14:paraId="465336D1"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016AD2C3"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4059FDF2" w14:textId="77777777" w:rsidTr="00844188">
        <w:trPr>
          <w:trHeight w:val="300"/>
        </w:trPr>
        <w:tc>
          <w:tcPr>
            <w:tcW w:w="3937" w:type="dxa"/>
            <w:tcBorders>
              <w:top w:val="nil"/>
              <w:left w:val="nil"/>
              <w:bottom w:val="nil"/>
              <w:right w:val="nil"/>
            </w:tcBorders>
            <w:shd w:val="clear" w:color="auto" w:fill="auto"/>
            <w:noWrap/>
            <w:vAlign w:val="bottom"/>
            <w:hideMark/>
          </w:tcPr>
          <w:p w14:paraId="57E04EA5"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Girders</w:t>
            </w:r>
          </w:p>
        </w:tc>
        <w:tc>
          <w:tcPr>
            <w:tcW w:w="1435" w:type="dxa"/>
            <w:gridSpan w:val="2"/>
            <w:tcBorders>
              <w:top w:val="nil"/>
              <w:left w:val="nil"/>
              <w:bottom w:val="nil"/>
              <w:right w:val="nil"/>
            </w:tcBorders>
            <w:shd w:val="clear" w:color="auto" w:fill="auto"/>
            <w:noWrap/>
            <w:vAlign w:val="bottom"/>
            <w:hideMark/>
          </w:tcPr>
          <w:p w14:paraId="5335F039"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7</w:t>
            </w:r>
          </w:p>
        </w:tc>
        <w:tc>
          <w:tcPr>
            <w:tcW w:w="2431" w:type="dxa"/>
            <w:tcBorders>
              <w:top w:val="nil"/>
              <w:left w:val="nil"/>
              <w:bottom w:val="nil"/>
              <w:right w:val="nil"/>
            </w:tcBorders>
            <w:shd w:val="clear" w:color="auto" w:fill="auto"/>
            <w:noWrap/>
            <w:vAlign w:val="bottom"/>
            <w:hideMark/>
          </w:tcPr>
          <w:p w14:paraId="574DA434"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58A15580"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6DF39DB0" w14:textId="77777777" w:rsidTr="00844188">
        <w:trPr>
          <w:trHeight w:val="300"/>
        </w:trPr>
        <w:tc>
          <w:tcPr>
            <w:tcW w:w="3937" w:type="dxa"/>
            <w:tcBorders>
              <w:top w:val="nil"/>
              <w:left w:val="nil"/>
              <w:bottom w:val="nil"/>
              <w:right w:val="nil"/>
            </w:tcBorders>
            <w:shd w:val="clear" w:color="auto" w:fill="auto"/>
            <w:noWrap/>
            <w:vAlign w:val="bottom"/>
            <w:hideMark/>
          </w:tcPr>
          <w:p w14:paraId="576FFCB6"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Lanes</w:t>
            </w:r>
          </w:p>
        </w:tc>
        <w:tc>
          <w:tcPr>
            <w:tcW w:w="1435" w:type="dxa"/>
            <w:gridSpan w:val="2"/>
            <w:tcBorders>
              <w:top w:val="nil"/>
              <w:left w:val="nil"/>
              <w:bottom w:val="nil"/>
              <w:right w:val="nil"/>
            </w:tcBorders>
            <w:shd w:val="clear" w:color="auto" w:fill="auto"/>
            <w:noWrap/>
            <w:vAlign w:val="bottom"/>
            <w:hideMark/>
          </w:tcPr>
          <w:p w14:paraId="7E3EBD1C"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w:t>
            </w:r>
          </w:p>
        </w:tc>
        <w:tc>
          <w:tcPr>
            <w:tcW w:w="2431" w:type="dxa"/>
            <w:tcBorders>
              <w:top w:val="nil"/>
              <w:left w:val="nil"/>
              <w:bottom w:val="nil"/>
              <w:right w:val="nil"/>
            </w:tcBorders>
            <w:shd w:val="clear" w:color="auto" w:fill="auto"/>
            <w:noWrap/>
            <w:vAlign w:val="bottom"/>
            <w:hideMark/>
          </w:tcPr>
          <w:p w14:paraId="47E9EA0F"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73C52A45"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71334190" w14:textId="77777777" w:rsidTr="00844188">
        <w:trPr>
          <w:trHeight w:val="300"/>
        </w:trPr>
        <w:tc>
          <w:tcPr>
            <w:tcW w:w="3937" w:type="dxa"/>
            <w:tcBorders>
              <w:top w:val="nil"/>
              <w:left w:val="nil"/>
              <w:bottom w:val="nil"/>
              <w:right w:val="nil"/>
            </w:tcBorders>
            <w:shd w:val="clear" w:color="auto" w:fill="auto"/>
            <w:noWrap/>
            <w:vAlign w:val="bottom"/>
            <w:hideMark/>
          </w:tcPr>
          <w:p w14:paraId="35F5561C" w14:textId="77777777" w:rsidR="00844188" w:rsidRPr="00FC49F6" w:rsidRDefault="00844188" w:rsidP="00FC49F6">
            <w:pPr>
              <w:spacing w:after="0" w:line="240" w:lineRule="auto"/>
              <w:rPr>
                <w:rFonts w:ascii="Calibri" w:eastAsia="Times New Roman" w:hAnsi="Calibri" w:cs="Times New Roman"/>
                <w:color w:val="000000"/>
              </w:rPr>
            </w:pPr>
          </w:p>
        </w:tc>
        <w:tc>
          <w:tcPr>
            <w:tcW w:w="1435" w:type="dxa"/>
            <w:gridSpan w:val="2"/>
            <w:tcBorders>
              <w:top w:val="nil"/>
              <w:left w:val="nil"/>
              <w:bottom w:val="nil"/>
              <w:right w:val="nil"/>
            </w:tcBorders>
            <w:shd w:val="clear" w:color="auto" w:fill="auto"/>
            <w:noWrap/>
            <w:vAlign w:val="bottom"/>
            <w:hideMark/>
          </w:tcPr>
          <w:p w14:paraId="1FF53CAD" w14:textId="77777777" w:rsidR="00844188" w:rsidRPr="00FC49F6" w:rsidRDefault="00844188" w:rsidP="00FC49F6">
            <w:pPr>
              <w:spacing w:after="0" w:line="240" w:lineRule="auto"/>
              <w:jc w:val="right"/>
              <w:rPr>
                <w:rFonts w:ascii="Calibri" w:eastAsia="Times New Roman" w:hAnsi="Calibri" w:cs="Times New Roman"/>
                <w:color w:val="000000"/>
              </w:rPr>
            </w:pPr>
          </w:p>
        </w:tc>
        <w:tc>
          <w:tcPr>
            <w:tcW w:w="2431" w:type="dxa"/>
            <w:tcBorders>
              <w:top w:val="nil"/>
              <w:left w:val="nil"/>
              <w:bottom w:val="nil"/>
              <w:right w:val="nil"/>
            </w:tcBorders>
            <w:shd w:val="clear" w:color="auto" w:fill="auto"/>
            <w:noWrap/>
            <w:vAlign w:val="bottom"/>
            <w:hideMark/>
          </w:tcPr>
          <w:p w14:paraId="1E257DC9" w14:textId="77777777" w:rsidR="00844188" w:rsidRPr="00FC49F6" w:rsidRDefault="00844188" w:rsidP="00FC49F6">
            <w:pPr>
              <w:spacing w:after="0" w:line="240" w:lineRule="auto"/>
              <w:rPr>
                <w:rFonts w:ascii="Calibri" w:eastAsia="Times New Roman" w:hAnsi="Calibri" w:cs="Times New Roman"/>
                <w:color w:val="000000"/>
              </w:rPr>
            </w:pPr>
          </w:p>
        </w:tc>
        <w:tc>
          <w:tcPr>
            <w:tcW w:w="1859" w:type="dxa"/>
            <w:tcBorders>
              <w:top w:val="nil"/>
              <w:left w:val="nil"/>
              <w:bottom w:val="nil"/>
              <w:right w:val="nil"/>
            </w:tcBorders>
            <w:shd w:val="clear" w:color="auto" w:fill="auto"/>
            <w:noWrap/>
            <w:vAlign w:val="bottom"/>
            <w:hideMark/>
          </w:tcPr>
          <w:p w14:paraId="1F573FB2" w14:textId="77777777" w:rsidR="00844188" w:rsidRPr="00FC49F6" w:rsidRDefault="00844188" w:rsidP="00FC49F6">
            <w:pPr>
              <w:spacing w:after="0" w:line="240" w:lineRule="auto"/>
              <w:rPr>
                <w:rFonts w:ascii="Calibri" w:eastAsia="Times New Roman" w:hAnsi="Calibri" w:cs="Times New Roman"/>
                <w:color w:val="000000"/>
              </w:rPr>
            </w:pPr>
          </w:p>
        </w:tc>
      </w:tr>
      <w:tr w:rsidR="00844188" w:rsidRPr="00FC49F6" w14:paraId="4FBB2883" w14:textId="77777777" w:rsidTr="00844188">
        <w:trPr>
          <w:trHeight w:val="300"/>
        </w:trPr>
        <w:tc>
          <w:tcPr>
            <w:tcW w:w="9662" w:type="dxa"/>
            <w:gridSpan w:val="5"/>
            <w:tcBorders>
              <w:top w:val="nil"/>
              <w:left w:val="nil"/>
              <w:bottom w:val="nil"/>
              <w:right w:val="nil"/>
            </w:tcBorders>
            <w:shd w:val="clear" w:color="auto" w:fill="auto"/>
            <w:noWrap/>
            <w:hideMark/>
          </w:tcPr>
          <w:p w14:paraId="56673077" w14:textId="77777777" w:rsidR="00844188" w:rsidRPr="00FC49F6" w:rsidRDefault="00844188" w:rsidP="00FC49F6">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 Distance from top of flange to bottom of deck (values&lt;0 indicate flange embedded in deck)</w:t>
            </w:r>
          </w:p>
        </w:tc>
      </w:tr>
    </w:tbl>
    <w:p w14:paraId="3B85E0D7" w14:textId="77777777" w:rsidR="00FC49F6" w:rsidRPr="00FC49F6" w:rsidRDefault="00FC49F6" w:rsidP="00FC49F6"/>
    <w:p w14:paraId="5955FDA4" w14:textId="77777777" w:rsidR="00FC49F6" w:rsidRDefault="00FC49F6">
      <w:pPr>
        <w:rPr>
          <w:rFonts w:eastAsiaTheme="majorEastAsia" w:cs="Arial"/>
          <w:b/>
          <w:bCs/>
          <w:sz w:val="26"/>
          <w:szCs w:val="26"/>
        </w:rPr>
      </w:pPr>
      <w:r>
        <w:rPr>
          <w:rFonts w:cs="Arial"/>
        </w:rPr>
        <w:br w:type="page"/>
      </w:r>
    </w:p>
    <w:p w14:paraId="25947015" w14:textId="360D691A" w:rsidR="005C4DEB" w:rsidRDefault="005C4DEB" w:rsidP="005C4DEB">
      <w:pPr>
        <w:pStyle w:val="Heading2"/>
        <w:rPr>
          <w:rFonts w:asciiTheme="minorHAnsi" w:hAnsiTheme="minorHAnsi" w:cs="Arial"/>
        </w:rPr>
      </w:pPr>
      <w:r w:rsidRPr="008335D5">
        <w:rPr>
          <w:rFonts w:asciiTheme="minorHAnsi" w:hAnsiTheme="minorHAnsi" w:cs="Arial"/>
        </w:rPr>
        <w:lastRenderedPageBreak/>
        <w:t xml:space="preserve">Appendix </w:t>
      </w:r>
      <w:r w:rsidR="001719B5">
        <w:rPr>
          <w:rFonts w:asciiTheme="minorHAnsi" w:hAnsiTheme="minorHAnsi" w:cs="Arial"/>
        </w:rPr>
        <w:t>D</w:t>
      </w:r>
      <w:r>
        <w:rPr>
          <w:rFonts w:asciiTheme="minorHAnsi" w:hAnsiTheme="minorHAnsi" w:cs="Arial"/>
        </w:rPr>
        <w:t>-</w:t>
      </w:r>
      <w:r w:rsidR="00FC49F6">
        <w:rPr>
          <w:rFonts w:asciiTheme="minorHAnsi" w:hAnsiTheme="minorHAnsi" w:cs="Arial"/>
        </w:rPr>
        <w:t>5</w:t>
      </w:r>
      <w:r w:rsidRPr="008335D5">
        <w:rPr>
          <w:rFonts w:asciiTheme="minorHAnsi" w:hAnsiTheme="minorHAnsi" w:cs="Arial"/>
        </w:rPr>
        <w:t xml:space="preserve"> –</w:t>
      </w:r>
      <w:r w:rsidR="001719B5">
        <w:rPr>
          <w:rFonts w:asciiTheme="minorHAnsi" w:hAnsiTheme="minorHAnsi" w:cs="Arial"/>
        </w:rPr>
        <w:t xml:space="preserve"> LRFR</w:t>
      </w:r>
      <w:r w:rsidRPr="008335D5">
        <w:rPr>
          <w:rFonts w:asciiTheme="minorHAnsi" w:hAnsiTheme="minorHAnsi" w:cs="Arial"/>
        </w:rPr>
        <w:t xml:space="preserve"> </w:t>
      </w:r>
      <w:r>
        <w:rPr>
          <w:rFonts w:asciiTheme="minorHAnsi" w:hAnsiTheme="minorHAnsi" w:cs="Arial"/>
        </w:rPr>
        <w:t>Rating Details</w:t>
      </w:r>
    </w:p>
    <w:p w14:paraId="4A9C935F" w14:textId="77777777" w:rsidR="005C4DEB" w:rsidRPr="00C67A61" w:rsidRDefault="005C4DEB" w:rsidP="005C4DEB"/>
    <w:p w14:paraId="73CE70C3" w14:textId="0012DBEF" w:rsidR="005C4DEB" w:rsidRDefault="005C4DEB" w:rsidP="005C4DEB">
      <w:pPr>
        <w:pStyle w:val="Caption"/>
        <w:keepNext/>
        <w:jc w:val="center"/>
      </w:pPr>
      <w:r>
        <w:t xml:space="preserve">Table </w:t>
      </w:r>
      <w:r w:rsidR="001719B5">
        <w:t>13</w:t>
      </w:r>
      <w:r>
        <w:t>: Updated Composite LRFR Rating Factors</w:t>
      </w:r>
    </w:p>
    <w:tbl>
      <w:tblPr>
        <w:tblW w:w="842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1053"/>
        <w:gridCol w:w="1053"/>
        <w:gridCol w:w="1053"/>
        <w:gridCol w:w="1053"/>
        <w:gridCol w:w="1053"/>
        <w:gridCol w:w="1053"/>
      </w:tblGrid>
      <w:tr w:rsidR="005C4DEB" w:rsidRPr="00C67A61" w14:paraId="79FEBBFD" w14:textId="77777777" w:rsidTr="005C4DEB">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51C8CD18"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hideMark/>
          </w:tcPr>
          <w:p w14:paraId="1F70ECE9"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tcBorders>
              <w:top w:val="single" w:sz="12" w:space="0" w:color="auto"/>
            </w:tcBorders>
            <w:shd w:val="clear" w:color="auto" w:fill="auto"/>
            <w:noWrap/>
            <w:vAlign w:val="bottom"/>
            <w:hideMark/>
          </w:tcPr>
          <w:p w14:paraId="4A3D5C4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053" w:type="dxa"/>
            <w:tcBorders>
              <w:top w:val="single" w:sz="12" w:space="0" w:color="auto"/>
            </w:tcBorders>
            <w:shd w:val="clear" w:color="auto" w:fill="auto"/>
            <w:noWrap/>
            <w:vAlign w:val="bottom"/>
            <w:hideMark/>
          </w:tcPr>
          <w:p w14:paraId="2F0A852F"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053" w:type="dxa"/>
            <w:tcBorders>
              <w:top w:val="single" w:sz="12" w:space="0" w:color="auto"/>
            </w:tcBorders>
            <w:shd w:val="clear" w:color="auto" w:fill="auto"/>
            <w:noWrap/>
            <w:vAlign w:val="bottom"/>
            <w:hideMark/>
          </w:tcPr>
          <w:p w14:paraId="41A4310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053" w:type="dxa"/>
            <w:tcBorders>
              <w:top w:val="single" w:sz="12" w:space="0" w:color="auto"/>
            </w:tcBorders>
            <w:shd w:val="clear" w:color="auto" w:fill="auto"/>
            <w:noWrap/>
            <w:vAlign w:val="center"/>
            <w:hideMark/>
          </w:tcPr>
          <w:p w14:paraId="52FA4C16"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tcBorders>
              <w:top w:val="single" w:sz="12" w:space="0" w:color="auto"/>
            </w:tcBorders>
            <w:vAlign w:val="center"/>
          </w:tcPr>
          <w:p w14:paraId="15577CDC" w14:textId="523B2291" w:rsidR="005C4DEB" w:rsidRPr="00C67A61" w:rsidRDefault="005C4DEB" w:rsidP="005C4DE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7</w:t>
            </w:r>
          </w:p>
        </w:tc>
        <w:tc>
          <w:tcPr>
            <w:tcW w:w="1053" w:type="dxa"/>
            <w:tcBorders>
              <w:top w:val="single" w:sz="12" w:space="0" w:color="auto"/>
              <w:right w:val="single" w:sz="12" w:space="0" w:color="auto"/>
            </w:tcBorders>
            <w:shd w:val="clear" w:color="auto" w:fill="auto"/>
            <w:noWrap/>
            <w:vAlign w:val="center"/>
            <w:hideMark/>
          </w:tcPr>
          <w:p w14:paraId="6745C0B5" w14:textId="6046C098"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5C4DEB" w:rsidRPr="00C67A61" w14:paraId="670EB9B7" w14:textId="77777777" w:rsidTr="005C4DEB">
        <w:trPr>
          <w:trHeight w:val="300"/>
          <w:jc w:val="center"/>
        </w:trPr>
        <w:tc>
          <w:tcPr>
            <w:tcW w:w="8424" w:type="dxa"/>
            <w:gridSpan w:val="8"/>
            <w:tcBorders>
              <w:top w:val="single" w:sz="2" w:space="0" w:color="auto"/>
              <w:left w:val="single" w:sz="12" w:space="0" w:color="auto"/>
              <w:bottom w:val="single" w:sz="2" w:space="0" w:color="auto"/>
              <w:right w:val="single" w:sz="12" w:space="0" w:color="auto"/>
            </w:tcBorders>
            <w:vAlign w:val="center"/>
          </w:tcPr>
          <w:p w14:paraId="3C7EC9C1" w14:textId="585DBE24"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Strength 1 Load Rating Factors</w:t>
            </w:r>
          </w:p>
        </w:tc>
      </w:tr>
      <w:tr w:rsidR="005C4DEB" w:rsidRPr="00C67A61" w14:paraId="70F6B23F"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3AF7A20F"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4910E799" w14:textId="1D4F55E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1.71</w:t>
            </w:r>
          </w:p>
        </w:tc>
        <w:tc>
          <w:tcPr>
            <w:tcW w:w="1053" w:type="dxa"/>
            <w:shd w:val="clear" w:color="auto" w:fill="auto"/>
            <w:noWrap/>
            <w:vAlign w:val="bottom"/>
            <w:hideMark/>
          </w:tcPr>
          <w:p w14:paraId="2891C3BB" w14:textId="032E9B6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1.86</w:t>
            </w:r>
          </w:p>
        </w:tc>
        <w:tc>
          <w:tcPr>
            <w:tcW w:w="1053" w:type="dxa"/>
            <w:shd w:val="clear" w:color="auto" w:fill="auto"/>
            <w:noWrap/>
            <w:vAlign w:val="bottom"/>
            <w:hideMark/>
          </w:tcPr>
          <w:p w14:paraId="7B0EAD07" w14:textId="3A4FE78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shd w:val="clear" w:color="auto" w:fill="auto"/>
            <w:noWrap/>
            <w:vAlign w:val="bottom"/>
            <w:hideMark/>
          </w:tcPr>
          <w:p w14:paraId="7D10EC69" w14:textId="28CA0B1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1.82</w:t>
            </w:r>
          </w:p>
        </w:tc>
        <w:tc>
          <w:tcPr>
            <w:tcW w:w="1053" w:type="dxa"/>
            <w:shd w:val="clear" w:color="auto" w:fill="auto"/>
            <w:noWrap/>
            <w:vAlign w:val="bottom"/>
            <w:hideMark/>
          </w:tcPr>
          <w:p w14:paraId="0D4A768D" w14:textId="3AB737A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w:t>
            </w:r>
          </w:p>
        </w:tc>
        <w:tc>
          <w:tcPr>
            <w:tcW w:w="1053" w:type="dxa"/>
            <w:vAlign w:val="bottom"/>
          </w:tcPr>
          <w:p w14:paraId="612FB2D7" w14:textId="21DEA0B1" w:rsidR="005C4DEB" w:rsidRDefault="005C4DEB" w:rsidP="005C4DEB">
            <w:pPr>
              <w:spacing w:after="0" w:line="240" w:lineRule="auto"/>
              <w:jc w:val="right"/>
              <w:rPr>
                <w:rFonts w:ascii="Calibri" w:hAnsi="Calibri"/>
                <w:color w:val="000000"/>
              </w:rPr>
            </w:pPr>
            <w:r>
              <w:rPr>
                <w:rFonts w:ascii="Calibri" w:hAnsi="Calibri"/>
                <w:color w:val="000000"/>
              </w:rPr>
              <w:t>1.86</w:t>
            </w:r>
          </w:p>
        </w:tc>
        <w:tc>
          <w:tcPr>
            <w:tcW w:w="1053" w:type="dxa"/>
            <w:tcBorders>
              <w:right w:val="single" w:sz="12" w:space="0" w:color="auto"/>
            </w:tcBorders>
            <w:shd w:val="clear" w:color="auto" w:fill="auto"/>
            <w:noWrap/>
            <w:vAlign w:val="bottom"/>
            <w:hideMark/>
          </w:tcPr>
          <w:p w14:paraId="7CB2C32E" w14:textId="1FF12BC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1.71</w:t>
            </w:r>
          </w:p>
        </w:tc>
      </w:tr>
      <w:tr w:rsidR="005C4DEB" w:rsidRPr="00C67A61" w14:paraId="09AFA708"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4321025D"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64647DC7" w14:textId="7FA2692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2.22</w:t>
            </w:r>
          </w:p>
        </w:tc>
        <w:tc>
          <w:tcPr>
            <w:tcW w:w="1053" w:type="dxa"/>
            <w:shd w:val="clear" w:color="auto" w:fill="auto"/>
            <w:noWrap/>
            <w:vAlign w:val="bottom"/>
            <w:hideMark/>
          </w:tcPr>
          <w:p w14:paraId="7E3A2CE1" w14:textId="44D8F5B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2.41</w:t>
            </w:r>
          </w:p>
        </w:tc>
        <w:tc>
          <w:tcPr>
            <w:tcW w:w="1053" w:type="dxa"/>
            <w:shd w:val="clear" w:color="auto" w:fill="auto"/>
            <w:noWrap/>
            <w:vAlign w:val="bottom"/>
            <w:hideMark/>
          </w:tcPr>
          <w:p w14:paraId="18D8C208" w14:textId="5C2ED65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2.37</w:t>
            </w:r>
          </w:p>
        </w:tc>
        <w:tc>
          <w:tcPr>
            <w:tcW w:w="1053" w:type="dxa"/>
            <w:shd w:val="clear" w:color="auto" w:fill="auto"/>
            <w:noWrap/>
            <w:vAlign w:val="bottom"/>
            <w:hideMark/>
          </w:tcPr>
          <w:p w14:paraId="4E985DFC" w14:textId="4D06119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2.36</w:t>
            </w:r>
          </w:p>
        </w:tc>
        <w:tc>
          <w:tcPr>
            <w:tcW w:w="1053" w:type="dxa"/>
            <w:shd w:val="clear" w:color="auto" w:fill="auto"/>
            <w:noWrap/>
            <w:vAlign w:val="bottom"/>
            <w:hideMark/>
          </w:tcPr>
          <w:p w14:paraId="465A6569" w14:textId="06E077E5"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2.37</w:t>
            </w:r>
          </w:p>
        </w:tc>
        <w:tc>
          <w:tcPr>
            <w:tcW w:w="1053" w:type="dxa"/>
            <w:vAlign w:val="bottom"/>
          </w:tcPr>
          <w:p w14:paraId="00152C05" w14:textId="6C644E33" w:rsidR="005C4DEB" w:rsidRDefault="005C4DEB" w:rsidP="005C4DEB">
            <w:pPr>
              <w:spacing w:after="0" w:line="240" w:lineRule="auto"/>
              <w:jc w:val="right"/>
              <w:rPr>
                <w:rFonts w:ascii="Calibri" w:hAnsi="Calibri"/>
                <w:color w:val="000000"/>
              </w:rPr>
            </w:pPr>
            <w:r>
              <w:rPr>
                <w:rFonts w:ascii="Calibri" w:hAnsi="Calibri"/>
                <w:color w:val="000000"/>
              </w:rPr>
              <w:t>2.41</w:t>
            </w:r>
          </w:p>
        </w:tc>
        <w:tc>
          <w:tcPr>
            <w:tcW w:w="1053" w:type="dxa"/>
            <w:tcBorders>
              <w:right w:val="single" w:sz="12" w:space="0" w:color="auto"/>
            </w:tcBorders>
            <w:shd w:val="clear" w:color="auto" w:fill="auto"/>
            <w:noWrap/>
            <w:vAlign w:val="bottom"/>
            <w:hideMark/>
          </w:tcPr>
          <w:p w14:paraId="14F15752" w14:textId="5C7D07E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2.22</w:t>
            </w:r>
          </w:p>
        </w:tc>
      </w:tr>
      <w:tr w:rsidR="005C4DEB" w:rsidRPr="00C67A61" w14:paraId="5F08CAB9" w14:textId="77777777" w:rsidTr="005C4DEB">
        <w:trPr>
          <w:trHeight w:val="300"/>
          <w:jc w:val="center"/>
        </w:trPr>
        <w:tc>
          <w:tcPr>
            <w:tcW w:w="8424" w:type="dxa"/>
            <w:gridSpan w:val="8"/>
            <w:tcBorders>
              <w:top w:val="single" w:sz="2" w:space="0" w:color="auto"/>
              <w:left w:val="single" w:sz="12" w:space="0" w:color="auto"/>
              <w:bottom w:val="single" w:sz="2" w:space="0" w:color="auto"/>
              <w:right w:val="single" w:sz="12" w:space="0" w:color="auto"/>
            </w:tcBorders>
            <w:vAlign w:val="center"/>
          </w:tcPr>
          <w:p w14:paraId="32A780E6" w14:textId="47465F1C"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Limit State: Service 2 Load Rating Factors</w:t>
            </w:r>
          </w:p>
        </w:tc>
      </w:tr>
      <w:tr w:rsidR="005C4DEB" w:rsidRPr="00C67A61" w14:paraId="3214C8F0" w14:textId="77777777" w:rsidTr="005C4DEB">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6F560CDF"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5338B5E8" w14:textId="159FEA6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1.70</w:t>
            </w:r>
          </w:p>
        </w:tc>
        <w:tc>
          <w:tcPr>
            <w:tcW w:w="1053" w:type="dxa"/>
            <w:shd w:val="clear" w:color="auto" w:fill="auto"/>
            <w:noWrap/>
            <w:vAlign w:val="bottom"/>
            <w:hideMark/>
          </w:tcPr>
          <w:p w14:paraId="41A75887" w14:textId="587E311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1.59</w:t>
            </w:r>
          </w:p>
        </w:tc>
        <w:tc>
          <w:tcPr>
            <w:tcW w:w="1053" w:type="dxa"/>
            <w:shd w:val="clear" w:color="auto" w:fill="auto"/>
            <w:noWrap/>
            <w:vAlign w:val="bottom"/>
            <w:hideMark/>
          </w:tcPr>
          <w:p w14:paraId="4BFC0550" w14:textId="29C9F67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1.57</w:t>
            </w:r>
          </w:p>
        </w:tc>
        <w:tc>
          <w:tcPr>
            <w:tcW w:w="1053" w:type="dxa"/>
            <w:shd w:val="clear" w:color="auto" w:fill="auto"/>
            <w:noWrap/>
            <w:vAlign w:val="bottom"/>
            <w:hideMark/>
          </w:tcPr>
          <w:p w14:paraId="1E64B8D6" w14:textId="01ED43A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1.58</w:t>
            </w:r>
          </w:p>
        </w:tc>
        <w:tc>
          <w:tcPr>
            <w:tcW w:w="1053" w:type="dxa"/>
            <w:shd w:val="clear" w:color="auto" w:fill="auto"/>
            <w:noWrap/>
            <w:vAlign w:val="bottom"/>
            <w:hideMark/>
          </w:tcPr>
          <w:p w14:paraId="1913BD5D" w14:textId="36750B8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1.57</w:t>
            </w:r>
          </w:p>
        </w:tc>
        <w:tc>
          <w:tcPr>
            <w:tcW w:w="1053" w:type="dxa"/>
            <w:vAlign w:val="bottom"/>
          </w:tcPr>
          <w:p w14:paraId="39F87CCE" w14:textId="43491E3F" w:rsidR="005C4DEB" w:rsidRDefault="005C4DEB" w:rsidP="005C4DEB">
            <w:pPr>
              <w:spacing w:after="0" w:line="240" w:lineRule="auto"/>
              <w:jc w:val="right"/>
              <w:rPr>
                <w:rFonts w:ascii="Calibri" w:hAnsi="Calibri"/>
                <w:color w:val="000000"/>
              </w:rPr>
            </w:pPr>
            <w:r>
              <w:rPr>
                <w:rFonts w:ascii="Calibri" w:hAnsi="Calibri"/>
                <w:color w:val="000000"/>
              </w:rPr>
              <w:t>1.59</w:t>
            </w:r>
          </w:p>
        </w:tc>
        <w:tc>
          <w:tcPr>
            <w:tcW w:w="1053" w:type="dxa"/>
            <w:tcBorders>
              <w:right w:val="single" w:sz="12" w:space="0" w:color="auto"/>
            </w:tcBorders>
            <w:shd w:val="clear" w:color="auto" w:fill="auto"/>
            <w:noWrap/>
            <w:vAlign w:val="bottom"/>
            <w:hideMark/>
          </w:tcPr>
          <w:p w14:paraId="25546789" w14:textId="74A38C08"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1.70</w:t>
            </w:r>
          </w:p>
        </w:tc>
      </w:tr>
      <w:tr w:rsidR="005C4DEB" w:rsidRPr="00C67A61" w14:paraId="56371670" w14:textId="77777777" w:rsidTr="005C4DEB">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626D74AE"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hideMark/>
          </w:tcPr>
          <w:p w14:paraId="1C221AB8" w14:textId="4DF2E09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2.21</w:t>
            </w:r>
          </w:p>
        </w:tc>
        <w:tc>
          <w:tcPr>
            <w:tcW w:w="1053" w:type="dxa"/>
            <w:tcBorders>
              <w:bottom w:val="single" w:sz="12" w:space="0" w:color="auto"/>
            </w:tcBorders>
            <w:shd w:val="clear" w:color="auto" w:fill="auto"/>
            <w:noWrap/>
            <w:vAlign w:val="bottom"/>
            <w:hideMark/>
          </w:tcPr>
          <w:p w14:paraId="6367C0B6" w14:textId="3498EFB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2.06</w:t>
            </w:r>
          </w:p>
        </w:tc>
        <w:tc>
          <w:tcPr>
            <w:tcW w:w="1053" w:type="dxa"/>
            <w:tcBorders>
              <w:bottom w:val="single" w:sz="12" w:space="0" w:color="auto"/>
            </w:tcBorders>
            <w:shd w:val="clear" w:color="auto" w:fill="auto"/>
            <w:noWrap/>
            <w:vAlign w:val="bottom"/>
            <w:hideMark/>
          </w:tcPr>
          <w:p w14:paraId="1E58E4FB" w14:textId="27CE114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2.04</w:t>
            </w:r>
          </w:p>
        </w:tc>
        <w:tc>
          <w:tcPr>
            <w:tcW w:w="1053" w:type="dxa"/>
            <w:tcBorders>
              <w:bottom w:val="single" w:sz="12" w:space="0" w:color="auto"/>
            </w:tcBorders>
            <w:shd w:val="clear" w:color="auto" w:fill="auto"/>
            <w:noWrap/>
            <w:vAlign w:val="bottom"/>
            <w:hideMark/>
          </w:tcPr>
          <w:p w14:paraId="53552303" w14:textId="17849DD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2.06</w:t>
            </w:r>
          </w:p>
        </w:tc>
        <w:tc>
          <w:tcPr>
            <w:tcW w:w="1053" w:type="dxa"/>
            <w:tcBorders>
              <w:bottom w:val="single" w:sz="12" w:space="0" w:color="auto"/>
            </w:tcBorders>
            <w:shd w:val="clear" w:color="auto" w:fill="auto"/>
            <w:noWrap/>
            <w:vAlign w:val="bottom"/>
            <w:hideMark/>
          </w:tcPr>
          <w:p w14:paraId="042CFBEA" w14:textId="10DE4CF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2.04</w:t>
            </w:r>
          </w:p>
        </w:tc>
        <w:tc>
          <w:tcPr>
            <w:tcW w:w="1053" w:type="dxa"/>
            <w:tcBorders>
              <w:bottom w:val="single" w:sz="12" w:space="0" w:color="auto"/>
            </w:tcBorders>
            <w:vAlign w:val="bottom"/>
          </w:tcPr>
          <w:p w14:paraId="73850C70" w14:textId="3B3BA9F9" w:rsidR="005C4DEB" w:rsidRDefault="005C4DEB" w:rsidP="005C4DEB">
            <w:pPr>
              <w:spacing w:after="0" w:line="240" w:lineRule="auto"/>
              <w:jc w:val="right"/>
              <w:rPr>
                <w:rFonts w:ascii="Calibri" w:hAnsi="Calibri"/>
                <w:color w:val="000000"/>
              </w:rPr>
            </w:pPr>
            <w:r>
              <w:rPr>
                <w:rFonts w:ascii="Calibri" w:hAnsi="Calibri"/>
                <w:color w:val="000000"/>
              </w:rPr>
              <w:t>2.06</w:t>
            </w:r>
          </w:p>
        </w:tc>
        <w:tc>
          <w:tcPr>
            <w:tcW w:w="1053" w:type="dxa"/>
            <w:tcBorders>
              <w:bottom w:val="single" w:sz="12" w:space="0" w:color="auto"/>
              <w:right w:val="single" w:sz="12" w:space="0" w:color="auto"/>
            </w:tcBorders>
            <w:shd w:val="clear" w:color="auto" w:fill="auto"/>
            <w:noWrap/>
            <w:vAlign w:val="bottom"/>
            <w:hideMark/>
          </w:tcPr>
          <w:p w14:paraId="4CC900F8" w14:textId="13E4FFE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2.21</w:t>
            </w:r>
          </w:p>
        </w:tc>
      </w:tr>
    </w:tbl>
    <w:p w14:paraId="1A64B98E" w14:textId="77777777" w:rsidR="005C4DEB" w:rsidRPr="008335D5" w:rsidRDefault="005C4DEB" w:rsidP="005C4DEB">
      <w:pPr>
        <w:spacing w:line="240" w:lineRule="auto"/>
        <w:rPr>
          <w:rFonts w:cs="Arial"/>
        </w:rPr>
      </w:pPr>
    </w:p>
    <w:p w14:paraId="252F4186" w14:textId="18DCAB41" w:rsidR="005C4DEB" w:rsidRDefault="005C4DEB" w:rsidP="005C4DEB">
      <w:pPr>
        <w:pStyle w:val="Caption"/>
        <w:keepNext/>
        <w:jc w:val="center"/>
      </w:pPr>
      <w:r>
        <w:t xml:space="preserve">Table </w:t>
      </w:r>
      <w:r w:rsidR="001719B5">
        <w:t>14</w:t>
      </w:r>
      <w:r>
        <w:t>: Updated Composite LRFR Demands</w:t>
      </w:r>
    </w:p>
    <w:tbl>
      <w:tblPr>
        <w:tblW w:w="9254"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53"/>
        <w:gridCol w:w="1385"/>
        <w:gridCol w:w="1385"/>
        <w:gridCol w:w="1385"/>
        <w:gridCol w:w="1385"/>
        <w:gridCol w:w="1385"/>
        <w:gridCol w:w="1276"/>
      </w:tblGrid>
      <w:tr w:rsidR="005C4DEB" w:rsidRPr="00C67A61" w14:paraId="7362A561" w14:textId="77777777" w:rsidTr="005C4DEB">
        <w:trPr>
          <w:trHeight w:val="300"/>
        </w:trPr>
        <w:tc>
          <w:tcPr>
            <w:tcW w:w="1053" w:type="dxa"/>
            <w:tcBorders>
              <w:top w:val="single" w:sz="12" w:space="0" w:color="auto"/>
              <w:bottom w:val="single" w:sz="8" w:space="0" w:color="auto"/>
              <w:right w:val="single" w:sz="12" w:space="0" w:color="auto"/>
            </w:tcBorders>
            <w:shd w:val="clear" w:color="auto" w:fill="auto"/>
            <w:noWrap/>
            <w:vAlign w:val="bottom"/>
            <w:hideMark/>
          </w:tcPr>
          <w:p w14:paraId="20F1695B"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686379F5"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4B4AAB28"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0A9500BD"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114A1905"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62AE9DCB"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276" w:type="dxa"/>
            <w:shd w:val="clear" w:color="auto" w:fill="auto"/>
            <w:noWrap/>
            <w:vAlign w:val="bottom"/>
            <w:hideMark/>
          </w:tcPr>
          <w:p w14:paraId="5FE871CD" w14:textId="77777777" w:rsidR="005C4DEB" w:rsidRPr="00C67A61" w:rsidRDefault="005C4DEB" w:rsidP="005C4DEB">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5C4DEB" w:rsidRPr="00C67A61" w14:paraId="0ED933E9" w14:textId="77777777" w:rsidTr="005C4DEB">
        <w:trPr>
          <w:trHeight w:val="300"/>
        </w:trPr>
        <w:tc>
          <w:tcPr>
            <w:tcW w:w="9254" w:type="dxa"/>
            <w:gridSpan w:val="7"/>
            <w:tcBorders>
              <w:top w:val="single" w:sz="8" w:space="0" w:color="auto"/>
              <w:bottom w:val="single" w:sz="8" w:space="0" w:color="auto"/>
            </w:tcBorders>
            <w:shd w:val="clear" w:color="auto" w:fill="auto"/>
            <w:noWrap/>
            <w:vAlign w:val="bottom"/>
            <w:hideMark/>
          </w:tcPr>
          <w:p w14:paraId="2A6F6743"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5C4DEB" w:rsidRPr="00C67A61" w14:paraId="146BA1F3"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3DA91875"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1B1C1DCB" w14:textId="76322DB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1547324</w:t>
            </w:r>
          </w:p>
        </w:tc>
        <w:tc>
          <w:tcPr>
            <w:tcW w:w="1385" w:type="dxa"/>
            <w:shd w:val="clear" w:color="auto" w:fill="auto"/>
            <w:noWrap/>
            <w:vAlign w:val="bottom"/>
            <w:hideMark/>
          </w:tcPr>
          <w:p w14:paraId="20AFADB2" w14:textId="4BFC7682"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1835394</w:t>
            </w:r>
          </w:p>
        </w:tc>
        <w:tc>
          <w:tcPr>
            <w:tcW w:w="1385" w:type="dxa"/>
            <w:shd w:val="clear" w:color="auto" w:fill="auto"/>
            <w:noWrap/>
            <w:vAlign w:val="bottom"/>
            <w:hideMark/>
          </w:tcPr>
          <w:p w14:paraId="0EA73AF1" w14:textId="5C047F5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1912528</w:t>
            </w:r>
          </w:p>
        </w:tc>
        <w:tc>
          <w:tcPr>
            <w:tcW w:w="1385" w:type="dxa"/>
            <w:shd w:val="clear" w:color="auto" w:fill="auto"/>
            <w:noWrap/>
            <w:vAlign w:val="bottom"/>
            <w:hideMark/>
          </w:tcPr>
          <w:p w14:paraId="408CE8A5" w14:textId="22505DB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1912665</w:t>
            </w:r>
          </w:p>
        </w:tc>
        <w:tc>
          <w:tcPr>
            <w:tcW w:w="1385" w:type="dxa"/>
            <w:shd w:val="clear" w:color="auto" w:fill="auto"/>
            <w:noWrap/>
            <w:vAlign w:val="bottom"/>
            <w:hideMark/>
          </w:tcPr>
          <w:p w14:paraId="78C5EB83" w14:textId="38B0829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1912586</w:t>
            </w:r>
          </w:p>
        </w:tc>
        <w:tc>
          <w:tcPr>
            <w:tcW w:w="1276" w:type="dxa"/>
            <w:shd w:val="clear" w:color="auto" w:fill="auto"/>
            <w:noWrap/>
            <w:vAlign w:val="bottom"/>
            <w:hideMark/>
          </w:tcPr>
          <w:p w14:paraId="5BE8FE2B" w14:textId="2A6F8EE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1835253</w:t>
            </w:r>
          </w:p>
        </w:tc>
      </w:tr>
      <w:tr w:rsidR="005C4DEB" w:rsidRPr="00C67A61" w14:paraId="4CE9D201"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00309117"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23AE077" w14:textId="0F4068D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1618762</w:t>
            </w:r>
          </w:p>
        </w:tc>
        <w:tc>
          <w:tcPr>
            <w:tcW w:w="1385" w:type="dxa"/>
            <w:shd w:val="clear" w:color="auto" w:fill="auto"/>
            <w:noWrap/>
            <w:vAlign w:val="bottom"/>
            <w:hideMark/>
          </w:tcPr>
          <w:p w14:paraId="07C22F85" w14:textId="5CB48CA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1564922</w:t>
            </w:r>
          </w:p>
        </w:tc>
        <w:tc>
          <w:tcPr>
            <w:tcW w:w="1385" w:type="dxa"/>
            <w:shd w:val="clear" w:color="auto" w:fill="auto"/>
            <w:noWrap/>
            <w:vAlign w:val="bottom"/>
            <w:hideMark/>
          </w:tcPr>
          <w:p w14:paraId="3FA5AD99" w14:textId="2F80294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1530637</w:t>
            </w:r>
          </w:p>
        </w:tc>
        <w:tc>
          <w:tcPr>
            <w:tcW w:w="1385" w:type="dxa"/>
            <w:shd w:val="clear" w:color="auto" w:fill="auto"/>
            <w:noWrap/>
            <w:vAlign w:val="bottom"/>
            <w:hideMark/>
          </w:tcPr>
          <w:p w14:paraId="5201ADD5" w14:textId="6B01ED7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1518875</w:t>
            </w:r>
          </w:p>
        </w:tc>
        <w:tc>
          <w:tcPr>
            <w:tcW w:w="1385" w:type="dxa"/>
            <w:shd w:val="clear" w:color="auto" w:fill="auto"/>
            <w:noWrap/>
            <w:vAlign w:val="bottom"/>
            <w:hideMark/>
          </w:tcPr>
          <w:p w14:paraId="2576A9C2" w14:textId="7480DC60"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1530635</w:t>
            </w:r>
          </w:p>
        </w:tc>
        <w:tc>
          <w:tcPr>
            <w:tcW w:w="1276" w:type="dxa"/>
            <w:shd w:val="clear" w:color="auto" w:fill="auto"/>
            <w:noWrap/>
            <w:vAlign w:val="bottom"/>
            <w:hideMark/>
          </w:tcPr>
          <w:p w14:paraId="545B4819" w14:textId="426D7989"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1564915</w:t>
            </w:r>
          </w:p>
        </w:tc>
      </w:tr>
      <w:tr w:rsidR="005C4DEB" w:rsidRPr="00C67A61" w14:paraId="63E932F4"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412A51EC" w14:textId="68AC368E" w:rsidR="005C4DEB" w:rsidRPr="00C67A61" w:rsidRDefault="005C4DEB" w:rsidP="005C4DEB">
            <w:pPr>
              <w:spacing w:after="0" w:line="240" w:lineRule="auto"/>
              <w:rPr>
                <w:rFonts w:ascii="Calibri" w:eastAsia="Times New Roman" w:hAnsi="Calibri" w:cs="Times New Roman"/>
                <w:color w:val="000000"/>
              </w:rPr>
            </w:pPr>
            <w:r>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0F95913F" w14:textId="2B891521"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3181304</w:t>
            </w:r>
          </w:p>
        </w:tc>
        <w:tc>
          <w:tcPr>
            <w:tcW w:w="1385" w:type="dxa"/>
            <w:shd w:val="clear" w:color="auto" w:fill="auto"/>
            <w:noWrap/>
            <w:vAlign w:val="bottom"/>
            <w:hideMark/>
          </w:tcPr>
          <w:p w14:paraId="77F1CE70" w14:textId="22B4150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3236382</w:t>
            </w:r>
          </w:p>
        </w:tc>
        <w:tc>
          <w:tcPr>
            <w:tcW w:w="1385" w:type="dxa"/>
            <w:shd w:val="clear" w:color="auto" w:fill="auto"/>
            <w:noWrap/>
            <w:vAlign w:val="bottom"/>
            <w:hideMark/>
          </w:tcPr>
          <w:p w14:paraId="12899381" w14:textId="4B7F581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3270755</w:t>
            </w:r>
          </w:p>
        </w:tc>
        <w:tc>
          <w:tcPr>
            <w:tcW w:w="1385" w:type="dxa"/>
            <w:shd w:val="clear" w:color="auto" w:fill="auto"/>
            <w:noWrap/>
            <w:vAlign w:val="bottom"/>
            <w:hideMark/>
          </w:tcPr>
          <w:p w14:paraId="42EC763C" w14:textId="4FDFB0F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3295248</w:t>
            </w:r>
          </w:p>
        </w:tc>
        <w:tc>
          <w:tcPr>
            <w:tcW w:w="1385" w:type="dxa"/>
            <w:shd w:val="clear" w:color="auto" w:fill="auto"/>
            <w:noWrap/>
            <w:vAlign w:val="bottom"/>
            <w:hideMark/>
          </w:tcPr>
          <w:p w14:paraId="0480A262" w14:textId="7F205E2D"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3270751</w:t>
            </w:r>
          </w:p>
        </w:tc>
        <w:tc>
          <w:tcPr>
            <w:tcW w:w="1276" w:type="dxa"/>
            <w:shd w:val="clear" w:color="auto" w:fill="auto"/>
            <w:noWrap/>
            <w:vAlign w:val="bottom"/>
            <w:hideMark/>
          </w:tcPr>
          <w:p w14:paraId="55E2411F" w14:textId="38A4F7B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3236369</w:t>
            </w:r>
          </w:p>
        </w:tc>
      </w:tr>
      <w:tr w:rsidR="005C4DEB" w:rsidRPr="00C67A61" w14:paraId="54FA86CE" w14:textId="77777777" w:rsidTr="005C4DEB">
        <w:trPr>
          <w:trHeight w:val="300"/>
        </w:trPr>
        <w:tc>
          <w:tcPr>
            <w:tcW w:w="9254" w:type="dxa"/>
            <w:gridSpan w:val="7"/>
            <w:tcBorders>
              <w:top w:val="single" w:sz="8" w:space="0" w:color="auto"/>
              <w:bottom w:val="single" w:sz="8" w:space="0" w:color="auto"/>
            </w:tcBorders>
            <w:shd w:val="clear" w:color="auto" w:fill="auto"/>
            <w:noWrap/>
            <w:vAlign w:val="bottom"/>
            <w:hideMark/>
          </w:tcPr>
          <w:p w14:paraId="2E8F92AB"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5C4DEB" w:rsidRPr="00C67A61" w14:paraId="0A8BBEA9"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A12812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22F07EDF" w14:textId="529E337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6174.35</w:t>
            </w:r>
          </w:p>
        </w:tc>
        <w:tc>
          <w:tcPr>
            <w:tcW w:w="1385" w:type="dxa"/>
            <w:shd w:val="clear" w:color="auto" w:fill="auto"/>
            <w:noWrap/>
            <w:vAlign w:val="bottom"/>
            <w:hideMark/>
          </w:tcPr>
          <w:p w14:paraId="7F3FE71B" w14:textId="32EDB43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7281.84</w:t>
            </w:r>
          </w:p>
        </w:tc>
        <w:tc>
          <w:tcPr>
            <w:tcW w:w="1385" w:type="dxa"/>
            <w:shd w:val="clear" w:color="auto" w:fill="auto"/>
            <w:noWrap/>
            <w:vAlign w:val="bottom"/>
            <w:hideMark/>
          </w:tcPr>
          <w:p w14:paraId="5191FC8E" w14:textId="4910B96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7315.58</w:t>
            </w:r>
          </w:p>
        </w:tc>
        <w:tc>
          <w:tcPr>
            <w:tcW w:w="1385" w:type="dxa"/>
            <w:shd w:val="clear" w:color="auto" w:fill="auto"/>
            <w:noWrap/>
            <w:vAlign w:val="bottom"/>
            <w:hideMark/>
          </w:tcPr>
          <w:p w14:paraId="6892B644" w14:textId="5E3288FC"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7293.05</w:t>
            </w:r>
          </w:p>
        </w:tc>
        <w:tc>
          <w:tcPr>
            <w:tcW w:w="1385" w:type="dxa"/>
            <w:shd w:val="clear" w:color="auto" w:fill="auto"/>
            <w:noWrap/>
            <w:vAlign w:val="bottom"/>
            <w:hideMark/>
          </w:tcPr>
          <w:p w14:paraId="5F673102" w14:textId="3D2EE9A3"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7315.77</w:t>
            </w:r>
          </w:p>
        </w:tc>
        <w:tc>
          <w:tcPr>
            <w:tcW w:w="1276" w:type="dxa"/>
            <w:shd w:val="clear" w:color="auto" w:fill="auto"/>
            <w:noWrap/>
            <w:vAlign w:val="bottom"/>
            <w:hideMark/>
          </w:tcPr>
          <w:p w14:paraId="14CFFF8F" w14:textId="0046060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7281.39</w:t>
            </w:r>
          </w:p>
        </w:tc>
      </w:tr>
      <w:tr w:rsidR="005C4DEB" w:rsidRPr="00C67A61" w14:paraId="14E79070" w14:textId="77777777" w:rsidTr="005C4DEB">
        <w:trPr>
          <w:trHeight w:val="300"/>
        </w:trPr>
        <w:tc>
          <w:tcPr>
            <w:tcW w:w="1053" w:type="dxa"/>
            <w:tcBorders>
              <w:top w:val="single" w:sz="8" w:space="0" w:color="auto"/>
              <w:bottom w:val="single" w:sz="8" w:space="0" w:color="auto"/>
              <w:right w:val="single" w:sz="12" w:space="0" w:color="auto"/>
            </w:tcBorders>
            <w:shd w:val="clear" w:color="auto" w:fill="auto"/>
            <w:noWrap/>
            <w:vAlign w:val="bottom"/>
            <w:hideMark/>
          </w:tcPr>
          <w:p w14:paraId="2E1E053B"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50BB65E0" w14:textId="0ADBF6C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4629.13</w:t>
            </w:r>
          </w:p>
        </w:tc>
        <w:tc>
          <w:tcPr>
            <w:tcW w:w="1385" w:type="dxa"/>
            <w:shd w:val="clear" w:color="auto" w:fill="auto"/>
            <w:noWrap/>
            <w:vAlign w:val="bottom"/>
            <w:hideMark/>
          </w:tcPr>
          <w:p w14:paraId="40401A1E" w14:textId="6DF1B5CE"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4481.49</w:t>
            </w:r>
          </w:p>
        </w:tc>
        <w:tc>
          <w:tcPr>
            <w:tcW w:w="1385" w:type="dxa"/>
            <w:shd w:val="clear" w:color="auto" w:fill="auto"/>
            <w:noWrap/>
            <w:vAlign w:val="bottom"/>
            <w:hideMark/>
          </w:tcPr>
          <w:p w14:paraId="7636BF45" w14:textId="4D9D301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4385.09</w:t>
            </w:r>
          </w:p>
        </w:tc>
        <w:tc>
          <w:tcPr>
            <w:tcW w:w="1385" w:type="dxa"/>
            <w:shd w:val="clear" w:color="auto" w:fill="auto"/>
            <w:noWrap/>
            <w:vAlign w:val="bottom"/>
            <w:hideMark/>
          </w:tcPr>
          <w:p w14:paraId="2D54BA1F" w14:textId="22F2979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4349.21</w:t>
            </w:r>
          </w:p>
        </w:tc>
        <w:tc>
          <w:tcPr>
            <w:tcW w:w="1385" w:type="dxa"/>
            <w:shd w:val="clear" w:color="auto" w:fill="auto"/>
            <w:noWrap/>
            <w:vAlign w:val="bottom"/>
            <w:hideMark/>
          </w:tcPr>
          <w:p w14:paraId="2674FB13" w14:textId="66273AE6"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4385.09</w:t>
            </w:r>
          </w:p>
        </w:tc>
        <w:tc>
          <w:tcPr>
            <w:tcW w:w="1276" w:type="dxa"/>
            <w:shd w:val="clear" w:color="auto" w:fill="auto"/>
            <w:noWrap/>
            <w:vAlign w:val="bottom"/>
            <w:hideMark/>
          </w:tcPr>
          <w:p w14:paraId="70D0CA23" w14:textId="72302884"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4481.47</w:t>
            </w:r>
          </w:p>
        </w:tc>
      </w:tr>
      <w:tr w:rsidR="005C4DEB" w:rsidRPr="00C67A61" w14:paraId="544FD0CC" w14:textId="77777777" w:rsidTr="005C4DEB">
        <w:trPr>
          <w:trHeight w:val="300"/>
        </w:trPr>
        <w:tc>
          <w:tcPr>
            <w:tcW w:w="1053" w:type="dxa"/>
            <w:tcBorders>
              <w:top w:val="single" w:sz="8" w:space="0" w:color="auto"/>
              <w:bottom w:val="single" w:sz="12" w:space="0" w:color="auto"/>
              <w:right w:val="single" w:sz="12" w:space="0" w:color="auto"/>
            </w:tcBorders>
            <w:shd w:val="clear" w:color="auto" w:fill="auto"/>
            <w:noWrap/>
            <w:vAlign w:val="bottom"/>
            <w:hideMark/>
          </w:tcPr>
          <w:p w14:paraId="1F959CA2"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49A6AB59" w14:textId="5EDAF91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9305.2</w:t>
            </w:r>
          </w:p>
        </w:tc>
        <w:tc>
          <w:tcPr>
            <w:tcW w:w="1385" w:type="dxa"/>
            <w:shd w:val="clear" w:color="auto" w:fill="auto"/>
            <w:noWrap/>
            <w:vAlign w:val="bottom"/>
            <w:hideMark/>
          </w:tcPr>
          <w:p w14:paraId="1A084D86" w14:textId="619B4F57"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9503.3</w:t>
            </w:r>
          </w:p>
        </w:tc>
        <w:tc>
          <w:tcPr>
            <w:tcW w:w="1385" w:type="dxa"/>
            <w:shd w:val="clear" w:color="auto" w:fill="auto"/>
            <w:noWrap/>
            <w:vAlign w:val="bottom"/>
            <w:hideMark/>
          </w:tcPr>
          <w:p w14:paraId="4B92DF80" w14:textId="0A05335F"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9621.9</w:t>
            </w:r>
          </w:p>
        </w:tc>
        <w:tc>
          <w:tcPr>
            <w:tcW w:w="1385" w:type="dxa"/>
            <w:shd w:val="clear" w:color="auto" w:fill="auto"/>
            <w:noWrap/>
            <w:vAlign w:val="bottom"/>
            <w:hideMark/>
          </w:tcPr>
          <w:p w14:paraId="5C9518D3" w14:textId="36C1279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9570.3</w:t>
            </w:r>
          </w:p>
        </w:tc>
        <w:tc>
          <w:tcPr>
            <w:tcW w:w="1385" w:type="dxa"/>
            <w:shd w:val="clear" w:color="auto" w:fill="auto"/>
            <w:noWrap/>
            <w:vAlign w:val="bottom"/>
            <w:hideMark/>
          </w:tcPr>
          <w:p w14:paraId="5EE642FF" w14:textId="02EBC2BB"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9621.9</w:t>
            </w:r>
          </w:p>
        </w:tc>
        <w:tc>
          <w:tcPr>
            <w:tcW w:w="1276" w:type="dxa"/>
            <w:shd w:val="clear" w:color="auto" w:fill="auto"/>
            <w:noWrap/>
            <w:vAlign w:val="bottom"/>
            <w:hideMark/>
          </w:tcPr>
          <w:p w14:paraId="42A52380" w14:textId="1AF83D3A" w:rsidR="005C4DEB" w:rsidRPr="00C67A61" w:rsidRDefault="005C4DEB" w:rsidP="005C4DEB">
            <w:pPr>
              <w:spacing w:after="0" w:line="240" w:lineRule="auto"/>
              <w:jc w:val="right"/>
              <w:rPr>
                <w:rFonts w:ascii="Calibri" w:eastAsia="Times New Roman" w:hAnsi="Calibri" w:cs="Times New Roman"/>
                <w:color w:val="000000"/>
              </w:rPr>
            </w:pPr>
            <w:r>
              <w:rPr>
                <w:rFonts w:ascii="Calibri" w:hAnsi="Calibri"/>
                <w:color w:val="000000"/>
              </w:rPr>
              <w:t>9503.2</w:t>
            </w:r>
          </w:p>
        </w:tc>
      </w:tr>
    </w:tbl>
    <w:p w14:paraId="150A0026" w14:textId="77777777" w:rsidR="005C4DEB" w:rsidRPr="008335D5" w:rsidRDefault="005C4DEB" w:rsidP="005C4DEB">
      <w:pPr>
        <w:spacing w:line="240" w:lineRule="auto"/>
        <w:rPr>
          <w:rFonts w:cs="Arial"/>
        </w:rPr>
      </w:pPr>
    </w:p>
    <w:p w14:paraId="3BB463B5" w14:textId="34624703" w:rsidR="005C4DEB" w:rsidRDefault="005C4DEB" w:rsidP="005C4DEB">
      <w:pPr>
        <w:pStyle w:val="Caption"/>
        <w:keepNext/>
        <w:jc w:val="center"/>
      </w:pPr>
      <w:r>
        <w:t xml:space="preserve">Table </w:t>
      </w:r>
      <w:r w:rsidR="001719B5">
        <w:t>15</w:t>
      </w:r>
      <w:r>
        <w:t>: Updated Composite LRFR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5C4DEB" w:rsidRPr="00C67A61" w14:paraId="04E8E1C1" w14:textId="77777777" w:rsidTr="005C4DEB">
        <w:trPr>
          <w:trHeight w:val="300"/>
          <w:jc w:val="center"/>
        </w:trPr>
        <w:tc>
          <w:tcPr>
            <w:tcW w:w="4790" w:type="dxa"/>
            <w:shd w:val="clear" w:color="auto" w:fill="auto"/>
            <w:noWrap/>
            <w:vAlign w:val="bottom"/>
            <w:hideMark/>
          </w:tcPr>
          <w:p w14:paraId="1261EF8C"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522F8AB3" w14:textId="2B21D3DF"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33000</w:t>
            </w:r>
          </w:p>
        </w:tc>
      </w:tr>
      <w:tr w:rsidR="005C4DEB" w:rsidRPr="00C67A61" w14:paraId="4C4B1BA0" w14:textId="77777777" w:rsidTr="005C4DEB">
        <w:trPr>
          <w:trHeight w:val="300"/>
          <w:jc w:val="center"/>
        </w:trPr>
        <w:tc>
          <w:tcPr>
            <w:tcW w:w="5897" w:type="dxa"/>
            <w:gridSpan w:val="2"/>
            <w:shd w:val="clear" w:color="auto" w:fill="auto"/>
            <w:noWrap/>
            <w:vAlign w:val="bottom"/>
            <w:hideMark/>
          </w:tcPr>
          <w:p w14:paraId="75294BBA"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5C4DEB" w:rsidRPr="00C67A61" w14:paraId="0CA2C6D8" w14:textId="77777777" w:rsidTr="005C4DEB">
        <w:trPr>
          <w:trHeight w:val="300"/>
          <w:jc w:val="center"/>
        </w:trPr>
        <w:tc>
          <w:tcPr>
            <w:tcW w:w="4790" w:type="dxa"/>
            <w:shd w:val="clear" w:color="auto" w:fill="auto"/>
            <w:noWrap/>
            <w:vAlign w:val="bottom"/>
            <w:hideMark/>
          </w:tcPr>
          <w:p w14:paraId="786FA91B"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6EB764CC" w14:textId="3432C805"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33000</w:t>
            </w:r>
          </w:p>
        </w:tc>
      </w:tr>
      <w:tr w:rsidR="005C4DEB" w:rsidRPr="00C67A61" w14:paraId="724D0FE3" w14:textId="77777777" w:rsidTr="005C4DEB">
        <w:trPr>
          <w:trHeight w:val="300"/>
          <w:jc w:val="center"/>
        </w:trPr>
        <w:tc>
          <w:tcPr>
            <w:tcW w:w="4790" w:type="dxa"/>
            <w:shd w:val="clear" w:color="auto" w:fill="auto"/>
            <w:noWrap/>
            <w:vAlign w:val="bottom"/>
            <w:hideMark/>
          </w:tcPr>
          <w:p w14:paraId="5BB31320"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7FF1977A" w14:textId="7D23C30C"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13498693</w:t>
            </w:r>
          </w:p>
        </w:tc>
      </w:tr>
      <w:tr w:rsidR="005C4DEB" w:rsidRPr="00C67A61" w14:paraId="4A8BDFAD" w14:textId="77777777" w:rsidTr="005C4DEB">
        <w:trPr>
          <w:trHeight w:val="300"/>
          <w:jc w:val="center"/>
        </w:trPr>
        <w:tc>
          <w:tcPr>
            <w:tcW w:w="5897" w:type="dxa"/>
            <w:gridSpan w:val="2"/>
            <w:shd w:val="clear" w:color="auto" w:fill="auto"/>
            <w:noWrap/>
            <w:vAlign w:val="bottom"/>
            <w:hideMark/>
          </w:tcPr>
          <w:p w14:paraId="11677F50" w14:textId="77777777" w:rsidR="005C4DEB" w:rsidRPr="00C67A61" w:rsidRDefault="005C4DEB" w:rsidP="005C4DEB">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5C4DEB" w:rsidRPr="00C67A61" w14:paraId="7134EE37" w14:textId="77777777" w:rsidTr="005C4DEB">
        <w:trPr>
          <w:trHeight w:val="300"/>
          <w:jc w:val="center"/>
        </w:trPr>
        <w:tc>
          <w:tcPr>
            <w:tcW w:w="4790" w:type="dxa"/>
            <w:shd w:val="clear" w:color="auto" w:fill="auto"/>
            <w:noWrap/>
            <w:vAlign w:val="bottom"/>
            <w:hideMark/>
          </w:tcPr>
          <w:p w14:paraId="7310D1DA"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674F8883" w14:textId="77777777" w:rsidR="005C4DEB" w:rsidRPr="00C67A61" w:rsidRDefault="005C4DEB" w:rsidP="005C4DEB">
            <w:pPr>
              <w:spacing w:after="0" w:line="240" w:lineRule="auto"/>
              <w:jc w:val="right"/>
              <w:rPr>
                <w:rFonts w:ascii="Calibri" w:eastAsia="Times New Roman" w:hAnsi="Calibri" w:cs="Times New Roman"/>
                <w:color w:val="000000"/>
              </w:rPr>
            </w:pPr>
            <w:r w:rsidRPr="00C67A61">
              <w:rPr>
                <w:rFonts w:ascii="Calibri" w:eastAsia="Times New Roman" w:hAnsi="Calibri" w:cs="Times New Roman"/>
                <w:color w:val="000000"/>
              </w:rPr>
              <w:t>30000</w:t>
            </w:r>
          </w:p>
        </w:tc>
      </w:tr>
      <w:tr w:rsidR="005C4DEB" w:rsidRPr="00C67A61" w14:paraId="547AB9F2" w14:textId="77777777" w:rsidTr="005C4DEB">
        <w:trPr>
          <w:trHeight w:val="300"/>
          <w:jc w:val="center"/>
        </w:trPr>
        <w:tc>
          <w:tcPr>
            <w:tcW w:w="4790" w:type="dxa"/>
            <w:shd w:val="clear" w:color="auto" w:fill="auto"/>
            <w:noWrap/>
            <w:vAlign w:val="bottom"/>
            <w:hideMark/>
          </w:tcPr>
          <w:p w14:paraId="16A3B203" w14:textId="77777777" w:rsidR="005C4DEB" w:rsidRPr="00C67A61" w:rsidRDefault="005C4DEB" w:rsidP="005C4DEB">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20F0E480" w14:textId="5F135791" w:rsidR="005C4DEB" w:rsidRPr="00C67A61" w:rsidRDefault="005C4DEB" w:rsidP="005C4DEB">
            <w:pPr>
              <w:spacing w:after="0" w:line="240" w:lineRule="auto"/>
              <w:jc w:val="right"/>
              <w:rPr>
                <w:rFonts w:ascii="Calibri" w:eastAsia="Times New Roman" w:hAnsi="Calibri" w:cs="Times New Roman"/>
                <w:color w:val="000000"/>
              </w:rPr>
            </w:pPr>
            <w:r w:rsidRPr="005C4DEB">
              <w:rPr>
                <w:rFonts w:ascii="Calibri" w:eastAsia="Times New Roman" w:hAnsi="Calibri" w:cs="Times New Roman"/>
                <w:color w:val="000000"/>
              </w:rPr>
              <w:t>14782603</w:t>
            </w:r>
          </w:p>
        </w:tc>
      </w:tr>
    </w:tbl>
    <w:p w14:paraId="4CEE67F2" w14:textId="77777777" w:rsidR="005E29EC" w:rsidRDefault="005E29EC">
      <w:pPr>
        <w:rPr>
          <w:rFonts w:eastAsiaTheme="majorEastAsia" w:cs="Arial"/>
          <w:b/>
          <w:bCs/>
          <w:sz w:val="32"/>
          <w:szCs w:val="28"/>
        </w:rPr>
        <w:sectPr w:rsidR="005E29EC" w:rsidSect="00FF5DCB">
          <w:footerReference w:type="default" r:id="rId99"/>
          <w:pgSz w:w="12240" w:h="15840"/>
          <w:pgMar w:top="1440" w:right="1440" w:bottom="1440" w:left="1440" w:header="720" w:footer="720" w:gutter="0"/>
          <w:pgNumType w:start="1" w:chapStyle="6"/>
          <w:cols w:space="720"/>
          <w:docGrid w:linePitch="360"/>
        </w:sectPr>
      </w:pPr>
    </w:p>
    <w:p w14:paraId="6DEE7924" w14:textId="2ED5D23A" w:rsidR="00FC49F6" w:rsidRDefault="00FC49F6" w:rsidP="00FC49F6">
      <w:pPr>
        <w:pStyle w:val="Heading2"/>
        <w:rPr>
          <w:rFonts w:asciiTheme="minorHAnsi" w:hAnsiTheme="minorHAnsi" w:cs="Arial"/>
        </w:rPr>
      </w:pPr>
      <w:bookmarkStart w:id="84" w:name="_Toc407087735"/>
      <w:r w:rsidRPr="008335D5">
        <w:rPr>
          <w:rFonts w:asciiTheme="minorHAnsi" w:hAnsiTheme="minorHAnsi" w:cs="Arial"/>
        </w:rPr>
        <w:lastRenderedPageBreak/>
        <w:t xml:space="preserve">Appendix </w:t>
      </w:r>
      <w:r>
        <w:rPr>
          <w:rFonts w:asciiTheme="minorHAnsi" w:hAnsiTheme="minorHAnsi" w:cs="Arial"/>
        </w:rPr>
        <w:t>D-6</w:t>
      </w:r>
      <w:r w:rsidRPr="008335D5">
        <w:rPr>
          <w:rFonts w:asciiTheme="minorHAnsi" w:hAnsiTheme="minorHAnsi" w:cs="Arial"/>
        </w:rPr>
        <w:t xml:space="preserve"> –</w:t>
      </w:r>
      <w:r>
        <w:rPr>
          <w:rFonts w:asciiTheme="minorHAnsi" w:hAnsiTheme="minorHAnsi" w:cs="Arial"/>
        </w:rPr>
        <w:t xml:space="preserve"> Distribution Factors</w:t>
      </w:r>
    </w:p>
    <w:p w14:paraId="4ADBFA78" w14:textId="77777777" w:rsidR="00FC49F6" w:rsidRDefault="00FC49F6" w:rsidP="00FC49F6">
      <w:r>
        <w:t xml:space="preserve">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 Table X provides a summary of the maximum interior and exterior effective distribution factors together with the distribution factors reference by the AASHTO LRFD Bridge Design Specifications. </w:t>
      </w:r>
    </w:p>
    <w:p w14:paraId="44F49320" w14:textId="17EF282A" w:rsidR="00FC49F6" w:rsidRDefault="00FC49F6" w:rsidP="00FC49F6">
      <w:pPr>
        <w:pStyle w:val="Caption"/>
        <w:keepNext/>
        <w:jc w:val="center"/>
      </w:pPr>
      <w:r>
        <w:t xml:space="preserve">Table 16: </w:t>
      </w:r>
      <w:r w:rsidRPr="00BD4001">
        <w:t>Comparison of effective distribution factors and AASHTO specified distribution factors</w:t>
      </w:r>
    </w:p>
    <w:tbl>
      <w:tblPr>
        <w:tblW w:w="4577"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53"/>
        <w:gridCol w:w="968"/>
        <w:gridCol w:w="1203"/>
        <w:gridCol w:w="1203"/>
      </w:tblGrid>
      <w:tr w:rsidR="00844188" w:rsidRPr="00FC49F6" w14:paraId="1D8C745C" w14:textId="77777777" w:rsidTr="00844188">
        <w:trPr>
          <w:trHeight w:val="300"/>
          <w:jc w:val="center"/>
        </w:trPr>
        <w:tc>
          <w:tcPr>
            <w:tcW w:w="1203" w:type="dxa"/>
            <w:gridSpan w:val="2"/>
          </w:tcPr>
          <w:p w14:paraId="500B002F" w14:textId="77777777" w:rsidR="00844188" w:rsidRPr="00FC49F6" w:rsidRDefault="00844188" w:rsidP="00FC49F6">
            <w:pPr>
              <w:spacing w:after="0" w:line="240" w:lineRule="auto"/>
              <w:jc w:val="center"/>
              <w:rPr>
                <w:rFonts w:ascii="Calibri" w:eastAsia="Times New Roman" w:hAnsi="Calibri" w:cs="Times New Roman"/>
                <w:b/>
                <w:bCs/>
                <w:color w:val="000000"/>
              </w:rPr>
            </w:pPr>
          </w:p>
        </w:tc>
        <w:tc>
          <w:tcPr>
            <w:tcW w:w="3374" w:type="dxa"/>
            <w:gridSpan w:val="3"/>
            <w:shd w:val="clear" w:color="auto" w:fill="auto"/>
            <w:noWrap/>
            <w:vAlign w:val="bottom"/>
            <w:hideMark/>
          </w:tcPr>
          <w:p w14:paraId="2A97D328" w14:textId="50CFD429" w:rsidR="00844188" w:rsidRPr="00FC49F6" w:rsidRDefault="00844188"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Live Load Moment Distribution Factors</w:t>
            </w:r>
          </w:p>
        </w:tc>
      </w:tr>
      <w:tr w:rsidR="00844188" w:rsidRPr="00FC49F6" w14:paraId="7C4BD903" w14:textId="77777777" w:rsidTr="00844188">
        <w:trPr>
          <w:trHeight w:val="300"/>
          <w:jc w:val="center"/>
        </w:trPr>
        <w:tc>
          <w:tcPr>
            <w:tcW w:w="1050" w:type="dxa"/>
            <w:shd w:val="clear" w:color="auto" w:fill="auto"/>
            <w:noWrap/>
            <w:vAlign w:val="bottom"/>
            <w:hideMark/>
          </w:tcPr>
          <w:p w14:paraId="3058A432" w14:textId="77777777" w:rsidR="00844188" w:rsidRPr="00FC49F6" w:rsidRDefault="00844188" w:rsidP="00FC49F6">
            <w:pPr>
              <w:spacing w:after="0" w:line="240" w:lineRule="auto"/>
              <w:rPr>
                <w:rFonts w:ascii="Calibri" w:eastAsia="Times New Roman" w:hAnsi="Calibri" w:cs="Times New Roman"/>
                <w:b/>
                <w:bCs/>
                <w:color w:val="000000"/>
              </w:rPr>
            </w:pPr>
          </w:p>
        </w:tc>
        <w:tc>
          <w:tcPr>
            <w:tcW w:w="1121" w:type="dxa"/>
            <w:gridSpan w:val="2"/>
            <w:shd w:val="clear" w:color="auto" w:fill="auto"/>
            <w:noWrap/>
            <w:vAlign w:val="bottom"/>
            <w:hideMark/>
          </w:tcPr>
          <w:p w14:paraId="539FE389" w14:textId="77777777" w:rsidR="00844188" w:rsidRPr="00FC49F6" w:rsidRDefault="00844188"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Effective</w:t>
            </w:r>
          </w:p>
        </w:tc>
        <w:tc>
          <w:tcPr>
            <w:tcW w:w="1203" w:type="dxa"/>
          </w:tcPr>
          <w:p w14:paraId="60686E33" w14:textId="529A7371" w:rsidR="00844188" w:rsidRPr="00FC49F6" w:rsidRDefault="00844188" w:rsidP="00FC49F6">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STV</w:t>
            </w:r>
          </w:p>
        </w:tc>
        <w:tc>
          <w:tcPr>
            <w:tcW w:w="1203" w:type="dxa"/>
            <w:shd w:val="clear" w:color="auto" w:fill="auto"/>
            <w:noWrap/>
            <w:vAlign w:val="bottom"/>
            <w:hideMark/>
          </w:tcPr>
          <w:p w14:paraId="37E8E2A6" w14:textId="5112FC5D" w:rsidR="00844188" w:rsidRPr="00FC49F6" w:rsidRDefault="00844188"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AASHTO*</w:t>
            </w:r>
          </w:p>
        </w:tc>
      </w:tr>
      <w:tr w:rsidR="00844188" w:rsidRPr="00FC49F6" w14:paraId="48D47CC8" w14:textId="77777777" w:rsidTr="00844188">
        <w:trPr>
          <w:trHeight w:val="300"/>
          <w:jc w:val="center"/>
        </w:trPr>
        <w:tc>
          <w:tcPr>
            <w:tcW w:w="1050" w:type="dxa"/>
            <w:shd w:val="clear" w:color="auto" w:fill="auto"/>
            <w:noWrap/>
            <w:vAlign w:val="bottom"/>
            <w:hideMark/>
          </w:tcPr>
          <w:p w14:paraId="04D138B6"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Interior </w:t>
            </w:r>
          </w:p>
        </w:tc>
        <w:tc>
          <w:tcPr>
            <w:tcW w:w="1121" w:type="dxa"/>
            <w:gridSpan w:val="2"/>
            <w:shd w:val="clear" w:color="auto" w:fill="auto"/>
            <w:noWrap/>
            <w:vAlign w:val="bottom"/>
            <w:hideMark/>
          </w:tcPr>
          <w:p w14:paraId="697951E4"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0.2755</w:t>
            </w:r>
          </w:p>
        </w:tc>
        <w:tc>
          <w:tcPr>
            <w:tcW w:w="1203" w:type="dxa"/>
          </w:tcPr>
          <w:p w14:paraId="5B8E93A3" w14:textId="617F5379" w:rsidR="00844188" w:rsidRPr="00FC49F6" w:rsidRDefault="00844188" w:rsidP="0084418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0.238</w:t>
            </w:r>
          </w:p>
        </w:tc>
        <w:tc>
          <w:tcPr>
            <w:tcW w:w="1203" w:type="dxa"/>
            <w:shd w:val="clear" w:color="auto" w:fill="auto"/>
            <w:noWrap/>
            <w:vAlign w:val="bottom"/>
            <w:hideMark/>
          </w:tcPr>
          <w:p w14:paraId="6E47855F" w14:textId="21588261"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0.12</w:t>
            </w:r>
          </w:p>
        </w:tc>
      </w:tr>
      <w:tr w:rsidR="00844188" w:rsidRPr="00FC49F6" w14:paraId="7E8ED0E8" w14:textId="77777777" w:rsidTr="00844188">
        <w:trPr>
          <w:trHeight w:val="300"/>
          <w:jc w:val="center"/>
        </w:trPr>
        <w:tc>
          <w:tcPr>
            <w:tcW w:w="1050" w:type="dxa"/>
            <w:shd w:val="clear" w:color="auto" w:fill="auto"/>
            <w:noWrap/>
            <w:vAlign w:val="bottom"/>
            <w:hideMark/>
          </w:tcPr>
          <w:p w14:paraId="1AC3D475" w14:textId="77777777" w:rsidR="00844188" w:rsidRPr="00FC49F6" w:rsidRDefault="00844188"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Exterior</w:t>
            </w:r>
          </w:p>
        </w:tc>
        <w:tc>
          <w:tcPr>
            <w:tcW w:w="1121" w:type="dxa"/>
            <w:gridSpan w:val="2"/>
            <w:shd w:val="clear" w:color="auto" w:fill="auto"/>
            <w:noWrap/>
            <w:vAlign w:val="bottom"/>
            <w:hideMark/>
          </w:tcPr>
          <w:p w14:paraId="65BA5123" w14:textId="77777777"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0.266</w:t>
            </w:r>
          </w:p>
        </w:tc>
        <w:tc>
          <w:tcPr>
            <w:tcW w:w="1203" w:type="dxa"/>
          </w:tcPr>
          <w:p w14:paraId="5209875A" w14:textId="11012250" w:rsidR="00844188" w:rsidRPr="00FC49F6" w:rsidRDefault="00844188" w:rsidP="00FC49F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0.303</w:t>
            </w:r>
          </w:p>
        </w:tc>
        <w:tc>
          <w:tcPr>
            <w:tcW w:w="1203" w:type="dxa"/>
            <w:shd w:val="clear" w:color="auto" w:fill="auto"/>
            <w:noWrap/>
            <w:vAlign w:val="bottom"/>
            <w:hideMark/>
          </w:tcPr>
          <w:p w14:paraId="37C7943E" w14:textId="07C2AA3C" w:rsidR="00844188" w:rsidRPr="00FC49F6" w:rsidRDefault="00844188"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0.12</w:t>
            </w:r>
          </w:p>
        </w:tc>
      </w:tr>
    </w:tbl>
    <w:p w14:paraId="15531192" w14:textId="77777777" w:rsidR="00FC49F6" w:rsidRPr="00FC49F6" w:rsidRDefault="00FC49F6" w:rsidP="00FC49F6"/>
    <w:p w14:paraId="0EE84478" w14:textId="3DEEC536" w:rsidR="00FC49F6" w:rsidRDefault="00FC49F6">
      <w:pPr>
        <w:rPr>
          <w:rFonts w:eastAsiaTheme="majorEastAsia" w:cs="Arial"/>
          <w:b/>
          <w:bCs/>
          <w:sz w:val="32"/>
          <w:szCs w:val="28"/>
        </w:rPr>
      </w:pPr>
      <w:r w:rsidRPr="00FC49F6">
        <w:rPr>
          <w:rFonts w:ascii="Calibri" w:eastAsia="Times New Roman" w:hAnsi="Calibri" w:cs="Times New Roman"/>
          <w:color w:val="000000"/>
        </w:rPr>
        <w:t>* Small girder spacing dictates the AASHTO distribution factors be calculated using the lever rule.</w:t>
      </w:r>
      <w:r>
        <w:rPr>
          <w:rFonts w:cs="Arial"/>
        </w:rPr>
        <w:br w:type="page"/>
      </w:r>
    </w:p>
    <w:p w14:paraId="7D842A8E" w14:textId="6AF9DEE1" w:rsidR="00870AB1" w:rsidRPr="008335D5" w:rsidRDefault="00870AB1" w:rsidP="00D4124A">
      <w:pPr>
        <w:pStyle w:val="Heading1"/>
        <w:rPr>
          <w:rFonts w:asciiTheme="minorHAnsi" w:hAnsiTheme="minorHAnsi" w:cs="Arial"/>
        </w:rPr>
      </w:pPr>
      <w:r w:rsidRPr="008335D5">
        <w:rPr>
          <w:rFonts w:asciiTheme="minorHAnsi" w:hAnsiTheme="minorHAnsi" w:cs="Arial"/>
        </w:rPr>
        <w:lastRenderedPageBreak/>
        <w:t xml:space="preserve">Appendix </w:t>
      </w:r>
      <w:r w:rsidR="005E29EC">
        <w:rPr>
          <w:rFonts w:asciiTheme="minorHAnsi" w:hAnsiTheme="minorHAnsi" w:cs="Arial"/>
        </w:rPr>
        <w:t>E</w:t>
      </w:r>
      <w:r w:rsidRPr="008335D5">
        <w:rPr>
          <w:rFonts w:asciiTheme="minorHAnsi" w:hAnsiTheme="minorHAnsi" w:cs="Arial"/>
        </w:rPr>
        <w:t xml:space="preserve"> </w:t>
      </w:r>
      <w:r w:rsidR="00D4124A" w:rsidRPr="008335D5">
        <w:rPr>
          <w:rFonts w:asciiTheme="minorHAnsi" w:hAnsiTheme="minorHAnsi" w:cs="Arial"/>
        </w:rPr>
        <w:t>–</w:t>
      </w:r>
      <w:r w:rsidRPr="008335D5">
        <w:rPr>
          <w:rFonts w:asciiTheme="minorHAnsi" w:hAnsiTheme="minorHAnsi" w:cs="Arial"/>
        </w:rPr>
        <w:t xml:space="preserve"> </w:t>
      </w:r>
      <w:r w:rsidR="00D4124A" w:rsidRPr="008335D5">
        <w:rPr>
          <w:rFonts w:asciiTheme="minorHAnsi" w:hAnsiTheme="minorHAnsi" w:cs="Arial"/>
        </w:rPr>
        <w:t xml:space="preserve">Bridge 200 </w:t>
      </w:r>
      <w:r w:rsidRPr="008335D5">
        <w:rPr>
          <w:rFonts w:asciiTheme="minorHAnsi" w:hAnsiTheme="minorHAnsi" w:cs="Arial"/>
        </w:rPr>
        <w:t>Performance Evaluation and Load Rating Analysis</w:t>
      </w:r>
      <w:bookmarkEnd w:id="84"/>
    </w:p>
    <w:p w14:paraId="526194A7" w14:textId="78184523" w:rsidR="00870AB1" w:rsidRPr="008335D5" w:rsidRDefault="00B24633" w:rsidP="00870AB1">
      <w:pPr>
        <w:spacing w:after="0" w:line="240" w:lineRule="auto"/>
        <w:rPr>
          <w:rFonts w:cs="Arial"/>
          <w:b/>
          <w:sz w:val="24"/>
        </w:rPr>
      </w:pPr>
      <w:r w:rsidRPr="008335D5">
        <w:rPr>
          <w:rFonts w:cs="Arial"/>
          <w:b/>
          <w:sz w:val="24"/>
        </w:rPr>
        <w:t>North</w:t>
      </w:r>
      <w:r w:rsidR="009A27B8">
        <w:rPr>
          <w:rFonts w:cs="Arial"/>
          <w:b/>
          <w:sz w:val="24"/>
        </w:rPr>
        <w:t xml:space="preserve">ampton County Bridge </w:t>
      </w:r>
      <w:r w:rsidR="00870AB1" w:rsidRPr="008335D5">
        <w:rPr>
          <w:rFonts w:cs="Arial"/>
          <w:b/>
          <w:sz w:val="24"/>
        </w:rPr>
        <w:t>200</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94"/>
      </w:tblGrid>
      <w:tr w:rsidR="00870AB1" w:rsidRPr="008335D5" w14:paraId="0D7229F3" w14:textId="77777777" w:rsidTr="00870AB1">
        <w:trPr>
          <w:trHeight w:val="260"/>
        </w:trPr>
        <w:tc>
          <w:tcPr>
            <w:tcW w:w="3294" w:type="dxa"/>
          </w:tcPr>
          <w:p w14:paraId="0490A94E" w14:textId="77777777" w:rsidR="00870AB1" w:rsidRPr="008335D5" w:rsidRDefault="00870AB1" w:rsidP="00870AB1">
            <w:pPr>
              <w:tabs>
                <w:tab w:val="left" w:pos="1980"/>
              </w:tabs>
              <w:rPr>
                <w:rFonts w:cs="Arial"/>
              </w:rPr>
            </w:pPr>
            <w:r w:rsidRPr="008335D5">
              <w:rPr>
                <w:rFonts w:cs="Arial"/>
                <w:b/>
              </w:rPr>
              <w:t>BMS No:</w:t>
            </w:r>
          </w:p>
        </w:tc>
        <w:tc>
          <w:tcPr>
            <w:tcW w:w="3294" w:type="dxa"/>
          </w:tcPr>
          <w:p w14:paraId="3CBBD89F" w14:textId="77777777" w:rsidR="00870AB1" w:rsidRPr="008335D5" w:rsidRDefault="00870AB1" w:rsidP="00870AB1">
            <w:pPr>
              <w:tabs>
                <w:tab w:val="left" w:pos="1980"/>
              </w:tabs>
              <w:rPr>
                <w:rFonts w:cs="Arial"/>
              </w:rPr>
            </w:pPr>
            <w:r w:rsidRPr="008335D5">
              <w:rPr>
                <w:rFonts w:cs="Arial"/>
              </w:rPr>
              <w:t>48</w:t>
            </w:r>
            <w:r w:rsidR="00075E05" w:rsidRPr="008335D5">
              <w:rPr>
                <w:rFonts w:cs="Arial"/>
              </w:rPr>
              <w:t xml:space="preserve"> </w:t>
            </w:r>
            <w:r w:rsidRPr="008335D5">
              <w:rPr>
                <w:rFonts w:cs="Arial"/>
              </w:rPr>
              <w:t>7413</w:t>
            </w:r>
            <w:r w:rsidR="00075E05" w:rsidRPr="008335D5">
              <w:rPr>
                <w:rFonts w:cs="Arial"/>
              </w:rPr>
              <w:t xml:space="preserve"> </w:t>
            </w:r>
            <w:r w:rsidRPr="008335D5">
              <w:rPr>
                <w:rFonts w:cs="Arial"/>
              </w:rPr>
              <w:t>0000</w:t>
            </w:r>
            <w:r w:rsidR="00075E05" w:rsidRPr="008335D5">
              <w:rPr>
                <w:rFonts w:cs="Arial"/>
              </w:rPr>
              <w:t xml:space="preserve"> </w:t>
            </w:r>
            <w:r w:rsidRPr="008335D5">
              <w:rPr>
                <w:rFonts w:cs="Arial"/>
              </w:rPr>
              <w:t>9200</w:t>
            </w:r>
          </w:p>
        </w:tc>
      </w:tr>
      <w:tr w:rsidR="00870AB1" w:rsidRPr="008335D5" w14:paraId="3C007372" w14:textId="77777777" w:rsidTr="00870AB1">
        <w:trPr>
          <w:trHeight w:val="70"/>
        </w:trPr>
        <w:tc>
          <w:tcPr>
            <w:tcW w:w="3294" w:type="dxa"/>
          </w:tcPr>
          <w:p w14:paraId="6FC00F1D" w14:textId="77777777" w:rsidR="00870AB1" w:rsidRPr="008335D5" w:rsidRDefault="00870AB1" w:rsidP="00870AB1">
            <w:pPr>
              <w:tabs>
                <w:tab w:val="left" w:pos="1980"/>
              </w:tabs>
              <w:rPr>
                <w:rFonts w:cs="Arial"/>
                <w:b/>
              </w:rPr>
            </w:pPr>
            <w:r w:rsidRPr="008335D5">
              <w:rPr>
                <w:rFonts w:cs="Arial"/>
                <w:b/>
              </w:rPr>
              <w:t>Feature Carried:</w:t>
            </w:r>
          </w:p>
        </w:tc>
        <w:tc>
          <w:tcPr>
            <w:tcW w:w="3294" w:type="dxa"/>
          </w:tcPr>
          <w:p w14:paraId="3610C273" w14:textId="77777777" w:rsidR="00870AB1" w:rsidRPr="008335D5" w:rsidRDefault="00870AB1" w:rsidP="00870AB1">
            <w:pPr>
              <w:tabs>
                <w:tab w:val="left" w:pos="1980"/>
              </w:tabs>
              <w:rPr>
                <w:rFonts w:cs="Arial"/>
              </w:rPr>
            </w:pPr>
            <w:r w:rsidRPr="008335D5">
              <w:rPr>
                <w:rFonts w:cs="Arial"/>
              </w:rPr>
              <w:t>Columba Ave.</w:t>
            </w:r>
          </w:p>
        </w:tc>
      </w:tr>
      <w:tr w:rsidR="00870AB1" w:rsidRPr="008335D5" w14:paraId="6187AD85" w14:textId="77777777" w:rsidTr="00870AB1">
        <w:trPr>
          <w:trHeight w:val="70"/>
        </w:trPr>
        <w:tc>
          <w:tcPr>
            <w:tcW w:w="3294" w:type="dxa"/>
          </w:tcPr>
          <w:p w14:paraId="7859A2B2" w14:textId="77777777" w:rsidR="00870AB1" w:rsidRPr="008335D5" w:rsidRDefault="00870AB1" w:rsidP="00870AB1">
            <w:pPr>
              <w:tabs>
                <w:tab w:val="left" w:pos="1980"/>
              </w:tabs>
              <w:rPr>
                <w:rFonts w:cs="Arial"/>
                <w:b/>
              </w:rPr>
            </w:pPr>
            <w:r w:rsidRPr="008335D5">
              <w:rPr>
                <w:rFonts w:cs="Arial"/>
                <w:b/>
              </w:rPr>
              <w:t>Feature Intersected:</w:t>
            </w:r>
          </w:p>
        </w:tc>
        <w:tc>
          <w:tcPr>
            <w:tcW w:w="3294" w:type="dxa"/>
          </w:tcPr>
          <w:p w14:paraId="21C36F0B" w14:textId="77777777" w:rsidR="00870AB1" w:rsidRPr="008335D5" w:rsidRDefault="00870AB1" w:rsidP="00870AB1">
            <w:pPr>
              <w:tabs>
                <w:tab w:val="left" w:pos="1980"/>
              </w:tabs>
              <w:rPr>
                <w:rFonts w:cs="Arial"/>
              </w:rPr>
            </w:pPr>
            <w:proofErr w:type="spellStart"/>
            <w:r w:rsidRPr="008335D5">
              <w:rPr>
                <w:rFonts w:cs="Arial"/>
              </w:rPr>
              <w:t>Roseto</w:t>
            </w:r>
            <w:proofErr w:type="spellEnd"/>
            <w:r w:rsidRPr="008335D5">
              <w:rPr>
                <w:rFonts w:cs="Arial"/>
              </w:rPr>
              <w:t xml:space="preserve"> Creek</w:t>
            </w:r>
          </w:p>
        </w:tc>
      </w:tr>
      <w:tr w:rsidR="00870AB1" w:rsidRPr="008335D5" w14:paraId="3E7984CD" w14:textId="77777777" w:rsidTr="00870AB1">
        <w:trPr>
          <w:trHeight w:val="233"/>
        </w:trPr>
        <w:tc>
          <w:tcPr>
            <w:tcW w:w="3294" w:type="dxa"/>
          </w:tcPr>
          <w:p w14:paraId="2D18ADD2" w14:textId="77777777" w:rsidR="00870AB1" w:rsidRPr="008335D5" w:rsidRDefault="00870AB1" w:rsidP="00870AB1">
            <w:pPr>
              <w:tabs>
                <w:tab w:val="left" w:pos="1980"/>
              </w:tabs>
              <w:rPr>
                <w:rFonts w:cs="Arial"/>
              </w:rPr>
            </w:pPr>
            <w:r w:rsidRPr="008335D5">
              <w:rPr>
                <w:rFonts w:cs="Arial"/>
                <w:b/>
              </w:rPr>
              <w:t>Structure Type:</w:t>
            </w:r>
          </w:p>
        </w:tc>
        <w:tc>
          <w:tcPr>
            <w:tcW w:w="3294" w:type="dxa"/>
          </w:tcPr>
          <w:p w14:paraId="26D11759" w14:textId="77777777" w:rsidR="00870AB1" w:rsidRPr="008335D5" w:rsidRDefault="00870AB1" w:rsidP="00870AB1">
            <w:pPr>
              <w:tabs>
                <w:tab w:val="left" w:pos="1980"/>
              </w:tabs>
              <w:rPr>
                <w:rFonts w:cs="Arial"/>
              </w:rPr>
            </w:pPr>
            <w:r w:rsidRPr="008335D5">
              <w:rPr>
                <w:rFonts w:cs="Arial"/>
              </w:rPr>
              <w:t>Concrete Encased Multi-Girder</w:t>
            </w:r>
          </w:p>
        </w:tc>
      </w:tr>
      <w:tr w:rsidR="00870AB1" w:rsidRPr="008335D5" w14:paraId="3034B23A" w14:textId="77777777" w:rsidTr="00870AB1">
        <w:trPr>
          <w:trHeight w:val="70"/>
        </w:trPr>
        <w:tc>
          <w:tcPr>
            <w:tcW w:w="3294" w:type="dxa"/>
          </w:tcPr>
          <w:p w14:paraId="56E893A6" w14:textId="77777777" w:rsidR="00870AB1" w:rsidRPr="008335D5" w:rsidRDefault="00870AB1" w:rsidP="00870AB1">
            <w:pPr>
              <w:tabs>
                <w:tab w:val="left" w:pos="1980"/>
              </w:tabs>
              <w:rPr>
                <w:rFonts w:cs="Arial"/>
                <w:b/>
              </w:rPr>
            </w:pPr>
          </w:p>
        </w:tc>
        <w:tc>
          <w:tcPr>
            <w:tcW w:w="3294" w:type="dxa"/>
          </w:tcPr>
          <w:p w14:paraId="337525B7" w14:textId="77777777" w:rsidR="00870AB1" w:rsidRPr="008335D5" w:rsidRDefault="00870AB1" w:rsidP="00870AB1">
            <w:pPr>
              <w:tabs>
                <w:tab w:val="left" w:pos="1980"/>
              </w:tabs>
              <w:rPr>
                <w:rFonts w:cs="Arial"/>
              </w:rPr>
            </w:pPr>
          </w:p>
        </w:tc>
      </w:tr>
      <w:tr w:rsidR="00870AB1" w:rsidRPr="008335D5" w14:paraId="06BD927E" w14:textId="77777777" w:rsidTr="00870AB1">
        <w:trPr>
          <w:trHeight w:val="70"/>
        </w:trPr>
        <w:tc>
          <w:tcPr>
            <w:tcW w:w="3294" w:type="dxa"/>
          </w:tcPr>
          <w:p w14:paraId="70A61F41" w14:textId="77777777" w:rsidR="00870AB1" w:rsidRPr="008335D5" w:rsidRDefault="00870AB1" w:rsidP="00870AB1">
            <w:pPr>
              <w:tabs>
                <w:tab w:val="left" w:pos="1980"/>
              </w:tabs>
              <w:rPr>
                <w:rFonts w:cs="Arial"/>
                <w:b/>
              </w:rPr>
            </w:pPr>
            <w:r w:rsidRPr="008335D5">
              <w:rPr>
                <w:rFonts w:cs="Arial"/>
                <w:b/>
              </w:rPr>
              <w:t>Test Date:</w:t>
            </w:r>
          </w:p>
        </w:tc>
        <w:tc>
          <w:tcPr>
            <w:tcW w:w="3294" w:type="dxa"/>
          </w:tcPr>
          <w:p w14:paraId="3009E5B1" w14:textId="77777777" w:rsidR="00870AB1" w:rsidRPr="008335D5" w:rsidRDefault="00870AB1" w:rsidP="00870AB1">
            <w:pPr>
              <w:tabs>
                <w:tab w:val="left" w:pos="1980"/>
              </w:tabs>
              <w:rPr>
                <w:rFonts w:cs="Arial"/>
                <w:b/>
              </w:rPr>
            </w:pPr>
            <w:r w:rsidRPr="008335D5">
              <w:rPr>
                <w:rFonts w:cs="Arial"/>
              </w:rPr>
              <w:t>11/05/2014</w:t>
            </w:r>
          </w:p>
        </w:tc>
      </w:tr>
      <w:tr w:rsidR="00870AB1" w:rsidRPr="008335D5" w14:paraId="1D4ED4F5" w14:textId="77777777" w:rsidTr="00870AB1">
        <w:trPr>
          <w:trHeight w:val="70"/>
        </w:trPr>
        <w:tc>
          <w:tcPr>
            <w:tcW w:w="3294" w:type="dxa"/>
          </w:tcPr>
          <w:p w14:paraId="31A9A16C" w14:textId="77777777" w:rsidR="00870AB1" w:rsidRPr="008335D5" w:rsidRDefault="00870AB1" w:rsidP="00870AB1">
            <w:pPr>
              <w:tabs>
                <w:tab w:val="left" w:pos="1980"/>
              </w:tabs>
              <w:rPr>
                <w:rFonts w:cs="Arial"/>
                <w:b/>
              </w:rPr>
            </w:pPr>
            <w:r w:rsidRPr="008335D5">
              <w:rPr>
                <w:rFonts w:cs="Arial"/>
                <w:b/>
              </w:rPr>
              <w:t>Test Type:</w:t>
            </w:r>
          </w:p>
        </w:tc>
        <w:tc>
          <w:tcPr>
            <w:tcW w:w="3294" w:type="dxa"/>
          </w:tcPr>
          <w:p w14:paraId="53A2882C" w14:textId="77777777" w:rsidR="00870AB1" w:rsidRPr="008335D5" w:rsidRDefault="00870AB1" w:rsidP="00870AB1">
            <w:pPr>
              <w:tabs>
                <w:tab w:val="left" w:pos="1980"/>
              </w:tabs>
              <w:rPr>
                <w:rFonts w:cs="Arial"/>
                <w:b/>
              </w:rPr>
            </w:pPr>
            <w:r w:rsidRPr="008335D5">
              <w:rPr>
                <w:rFonts w:cs="Arial"/>
              </w:rPr>
              <w:t>Dynamic Test</w:t>
            </w:r>
          </w:p>
        </w:tc>
      </w:tr>
      <w:tr w:rsidR="00870AB1" w:rsidRPr="008335D5" w14:paraId="196CF78B" w14:textId="77777777" w:rsidTr="00870AB1">
        <w:trPr>
          <w:trHeight w:val="70"/>
        </w:trPr>
        <w:tc>
          <w:tcPr>
            <w:tcW w:w="3294" w:type="dxa"/>
          </w:tcPr>
          <w:p w14:paraId="744C6DBA" w14:textId="77777777" w:rsidR="00870AB1" w:rsidRPr="008335D5" w:rsidRDefault="00870AB1" w:rsidP="00870AB1">
            <w:pPr>
              <w:tabs>
                <w:tab w:val="left" w:pos="1980"/>
              </w:tabs>
              <w:rPr>
                <w:rFonts w:cs="Arial"/>
                <w:b/>
              </w:rPr>
            </w:pPr>
            <w:r w:rsidRPr="008335D5">
              <w:rPr>
                <w:rFonts w:cs="Arial"/>
                <w:b/>
              </w:rPr>
              <w:t>Analysis and Rating Method:</w:t>
            </w:r>
          </w:p>
        </w:tc>
        <w:tc>
          <w:tcPr>
            <w:tcW w:w="3294" w:type="dxa"/>
          </w:tcPr>
          <w:p w14:paraId="331A77A6" w14:textId="77777777" w:rsidR="00870AB1" w:rsidRPr="008335D5" w:rsidRDefault="00870AB1" w:rsidP="00870AB1">
            <w:pPr>
              <w:tabs>
                <w:tab w:val="left" w:pos="1980"/>
              </w:tabs>
              <w:rPr>
                <w:rFonts w:cs="Arial"/>
              </w:rPr>
            </w:pPr>
            <w:r w:rsidRPr="008335D5">
              <w:rPr>
                <w:rFonts w:cs="Arial"/>
              </w:rPr>
              <w:t>AASHTO LRFR</w:t>
            </w:r>
          </w:p>
        </w:tc>
      </w:tr>
    </w:tbl>
    <w:p w14:paraId="21B5666A" w14:textId="77777777" w:rsidR="00870AB1" w:rsidRPr="008335D5" w:rsidRDefault="00870AB1" w:rsidP="00870AB1">
      <w:pPr>
        <w:spacing w:line="240" w:lineRule="auto"/>
        <w:rPr>
          <w:rFonts w:cs="Arial"/>
          <w:sz w:val="24"/>
          <w:szCs w:val="28"/>
        </w:rPr>
      </w:pPr>
    </w:p>
    <w:p w14:paraId="4726B238" w14:textId="77777777" w:rsidR="00870AB1" w:rsidRPr="008335D5" w:rsidRDefault="00870AB1" w:rsidP="00870AB1">
      <w:pPr>
        <w:spacing w:line="240" w:lineRule="auto"/>
        <w:rPr>
          <w:rFonts w:cs="Arial"/>
          <w:i/>
          <w:sz w:val="24"/>
          <w:szCs w:val="28"/>
        </w:rPr>
      </w:pPr>
    </w:p>
    <w:p w14:paraId="328FF3A6" w14:textId="77777777" w:rsidR="00870AB1" w:rsidRPr="008335D5" w:rsidRDefault="00870AB1" w:rsidP="00870AB1">
      <w:pPr>
        <w:spacing w:line="240" w:lineRule="auto"/>
        <w:rPr>
          <w:rFonts w:cs="Arial"/>
          <w:i/>
          <w:sz w:val="24"/>
          <w:szCs w:val="28"/>
        </w:rPr>
      </w:pPr>
    </w:p>
    <w:p w14:paraId="5782F0F5" w14:textId="77777777" w:rsidR="00870AB1" w:rsidRPr="008335D5" w:rsidRDefault="00870AB1" w:rsidP="00870AB1">
      <w:pPr>
        <w:spacing w:after="0" w:line="240" w:lineRule="auto"/>
        <w:rPr>
          <w:rFonts w:cs="Arial"/>
          <w:b/>
          <w:sz w:val="28"/>
          <w:szCs w:val="28"/>
          <w:u w:val="single"/>
        </w:rPr>
      </w:pPr>
    </w:p>
    <w:p w14:paraId="5562D60C" w14:textId="77777777" w:rsidR="00870AB1" w:rsidRPr="008335D5" w:rsidRDefault="00870AB1" w:rsidP="00870AB1">
      <w:pPr>
        <w:spacing w:after="0" w:line="240" w:lineRule="auto"/>
        <w:rPr>
          <w:rFonts w:cs="Arial"/>
          <w:b/>
          <w:sz w:val="28"/>
          <w:szCs w:val="28"/>
          <w:u w:val="single"/>
        </w:rPr>
      </w:pPr>
    </w:p>
    <w:p w14:paraId="665A83BF" w14:textId="77777777" w:rsidR="003D3084" w:rsidRPr="008335D5" w:rsidRDefault="003D3084" w:rsidP="003D3084">
      <w:r w:rsidRPr="008335D5">
        <w:fldChar w:fldCharType="begin"/>
      </w:r>
      <w:r w:rsidRPr="008335D5">
        <w:instrText xml:space="preserve"> LINK Excel.Sheet.12 "C:\\Users\\Nick\\Desktop\\Research\\Projects\\NHC\\Documents\\UpdatedModelRatings_Bridge63.xlsx" "Span 3 Ratings!R29C12:R34C22" \a \f 4 \h  \* MERGEFORMAT </w:instrText>
      </w:r>
      <w:r w:rsidRPr="008335D5">
        <w:fldChar w:fldCharType="separate"/>
      </w:r>
    </w:p>
    <w:p w14:paraId="47320E47" w14:textId="0F7F6040" w:rsidR="003D3084" w:rsidRPr="003D3084" w:rsidRDefault="003D3084" w:rsidP="003D3084">
      <w:pPr>
        <w:pStyle w:val="Caption"/>
        <w:keepNext/>
        <w:spacing w:before="180" w:after="240"/>
        <w:ind w:left="86"/>
        <w:jc w:val="center"/>
        <w:rPr>
          <w:rFonts w:cs="Arial"/>
        </w:rPr>
      </w:pPr>
      <w:r w:rsidRPr="008335D5">
        <w:rPr>
          <w:rFonts w:cs="Arial"/>
        </w:rPr>
        <w:fldChar w:fldCharType="end"/>
      </w:r>
      <w:r w:rsidRPr="008335D5">
        <w:rPr>
          <w:rFonts w:cs="Arial"/>
        </w:rPr>
        <w:t xml:space="preserve"> Table </w:t>
      </w:r>
      <w:r>
        <w:rPr>
          <w:rFonts w:cs="Arial"/>
        </w:rPr>
        <w:t>1</w:t>
      </w:r>
      <w:r w:rsidRPr="008335D5">
        <w:rPr>
          <w:rFonts w:cs="Arial"/>
        </w:rPr>
        <w:t xml:space="preserve">. </w:t>
      </w:r>
      <w:r w:rsidRPr="00194361">
        <w:rPr>
          <w:rFonts w:cs="Arial"/>
          <w:i/>
        </w:rPr>
        <w:t>A Priori</w:t>
      </w:r>
      <w:r>
        <w:rPr>
          <w:rFonts w:cs="Arial"/>
        </w:rPr>
        <w:t xml:space="preserve"> and </w:t>
      </w:r>
      <w:r w:rsidRPr="008335D5">
        <w:rPr>
          <w:rFonts w:cs="Arial"/>
        </w:rPr>
        <w:t xml:space="preserve">Calibrated </w:t>
      </w:r>
      <w:r>
        <w:rPr>
          <w:rFonts w:cs="Arial"/>
        </w:rPr>
        <w:t xml:space="preserve">Model Load Ratings under </w:t>
      </w:r>
      <w:r w:rsidRPr="008335D5">
        <w:rPr>
          <w:rFonts w:cs="Arial"/>
        </w:rPr>
        <w:t>AAHSTO HL-93 for Bridge 200.</w:t>
      </w:r>
    </w:p>
    <w:tbl>
      <w:tblPr>
        <w:tblW w:w="4471" w:type="dxa"/>
        <w:jc w:val="center"/>
        <w:tblInd w:w="93" w:type="dxa"/>
        <w:tblLook w:val="04A0" w:firstRow="1" w:lastRow="0" w:firstColumn="1" w:lastColumn="0" w:noHBand="0" w:noVBand="1"/>
      </w:tblPr>
      <w:tblGrid>
        <w:gridCol w:w="2280"/>
        <w:gridCol w:w="1078"/>
        <w:gridCol w:w="1113"/>
      </w:tblGrid>
      <w:tr w:rsidR="00BD616C" w:rsidRPr="00BD616C" w14:paraId="53CD4159" w14:textId="77777777" w:rsidTr="00BD616C">
        <w:trPr>
          <w:trHeight w:val="315"/>
          <w:jc w:val="center"/>
        </w:trPr>
        <w:tc>
          <w:tcPr>
            <w:tcW w:w="2280"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7EE0F1DD" w14:textId="48E1A769" w:rsidR="00BD616C" w:rsidRPr="00BD616C" w:rsidRDefault="00BD616C" w:rsidP="001719B5">
            <w:pPr>
              <w:spacing w:after="0" w:line="240" w:lineRule="auto"/>
              <w:jc w:val="center"/>
              <w:rPr>
                <w:rFonts w:ascii="Calibri" w:eastAsia="Times New Roman" w:hAnsi="Calibri" w:cs="Times New Roman"/>
                <w:b/>
                <w:bCs/>
                <w:color w:val="000000"/>
              </w:rPr>
            </w:pPr>
            <w:r w:rsidRPr="00BD616C">
              <w:rPr>
                <w:rFonts w:ascii="Calibri" w:eastAsia="Times New Roman" w:hAnsi="Calibri" w:cs="Times New Roman"/>
                <w:b/>
                <w:bCs/>
                <w:color w:val="000000"/>
              </w:rPr>
              <w:t xml:space="preserve">Bridge </w:t>
            </w:r>
            <w:r w:rsidR="001719B5">
              <w:rPr>
                <w:rFonts w:ascii="Calibri" w:eastAsia="Times New Roman" w:hAnsi="Calibri" w:cs="Times New Roman"/>
                <w:b/>
                <w:bCs/>
                <w:color w:val="000000"/>
              </w:rPr>
              <w:t>200</w:t>
            </w:r>
          </w:p>
        </w:tc>
        <w:tc>
          <w:tcPr>
            <w:tcW w:w="2191"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16ABB1B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Span 1</w:t>
            </w:r>
          </w:p>
        </w:tc>
      </w:tr>
      <w:tr w:rsidR="00BD616C" w:rsidRPr="00BD616C" w14:paraId="315734F7" w14:textId="77777777" w:rsidTr="00BD616C">
        <w:trPr>
          <w:trHeight w:val="330"/>
          <w:jc w:val="center"/>
        </w:trPr>
        <w:tc>
          <w:tcPr>
            <w:tcW w:w="2280" w:type="dxa"/>
            <w:vMerge/>
            <w:tcBorders>
              <w:top w:val="single" w:sz="8" w:space="0" w:color="auto"/>
              <w:left w:val="single" w:sz="8" w:space="0" w:color="auto"/>
              <w:bottom w:val="double" w:sz="6" w:space="0" w:color="000000"/>
              <w:right w:val="single" w:sz="8" w:space="0" w:color="auto"/>
            </w:tcBorders>
            <w:vAlign w:val="center"/>
            <w:hideMark/>
          </w:tcPr>
          <w:p w14:paraId="0450CFF3" w14:textId="77777777" w:rsidR="00BD616C" w:rsidRPr="00BD616C" w:rsidRDefault="00BD616C" w:rsidP="00BD616C">
            <w:pPr>
              <w:spacing w:after="0" w:line="240" w:lineRule="auto"/>
              <w:jc w:val="center"/>
              <w:rPr>
                <w:rFonts w:ascii="Calibri" w:eastAsia="Times New Roman" w:hAnsi="Calibri" w:cs="Times New Roman"/>
                <w:b/>
                <w:bCs/>
                <w:color w:val="000000"/>
              </w:rPr>
            </w:pPr>
          </w:p>
        </w:tc>
        <w:tc>
          <w:tcPr>
            <w:tcW w:w="1078" w:type="dxa"/>
            <w:tcBorders>
              <w:top w:val="nil"/>
              <w:left w:val="nil"/>
              <w:bottom w:val="double" w:sz="6" w:space="0" w:color="auto"/>
              <w:right w:val="single" w:sz="4" w:space="0" w:color="auto"/>
            </w:tcBorders>
            <w:shd w:val="clear" w:color="auto" w:fill="auto"/>
            <w:noWrap/>
            <w:vAlign w:val="center"/>
            <w:hideMark/>
          </w:tcPr>
          <w:p w14:paraId="2B463DDF"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Inventory</w:t>
            </w:r>
          </w:p>
        </w:tc>
        <w:tc>
          <w:tcPr>
            <w:tcW w:w="1113" w:type="dxa"/>
            <w:tcBorders>
              <w:top w:val="nil"/>
              <w:left w:val="nil"/>
              <w:bottom w:val="double" w:sz="6" w:space="0" w:color="auto"/>
              <w:right w:val="single" w:sz="8" w:space="0" w:color="auto"/>
            </w:tcBorders>
            <w:shd w:val="clear" w:color="auto" w:fill="auto"/>
            <w:noWrap/>
            <w:vAlign w:val="center"/>
            <w:hideMark/>
          </w:tcPr>
          <w:p w14:paraId="40C06E60"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Operating</w:t>
            </w:r>
          </w:p>
        </w:tc>
      </w:tr>
      <w:tr w:rsidR="00BD616C" w:rsidRPr="00BD616C" w14:paraId="1F28740B" w14:textId="77777777" w:rsidTr="00BD616C">
        <w:trPr>
          <w:trHeight w:val="330"/>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30469755" w14:textId="6284EF73"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A-Priori</w:t>
            </w:r>
          </w:p>
        </w:tc>
      </w:tr>
      <w:tr w:rsidR="00BD616C" w:rsidRPr="00BD616C" w14:paraId="7694426D" w14:textId="77777777" w:rsidTr="00BD616C">
        <w:trPr>
          <w:trHeight w:val="330"/>
          <w:jc w:val="center"/>
        </w:trPr>
        <w:tc>
          <w:tcPr>
            <w:tcW w:w="2280" w:type="dxa"/>
            <w:tcBorders>
              <w:top w:val="nil"/>
              <w:left w:val="single" w:sz="8" w:space="0" w:color="auto"/>
              <w:bottom w:val="nil"/>
              <w:right w:val="nil"/>
            </w:tcBorders>
            <w:shd w:val="clear" w:color="auto" w:fill="auto"/>
            <w:noWrap/>
            <w:vAlign w:val="center"/>
            <w:hideMark/>
          </w:tcPr>
          <w:p w14:paraId="6DF88D81"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735980F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1.56</w:t>
            </w:r>
          </w:p>
        </w:tc>
        <w:tc>
          <w:tcPr>
            <w:tcW w:w="1113" w:type="dxa"/>
            <w:tcBorders>
              <w:top w:val="nil"/>
              <w:left w:val="nil"/>
              <w:bottom w:val="nil"/>
              <w:right w:val="single" w:sz="8" w:space="0" w:color="auto"/>
            </w:tcBorders>
            <w:shd w:val="clear" w:color="auto" w:fill="auto"/>
            <w:noWrap/>
            <w:vAlign w:val="center"/>
            <w:hideMark/>
          </w:tcPr>
          <w:p w14:paraId="4BB4EA7B"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2.02</w:t>
            </w:r>
          </w:p>
        </w:tc>
      </w:tr>
      <w:tr w:rsidR="00BD616C" w:rsidRPr="00BD616C" w14:paraId="7146343E"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hideMark/>
          </w:tcPr>
          <w:p w14:paraId="30C55652"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1D8D51E5"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1.28</w:t>
            </w:r>
          </w:p>
        </w:tc>
        <w:tc>
          <w:tcPr>
            <w:tcW w:w="1113" w:type="dxa"/>
            <w:tcBorders>
              <w:top w:val="nil"/>
              <w:left w:val="nil"/>
              <w:bottom w:val="nil"/>
              <w:right w:val="single" w:sz="8" w:space="0" w:color="auto"/>
            </w:tcBorders>
            <w:shd w:val="clear" w:color="auto" w:fill="auto"/>
            <w:noWrap/>
            <w:vAlign w:val="center"/>
            <w:hideMark/>
          </w:tcPr>
          <w:p w14:paraId="518B8A51"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1.67</w:t>
            </w:r>
          </w:p>
        </w:tc>
      </w:tr>
      <w:tr w:rsidR="00FC49F6" w:rsidRPr="00BD616C" w14:paraId="1BA8DD9D"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tcPr>
          <w:p w14:paraId="224D0310" w14:textId="6AFBBB16" w:rsidR="00FC49F6" w:rsidRPr="00BD616C" w:rsidRDefault="00FC49F6"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7F7B4CAF" w14:textId="07FF2F74"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2.00</w:t>
            </w:r>
          </w:p>
        </w:tc>
        <w:tc>
          <w:tcPr>
            <w:tcW w:w="1113" w:type="dxa"/>
            <w:tcBorders>
              <w:top w:val="nil"/>
              <w:left w:val="nil"/>
              <w:bottom w:val="nil"/>
              <w:right w:val="single" w:sz="8" w:space="0" w:color="auto"/>
            </w:tcBorders>
            <w:shd w:val="clear" w:color="auto" w:fill="auto"/>
            <w:noWrap/>
            <w:vAlign w:val="center"/>
          </w:tcPr>
          <w:p w14:paraId="3839C78A" w14:textId="63CC1E93"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3.33</w:t>
            </w:r>
          </w:p>
        </w:tc>
      </w:tr>
      <w:tr w:rsidR="00BD616C" w:rsidRPr="00BD616C" w14:paraId="7B93C087" w14:textId="77777777" w:rsidTr="00BD616C">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2D4F212A"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4FB81EA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0.13</w:t>
            </w:r>
          </w:p>
        </w:tc>
        <w:tc>
          <w:tcPr>
            <w:tcW w:w="1113" w:type="dxa"/>
            <w:tcBorders>
              <w:top w:val="nil"/>
              <w:left w:val="nil"/>
              <w:bottom w:val="double" w:sz="6" w:space="0" w:color="auto"/>
              <w:right w:val="single" w:sz="8" w:space="0" w:color="auto"/>
            </w:tcBorders>
            <w:shd w:val="clear" w:color="auto" w:fill="auto"/>
            <w:noWrap/>
            <w:vAlign w:val="center"/>
            <w:hideMark/>
          </w:tcPr>
          <w:p w14:paraId="657CB0B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2.32</w:t>
            </w:r>
          </w:p>
        </w:tc>
      </w:tr>
      <w:tr w:rsidR="00BD616C" w:rsidRPr="00BD616C" w14:paraId="15C80575" w14:textId="77777777" w:rsidTr="00BD616C">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677BDC87" w14:textId="49390FBA"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Composite</w:t>
            </w:r>
          </w:p>
        </w:tc>
      </w:tr>
      <w:tr w:rsidR="00BD616C" w:rsidRPr="00BD616C" w14:paraId="328B46CA" w14:textId="77777777" w:rsidTr="00BD616C">
        <w:trPr>
          <w:trHeight w:val="300"/>
          <w:jc w:val="center"/>
        </w:trPr>
        <w:tc>
          <w:tcPr>
            <w:tcW w:w="2280" w:type="dxa"/>
            <w:tcBorders>
              <w:top w:val="nil"/>
              <w:left w:val="single" w:sz="8" w:space="0" w:color="auto"/>
              <w:bottom w:val="nil"/>
              <w:right w:val="nil"/>
            </w:tcBorders>
            <w:shd w:val="clear" w:color="auto" w:fill="auto"/>
            <w:noWrap/>
            <w:vAlign w:val="center"/>
            <w:hideMark/>
          </w:tcPr>
          <w:p w14:paraId="358607E3"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nil"/>
              <w:right w:val="single" w:sz="4" w:space="0" w:color="auto"/>
            </w:tcBorders>
            <w:shd w:val="clear" w:color="auto" w:fill="auto"/>
            <w:noWrap/>
            <w:vAlign w:val="center"/>
            <w:hideMark/>
          </w:tcPr>
          <w:p w14:paraId="71E953A6"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1.67</w:t>
            </w:r>
          </w:p>
        </w:tc>
        <w:tc>
          <w:tcPr>
            <w:tcW w:w="1113" w:type="dxa"/>
            <w:tcBorders>
              <w:top w:val="nil"/>
              <w:left w:val="nil"/>
              <w:bottom w:val="nil"/>
              <w:right w:val="single" w:sz="8" w:space="0" w:color="auto"/>
            </w:tcBorders>
            <w:shd w:val="clear" w:color="auto" w:fill="auto"/>
            <w:noWrap/>
            <w:vAlign w:val="center"/>
            <w:hideMark/>
          </w:tcPr>
          <w:p w14:paraId="1F3AEC63"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2.17</w:t>
            </w:r>
          </w:p>
        </w:tc>
      </w:tr>
      <w:tr w:rsidR="00BD616C" w:rsidRPr="00BD616C" w14:paraId="62E79B98"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hideMark/>
          </w:tcPr>
          <w:p w14:paraId="24278F66" w14:textId="77777777" w:rsidR="00BD616C" w:rsidRPr="00BD616C" w:rsidRDefault="00BD616C"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Service II LRFR</w:t>
            </w:r>
          </w:p>
        </w:tc>
        <w:tc>
          <w:tcPr>
            <w:tcW w:w="1078" w:type="dxa"/>
            <w:tcBorders>
              <w:top w:val="nil"/>
              <w:left w:val="single" w:sz="8" w:space="0" w:color="auto"/>
              <w:bottom w:val="nil"/>
              <w:right w:val="single" w:sz="4" w:space="0" w:color="auto"/>
            </w:tcBorders>
            <w:shd w:val="clear" w:color="auto" w:fill="auto"/>
            <w:noWrap/>
            <w:vAlign w:val="center"/>
            <w:hideMark/>
          </w:tcPr>
          <w:p w14:paraId="1CB4F1A2"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1.40</w:t>
            </w:r>
          </w:p>
        </w:tc>
        <w:tc>
          <w:tcPr>
            <w:tcW w:w="1113" w:type="dxa"/>
            <w:tcBorders>
              <w:top w:val="nil"/>
              <w:left w:val="nil"/>
              <w:bottom w:val="nil"/>
              <w:right w:val="single" w:sz="8" w:space="0" w:color="auto"/>
            </w:tcBorders>
            <w:shd w:val="clear" w:color="auto" w:fill="auto"/>
            <w:noWrap/>
            <w:vAlign w:val="center"/>
            <w:hideMark/>
          </w:tcPr>
          <w:p w14:paraId="64A68274" w14:textId="77777777" w:rsidR="00BD616C" w:rsidRPr="00BD616C" w:rsidRDefault="00BD616C"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1.82</w:t>
            </w:r>
          </w:p>
        </w:tc>
      </w:tr>
      <w:tr w:rsidR="00FC49F6" w:rsidRPr="00BD616C" w14:paraId="381654EB" w14:textId="77777777" w:rsidTr="00BD616C">
        <w:trPr>
          <w:trHeight w:val="289"/>
          <w:jc w:val="center"/>
        </w:trPr>
        <w:tc>
          <w:tcPr>
            <w:tcW w:w="2280" w:type="dxa"/>
            <w:tcBorders>
              <w:top w:val="nil"/>
              <w:left w:val="single" w:sz="8" w:space="0" w:color="auto"/>
              <w:bottom w:val="nil"/>
              <w:right w:val="nil"/>
            </w:tcBorders>
            <w:shd w:val="clear" w:color="auto" w:fill="auto"/>
            <w:noWrap/>
            <w:vAlign w:val="center"/>
          </w:tcPr>
          <w:p w14:paraId="02E23162" w14:textId="5AD712F5" w:rsidR="00FC49F6" w:rsidRPr="00BD616C" w:rsidRDefault="00FC49F6" w:rsidP="00BD616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Strength I LFR</w:t>
            </w:r>
          </w:p>
        </w:tc>
        <w:tc>
          <w:tcPr>
            <w:tcW w:w="1078" w:type="dxa"/>
            <w:tcBorders>
              <w:top w:val="nil"/>
              <w:left w:val="single" w:sz="8" w:space="0" w:color="auto"/>
              <w:bottom w:val="nil"/>
              <w:right w:val="single" w:sz="4" w:space="0" w:color="auto"/>
            </w:tcBorders>
            <w:shd w:val="clear" w:color="auto" w:fill="auto"/>
            <w:noWrap/>
            <w:vAlign w:val="center"/>
          </w:tcPr>
          <w:p w14:paraId="3A8D3E3D" w14:textId="28BDD867"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2.54</w:t>
            </w:r>
          </w:p>
        </w:tc>
        <w:tc>
          <w:tcPr>
            <w:tcW w:w="1113" w:type="dxa"/>
            <w:tcBorders>
              <w:top w:val="nil"/>
              <w:left w:val="nil"/>
              <w:bottom w:val="nil"/>
              <w:right w:val="single" w:sz="8" w:space="0" w:color="auto"/>
            </w:tcBorders>
            <w:shd w:val="clear" w:color="auto" w:fill="auto"/>
            <w:noWrap/>
            <w:vAlign w:val="center"/>
          </w:tcPr>
          <w:p w14:paraId="5799887F" w14:textId="1623A995" w:rsidR="00FC49F6" w:rsidRPr="00BD616C" w:rsidRDefault="00FC49F6" w:rsidP="00BD616C">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4.24</w:t>
            </w:r>
          </w:p>
        </w:tc>
      </w:tr>
      <w:tr w:rsidR="00FC49F6" w:rsidRPr="00BD616C" w14:paraId="4409F0DA" w14:textId="77777777" w:rsidTr="00BD616C">
        <w:trPr>
          <w:trHeight w:val="300"/>
          <w:jc w:val="center"/>
        </w:trPr>
        <w:tc>
          <w:tcPr>
            <w:tcW w:w="2280" w:type="dxa"/>
            <w:tcBorders>
              <w:top w:val="nil"/>
              <w:left w:val="single" w:sz="8" w:space="0" w:color="auto"/>
              <w:bottom w:val="double" w:sz="6" w:space="0" w:color="auto"/>
              <w:right w:val="nil"/>
            </w:tcBorders>
            <w:shd w:val="clear" w:color="auto" w:fill="auto"/>
            <w:noWrap/>
            <w:vAlign w:val="center"/>
            <w:hideMark/>
          </w:tcPr>
          <w:p w14:paraId="6A48EEEE" w14:textId="77777777" w:rsidR="00FC49F6" w:rsidRPr="00BD616C" w:rsidRDefault="00FC49F6"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ASR</w:t>
            </w:r>
          </w:p>
        </w:tc>
        <w:tc>
          <w:tcPr>
            <w:tcW w:w="1078" w:type="dxa"/>
            <w:tcBorders>
              <w:top w:val="nil"/>
              <w:left w:val="single" w:sz="8" w:space="0" w:color="auto"/>
              <w:bottom w:val="double" w:sz="6" w:space="0" w:color="auto"/>
              <w:right w:val="single" w:sz="4" w:space="0" w:color="auto"/>
            </w:tcBorders>
            <w:shd w:val="clear" w:color="auto" w:fill="auto"/>
            <w:noWrap/>
            <w:vAlign w:val="center"/>
            <w:hideMark/>
          </w:tcPr>
          <w:p w14:paraId="0B032311"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0.30</w:t>
            </w:r>
          </w:p>
        </w:tc>
        <w:tc>
          <w:tcPr>
            <w:tcW w:w="1113" w:type="dxa"/>
            <w:tcBorders>
              <w:top w:val="nil"/>
              <w:left w:val="nil"/>
              <w:bottom w:val="double" w:sz="6" w:space="0" w:color="auto"/>
              <w:right w:val="single" w:sz="8" w:space="0" w:color="auto"/>
            </w:tcBorders>
            <w:shd w:val="clear" w:color="auto" w:fill="auto"/>
            <w:noWrap/>
            <w:vAlign w:val="center"/>
            <w:hideMark/>
          </w:tcPr>
          <w:p w14:paraId="1264E74B"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2.33</w:t>
            </w:r>
          </w:p>
        </w:tc>
      </w:tr>
      <w:tr w:rsidR="00FC49F6" w:rsidRPr="00BD616C" w14:paraId="45926765" w14:textId="77777777" w:rsidTr="00BD616C">
        <w:trPr>
          <w:trHeight w:val="312"/>
          <w:jc w:val="center"/>
        </w:trPr>
        <w:tc>
          <w:tcPr>
            <w:tcW w:w="4471" w:type="dxa"/>
            <w:gridSpan w:val="3"/>
            <w:tcBorders>
              <w:top w:val="nil"/>
              <w:left w:val="single" w:sz="8" w:space="0" w:color="auto"/>
              <w:bottom w:val="double" w:sz="6" w:space="0" w:color="auto"/>
              <w:right w:val="single" w:sz="8" w:space="0" w:color="auto"/>
            </w:tcBorders>
            <w:shd w:val="clear" w:color="auto" w:fill="auto"/>
            <w:noWrap/>
            <w:vAlign w:val="center"/>
            <w:hideMark/>
          </w:tcPr>
          <w:p w14:paraId="0E614B4C" w14:textId="47D09DD3" w:rsidR="00FC49F6" w:rsidRPr="00BD616C" w:rsidRDefault="00FC49F6"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Updated Non-Composite</w:t>
            </w:r>
          </w:p>
        </w:tc>
      </w:tr>
      <w:tr w:rsidR="00FC49F6" w:rsidRPr="00BD616C" w14:paraId="2651C6E6" w14:textId="77777777" w:rsidTr="00BD616C">
        <w:trPr>
          <w:trHeight w:val="312"/>
          <w:jc w:val="center"/>
        </w:trPr>
        <w:tc>
          <w:tcPr>
            <w:tcW w:w="2280" w:type="dxa"/>
            <w:tcBorders>
              <w:top w:val="nil"/>
              <w:left w:val="single" w:sz="8" w:space="0" w:color="auto"/>
              <w:bottom w:val="single" w:sz="8" w:space="0" w:color="auto"/>
              <w:right w:val="nil"/>
            </w:tcBorders>
            <w:shd w:val="clear" w:color="auto" w:fill="auto"/>
            <w:noWrap/>
            <w:vAlign w:val="center"/>
            <w:hideMark/>
          </w:tcPr>
          <w:p w14:paraId="1C955DCB" w14:textId="77777777" w:rsidR="00FC49F6" w:rsidRPr="00BD616C" w:rsidRDefault="00FC49F6" w:rsidP="00BD616C">
            <w:pPr>
              <w:spacing w:after="0" w:line="240" w:lineRule="auto"/>
              <w:jc w:val="center"/>
              <w:rPr>
                <w:rFonts w:ascii="Calibri" w:eastAsia="Times New Roman" w:hAnsi="Calibri" w:cs="Times New Roman"/>
                <w:color w:val="000000"/>
              </w:rPr>
            </w:pPr>
            <w:r w:rsidRPr="00BD616C">
              <w:rPr>
                <w:rFonts w:ascii="Calibri" w:eastAsia="Times New Roman" w:hAnsi="Calibri" w:cs="Times New Roman"/>
                <w:color w:val="000000"/>
              </w:rPr>
              <w:t>Strength I LRFR</w:t>
            </w:r>
          </w:p>
        </w:tc>
        <w:tc>
          <w:tcPr>
            <w:tcW w:w="1078" w:type="dxa"/>
            <w:tcBorders>
              <w:top w:val="nil"/>
              <w:left w:val="single" w:sz="8" w:space="0" w:color="auto"/>
              <w:bottom w:val="single" w:sz="8" w:space="0" w:color="auto"/>
              <w:right w:val="single" w:sz="4" w:space="0" w:color="auto"/>
            </w:tcBorders>
            <w:shd w:val="clear" w:color="auto" w:fill="auto"/>
            <w:noWrap/>
            <w:vAlign w:val="center"/>
            <w:hideMark/>
          </w:tcPr>
          <w:p w14:paraId="293BEEE4"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1.04</w:t>
            </w:r>
          </w:p>
        </w:tc>
        <w:tc>
          <w:tcPr>
            <w:tcW w:w="1113" w:type="dxa"/>
            <w:tcBorders>
              <w:top w:val="nil"/>
              <w:left w:val="nil"/>
              <w:bottom w:val="single" w:sz="8" w:space="0" w:color="auto"/>
              <w:right w:val="single" w:sz="8" w:space="0" w:color="auto"/>
            </w:tcBorders>
            <w:shd w:val="clear" w:color="auto" w:fill="auto"/>
            <w:noWrap/>
            <w:vAlign w:val="center"/>
            <w:hideMark/>
          </w:tcPr>
          <w:p w14:paraId="7B4878DE" w14:textId="77777777" w:rsidR="00FC49F6" w:rsidRPr="00BD616C" w:rsidRDefault="00FC49F6" w:rsidP="00BD616C">
            <w:pPr>
              <w:spacing w:after="0" w:line="240" w:lineRule="auto"/>
              <w:jc w:val="center"/>
              <w:rPr>
                <w:rFonts w:ascii="Calibri" w:eastAsia="Times New Roman" w:hAnsi="Calibri" w:cs="Times New Roman"/>
                <w:color w:val="000000"/>
                <w:sz w:val="18"/>
                <w:szCs w:val="18"/>
              </w:rPr>
            </w:pPr>
            <w:r w:rsidRPr="00BD616C">
              <w:rPr>
                <w:rFonts w:ascii="Calibri" w:eastAsia="Times New Roman" w:hAnsi="Calibri" w:cs="Times New Roman"/>
                <w:color w:val="000000"/>
                <w:sz w:val="18"/>
                <w:szCs w:val="18"/>
              </w:rPr>
              <w:t>1.35</w:t>
            </w:r>
          </w:p>
        </w:tc>
      </w:tr>
    </w:tbl>
    <w:p w14:paraId="7B45FE19" w14:textId="77777777" w:rsidR="003D3084" w:rsidRDefault="003D3084" w:rsidP="00870AB1">
      <w:pPr>
        <w:spacing w:line="240" w:lineRule="auto"/>
        <w:jc w:val="both"/>
        <w:rPr>
          <w:rFonts w:cs="Arial"/>
        </w:rPr>
      </w:pPr>
    </w:p>
    <w:p w14:paraId="11751B5B" w14:textId="4BC47A9C" w:rsidR="00870AB1" w:rsidRPr="008335D5" w:rsidRDefault="00870AB1" w:rsidP="00870AB1">
      <w:pPr>
        <w:spacing w:line="240" w:lineRule="auto"/>
        <w:jc w:val="both"/>
        <w:rPr>
          <w:rFonts w:cs="Arial"/>
        </w:rPr>
      </w:pPr>
      <w:r w:rsidRPr="008335D5">
        <w:rPr>
          <w:rFonts w:cs="Arial"/>
        </w:rPr>
        <w:t xml:space="preserve">No plans were provided for this structure. The geometry of the bridge and its components were investigated during the test. </w:t>
      </w:r>
      <w:r w:rsidR="00FC49F6">
        <w:rPr>
          <w:rFonts w:cs="Arial"/>
        </w:rPr>
        <w:t xml:space="preserve">The geometry and material properties used are summarized in section 4 of this appendix. </w:t>
      </w:r>
      <w:r w:rsidRPr="008335D5">
        <w:rPr>
          <w:rFonts w:cs="Arial"/>
        </w:rPr>
        <w:t>The structure was evaluated using forced vibration testing methods and the dynamic properties (natural frequencies and mode shapes) were extracted for finite element model calibration.</w:t>
      </w:r>
    </w:p>
    <w:p w14:paraId="54A7398A" w14:textId="4BA09833" w:rsidR="00870AB1" w:rsidRPr="008335D5" w:rsidRDefault="00870AB1" w:rsidP="00870AB1">
      <w:pPr>
        <w:spacing w:line="240" w:lineRule="auto"/>
        <w:jc w:val="both"/>
        <w:rPr>
          <w:rFonts w:cs="Arial"/>
        </w:rPr>
      </w:pPr>
      <w:r w:rsidRPr="008335D5">
        <w:rPr>
          <w:rFonts w:cs="Arial"/>
        </w:rPr>
        <w:t xml:space="preserve">Strand7 FE Modelling Software was used in conjunction with computational software to perform a live load rating analysis for the bridge. An initial finite element (FE) model was created in Strand7 of the bridge. Conservative material properties, section properties, continuity conditions and boundary conditions were assumed for an initial model. A likely girder section was assumed for the structure using the girder sizing software developed by Drexel University. This girder section was designed using AASHTO </w:t>
      </w:r>
      <w:r w:rsidRPr="008335D5">
        <w:rPr>
          <w:rFonts w:cs="Arial"/>
          <w:i/>
        </w:rPr>
        <w:t xml:space="preserve">Standard Specifications </w:t>
      </w:r>
      <w:r w:rsidRPr="008335D5">
        <w:rPr>
          <w:rFonts w:cs="Arial"/>
        </w:rPr>
        <w:t xml:space="preserve">Allowable Stress Design for an H-15 truck. Girder placement within concrete encasement, girder sizing, and other design details were estimated by referring to bridge </w:t>
      </w:r>
      <w:r w:rsidRPr="008335D5">
        <w:rPr>
          <w:rFonts w:cs="Arial"/>
        </w:rPr>
        <w:lastRenderedPageBreak/>
        <w:t xml:space="preserve">designs by the same engineering firm for Northampton Country during the same time period (mid 1920’s). The initial model was rated for AASHTO Load and Resistance Factor Strength I limit states for an HL-93 truck. Service II limit state was not considered due to lack of information about girder proportioning and inherent stability due to structurally active concrete encasement. The initial model was then calibrated to the natural frequencies and mode shapes developed through experimentation. A set of calibrated models were used to perform live load ratings for each span with and without </w:t>
      </w:r>
      <w:r w:rsidR="003D3084">
        <w:rPr>
          <w:rFonts w:cs="Arial"/>
        </w:rPr>
        <w:t>enforcing composite action</w:t>
      </w:r>
      <w:r w:rsidRPr="008335D5">
        <w:rPr>
          <w:rFonts w:cs="Arial"/>
        </w:rPr>
        <w:t xml:space="preserve">. Controlling ratings for the initial and calibrated models are summarized in the above table. </w:t>
      </w:r>
      <w:r w:rsidR="00FC49F6">
        <w:rPr>
          <w:rFonts w:cs="Arial"/>
        </w:rPr>
        <w:t>Distribution factors are provided in section 6 of this appendix.</w:t>
      </w:r>
    </w:p>
    <w:p w14:paraId="656E9B3F" w14:textId="77777777" w:rsidR="00870AB1" w:rsidRPr="008335D5" w:rsidRDefault="00870AB1" w:rsidP="00D4124A">
      <w:pPr>
        <w:pStyle w:val="Heading2"/>
        <w:rPr>
          <w:rFonts w:asciiTheme="minorHAnsi" w:hAnsiTheme="minorHAnsi" w:cs="Arial"/>
          <w:sz w:val="28"/>
          <w:szCs w:val="28"/>
        </w:rPr>
      </w:pPr>
      <w:bookmarkStart w:id="85" w:name="_Toc407087736"/>
      <w:r w:rsidRPr="008335D5">
        <w:rPr>
          <w:rFonts w:asciiTheme="minorHAnsi" w:hAnsiTheme="minorHAnsi" w:cs="Arial"/>
        </w:rPr>
        <w:t>Experimental Evaluation Summary</w:t>
      </w:r>
      <w:bookmarkEnd w:id="85"/>
    </w:p>
    <w:p w14:paraId="5F46A56A" w14:textId="2CDEF533" w:rsidR="00870AB1" w:rsidRPr="008335D5" w:rsidRDefault="00870AB1" w:rsidP="00870AB1">
      <w:pPr>
        <w:spacing w:line="240" w:lineRule="auto"/>
        <w:jc w:val="both"/>
        <w:rPr>
          <w:rFonts w:cs="Arial"/>
        </w:rPr>
      </w:pPr>
      <w:r w:rsidRPr="008335D5">
        <w:rPr>
          <w:rFonts w:cs="Arial"/>
          <w:noProof/>
        </w:rPr>
        <w:drawing>
          <wp:anchor distT="0" distB="0" distL="114300" distR="114300" simplePos="0" relativeHeight="251577856" behindDoc="0" locked="0" layoutInCell="1" allowOverlap="1" wp14:anchorId="11B8E599" wp14:editId="7D4CDD25">
            <wp:simplePos x="0" y="0"/>
            <wp:positionH relativeFrom="column">
              <wp:posOffset>2924175</wp:posOffset>
            </wp:positionH>
            <wp:positionV relativeFrom="paragraph">
              <wp:posOffset>11430</wp:posOffset>
            </wp:positionV>
            <wp:extent cx="2933065" cy="1381125"/>
            <wp:effectExtent l="0" t="0" r="635" b="9525"/>
            <wp:wrapSquare wrapText="bothSides"/>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33065" cy="1381125"/>
                    </a:xfrm>
                    <a:prstGeom prst="rect">
                      <a:avLst/>
                    </a:prstGeom>
                  </pic:spPr>
                </pic:pic>
              </a:graphicData>
            </a:graphic>
            <wp14:sizeRelH relativeFrom="page">
              <wp14:pctWidth>0</wp14:pctWidth>
            </wp14:sizeRelH>
            <wp14:sizeRelV relativeFrom="page">
              <wp14:pctHeight>0</wp14:pctHeight>
            </wp14:sizeRelV>
          </wp:anchor>
        </w:drawing>
      </w:r>
      <w:r w:rsidRPr="008335D5">
        <w:rPr>
          <w:rFonts w:cs="Arial"/>
          <w:noProof/>
        </w:rPr>
        <mc:AlternateContent>
          <mc:Choice Requires="wps">
            <w:drawing>
              <wp:anchor distT="0" distB="0" distL="114300" distR="114300" simplePos="0" relativeHeight="251594240" behindDoc="0" locked="0" layoutInCell="1" allowOverlap="1" wp14:anchorId="08CCC7FC" wp14:editId="3320C59F">
                <wp:simplePos x="0" y="0"/>
                <wp:positionH relativeFrom="column">
                  <wp:posOffset>2924175</wp:posOffset>
                </wp:positionH>
                <wp:positionV relativeFrom="paragraph">
                  <wp:posOffset>1485900</wp:posOffset>
                </wp:positionV>
                <wp:extent cx="2952750" cy="133350"/>
                <wp:effectExtent l="0" t="0" r="0" b="0"/>
                <wp:wrapSquare wrapText="bothSides"/>
                <wp:docPr id="3115" name="Text Box 3115"/>
                <wp:cNvGraphicFramePr/>
                <a:graphic xmlns:a="http://schemas.openxmlformats.org/drawingml/2006/main">
                  <a:graphicData uri="http://schemas.microsoft.com/office/word/2010/wordprocessingShape">
                    <wps:wsp>
                      <wps:cNvSpPr txBox="1"/>
                      <wps:spPr>
                        <a:xfrm>
                          <a:off x="0" y="0"/>
                          <a:ext cx="2952750" cy="133350"/>
                        </a:xfrm>
                        <a:prstGeom prst="rect">
                          <a:avLst/>
                        </a:prstGeom>
                        <a:solidFill>
                          <a:prstClr val="white"/>
                        </a:solidFill>
                        <a:ln>
                          <a:noFill/>
                        </a:ln>
                        <a:effectLst/>
                      </wps:spPr>
                      <wps:txbx>
                        <w:txbxContent>
                          <w:p w14:paraId="104BBDF2" w14:textId="5E98A1BB" w:rsidR="001B455E" w:rsidRPr="0043620A" w:rsidRDefault="001B455E" w:rsidP="00870AB1">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5" o:spid="_x0000_s1066" type="#_x0000_t202" style="position:absolute;left:0;text-align:left;margin-left:230.25pt;margin-top:117pt;width:232.5pt;height:10.5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" stroked="f">
                <v:textbox inset="0,0,0,0">
                  <w:txbxContent>
                    <w:p w14:paraId="104BBDF2" w14:textId="5E98A1BB" w:rsidR="001B455E" w:rsidRPr="0043620A" w:rsidRDefault="001B455E" w:rsidP="00870AB1">
                      <w:pPr>
                        <w:pStyle w:val="Caption"/>
                        <w:jc w:val="center"/>
                        <w:rPr>
                          <w:noProof/>
                        </w:rPr>
                      </w:pPr>
                      <w:r>
                        <w:t xml:space="preserve">Figure </w:t>
                      </w:r>
                      <w:r>
                        <w:fldChar w:fldCharType="begin"/>
                      </w:r>
                      <w:r>
                        <w:instrText xml:space="preserve"> SEQ Figure \* ARABIC \s 1 </w:instrText>
                      </w:r>
                      <w:r>
                        <w:fldChar w:fldCharType="separate"/>
                      </w:r>
                      <w:r>
                        <w:rPr>
                          <w:noProof/>
                        </w:rPr>
                        <w:t>1</w:t>
                      </w:r>
                      <w:r>
                        <w:rPr>
                          <w:noProof/>
                        </w:rPr>
                        <w:fldChar w:fldCharType="end"/>
                      </w:r>
                      <w:r>
                        <w:t>. THMPR™ System</w:t>
                      </w:r>
                    </w:p>
                  </w:txbxContent>
                </v:textbox>
                <w10:wrap type="square"/>
              </v:shape>
            </w:pict>
          </mc:Fallback>
        </mc:AlternateContent>
      </w:r>
      <w:r w:rsidR="00CF7043" w:rsidRPr="00CF7043">
        <w:t xml:space="preserve"> </w:t>
      </w:r>
      <w:r w:rsidR="00CF7043" w:rsidRPr="00CF7043">
        <w:rPr>
          <w:rFonts w:cs="Arial"/>
        </w:rPr>
        <w:t>Northampton County Bridge 200</w:t>
      </w:r>
      <w:r w:rsidRPr="008335D5">
        <w:rPr>
          <w:rFonts w:cs="Arial"/>
        </w:rPr>
        <w:t xml:space="preserve"> was evaluated on </w:t>
      </w:r>
      <w:r w:rsidR="00CF7043">
        <w:rPr>
          <w:rFonts w:cs="Arial"/>
        </w:rPr>
        <w:t>November 5, 2014</w:t>
      </w:r>
      <w:r w:rsidRPr="008335D5">
        <w:rPr>
          <w:rFonts w:cs="Arial"/>
          <w:color w:val="000000" w:themeColor="text1"/>
        </w:rPr>
        <w:t xml:space="preserve"> </w:t>
      </w:r>
      <w:r w:rsidRPr="008335D5">
        <w:rPr>
          <w:rFonts w:cs="Arial"/>
        </w:rPr>
        <w:t xml:space="preserve">using forced vibration testing methods and the dynamic properties (natural frequencies and mode shapes) were extracted for finite element model calibration. </w:t>
      </w:r>
    </w:p>
    <w:p w14:paraId="3444B211" w14:textId="18BDBE09" w:rsidR="00870AB1" w:rsidRPr="008335D5" w:rsidRDefault="00870AB1" w:rsidP="00870AB1">
      <w:pPr>
        <w:spacing w:line="240" w:lineRule="auto"/>
        <w:jc w:val="both"/>
        <w:rPr>
          <w:rFonts w:cs="Arial"/>
        </w:rPr>
      </w:pPr>
      <w:r w:rsidRPr="008335D5">
        <w:rPr>
          <w:rFonts w:cs="Arial"/>
        </w:rPr>
        <w:t xml:space="preserve">A self-contained modal impact trailer equipped with a falling mass impact system and local sensor array was used to execute the vibration tests. The superstructure was excited via a </w:t>
      </w:r>
      <w:r w:rsidRPr="008335D5">
        <w:rPr>
          <w:rFonts w:cs="Arial"/>
          <w:color w:val="000000" w:themeColor="text1"/>
        </w:rPr>
        <w:t>25 kip impulse force at multiple, spatially distributed locations which resulted in up to 3 g’s of bridge deck acceleration. Acceleration responses were measured via a local sensor array of six accelerometers and multiple spatially distributed stationary global references secured to the bridge deck via glue adhesive prior to testing. Local modal parameter estimation was performed utilizing the Complex Mode Indicator Function (CMIF) and integrated into a final global modal parameter set. Six natural frequencies and mode shapes were identified for span 1 and five natural frequencies and mode shapes were identified for span 2 in the frequency band of 0-65 Hz</w:t>
      </w:r>
      <w:r w:rsidRPr="008335D5">
        <w:rPr>
          <w:rFonts w:cs="Arial"/>
        </w:rPr>
        <w:t xml:space="preserve"> (</w:t>
      </w:r>
      <w:r w:rsidRPr="008335D5">
        <w:rPr>
          <w:rFonts w:cs="Arial"/>
        </w:rPr>
        <w:fldChar w:fldCharType="begin"/>
      </w:r>
      <w:r w:rsidRPr="008335D5">
        <w:rPr>
          <w:rFonts w:cs="Arial"/>
        </w:rPr>
        <w:instrText xml:space="preserve"> REF _Ref406679858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AC09F5">
        <w:rPr>
          <w:rFonts w:cs="Arial"/>
        </w:rPr>
        <w:t>2</w:t>
      </w:r>
      <w:r w:rsidRPr="008335D5">
        <w:rPr>
          <w:rFonts w:cs="Arial"/>
        </w:rPr>
        <w:t xml:space="preserve"> &amp; </w:t>
      </w:r>
      <w:r w:rsidRPr="008335D5">
        <w:rPr>
          <w:rFonts w:cs="Arial"/>
        </w:rPr>
        <w:fldChar w:fldCharType="begin"/>
      </w:r>
      <w:r w:rsidRPr="008335D5">
        <w:rPr>
          <w:rFonts w:cs="Arial"/>
        </w:rPr>
        <w:instrText xml:space="preserve"> REF _Ref406679917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AC09F5">
        <w:rPr>
          <w:rFonts w:cs="Arial"/>
        </w:rPr>
        <w:t>2</w:t>
      </w:r>
      <w:r w:rsidRPr="008335D5">
        <w:rPr>
          <w:rFonts w:cs="Arial"/>
        </w:rPr>
        <w:t>).</w:t>
      </w:r>
    </w:p>
    <w:p w14:paraId="4A7018DB"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B4A2BA6" wp14:editId="37792C56">
            <wp:extent cx="5201392" cy="2236153"/>
            <wp:effectExtent l="0" t="0" r="0" b="0"/>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56898" cy="2260016"/>
                    </a:xfrm>
                    <a:prstGeom prst="rect">
                      <a:avLst/>
                    </a:prstGeom>
                  </pic:spPr>
                </pic:pic>
              </a:graphicData>
            </a:graphic>
          </wp:inline>
        </w:drawing>
      </w:r>
    </w:p>
    <w:p w14:paraId="49766BDD" w14:textId="6099F8CC" w:rsidR="00870AB1" w:rsidRDefault="00870AB1" w:rsidP="00870AB1">
      <w:pPr>
        <w:pStyle w:val="Caption"/>
        <w:jc w:val="center"/>
        <w:rPr>
          <w:rFonts w:cs="Arial"/>
        </w:rPr>
      </w:pPr>
      <w:r w:rsidRPr="008335D5">
        <w:rPr>
          <w:rFonts w:cs="Arial"/>
        </w:rPr>
        <w:t xml:space="preserve">Figure 2. </w:t>
      </w:r>
      <w:r w:rsidR="00236934">
        <w:rPr>
          <w:rFonts w:cs="Arial"/>
        </w:rPr>
        <w:t>THMPR™</w:t>
      </w:r>
      <w:r w:rsidRPr="008335D5">
        <w:rPr>
          <w:rFonts w:cs="Arial"/>
        </w:rPr>
        <w:t xml:space="preserve"> Results – Overview of Global Mode Shapes</w:t>
      </w:r>
    </w:p>
    <w:p w14:paraId="6C56A3A5" w14:textId="77777777" w:rsidR="003D3084" w:rsidRPr="003D3084" w:rsidRDefault="003D3084" w:rsidP="003D3084"/>
    <w:p w14:paraId="335C05C8" w14:textId="77777777" w:rsidR="003D3084" w:rsidRPr="003D3084" w:rsidRDefault="003D3084" w:rsidP="003D3084"/>
    <w:p w14:paraId="4C3766C0" w14:textId="77777777" w:rsidR="003D3084" w:rsidRDefault="003D3084" w:rsidP="00AC09F5">
      <w:pPr>
        <w:pStyle w:val="Caption"/>
        <w:keepNext/>
        <w:spacing w:after="120"/>
        <w:jc w:val="center"/>
        <w:rPr>
          <w:rFonts w:cs="Arial"/>
        </w:rPr>
      </w:pPr>
    </w:p>
    <w:p w14:paraId="5F14E31C" w14:textId="7B615597" w:rsidR="00870AB1" w:rsidRPr="008335D5" w:rsidRDefault="00870AB1" w:rsidP="00AC09F5">
      <w:pPr>
        <w:pStyle w:val="Caption"/>
        <w:keepNext/>
        <w:spacing w:after="120"/>
        <w:jc w:val="center"/>
        <w:rPr>
          <w:rFonts w:cs="Arial"/>
        </w:rPr>
      </w:pPr>
      <w:r w:rsidRPr="008335D5">
        <w:rPr>
          <w:rFonts w:cs="Arial"/>
        </w:rPr>
        <w:t xml:space="preserve">Table </w:t>
      </w:r>
      <w:r w:rsidR="00AC09F5">
        <w:rPr>
          <w:rFonts w:cs="Arial"/>
        </w:rPr>
        <w:t>2</w:t>
      </w:r>
      <w:r w:rsidRPr="008335D5">
        <w:rPr>
          <w:rFonts w:cs="Arial"/>
        </w:rPr>
        <w:t xml:space="preserve">.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770"/>
      </w:tblGrid>
      <w:tr w:rsidR="00870AB1" w:rsidRPr="008335D5" w14:paraId="3B6C6ADD" w14:textId="77777777" w:rsidTr="00870AB1">
        <w:trPr>
          <w:trHeight w:val="377"/>
          <w:jc w:val="center"/>
        </w:trPr>
        <w:tc>
          <w:tcPr>
            <w:tcW w:w="760" w:type="dxa"/>
            <w:hideMark/>
          </w:tcPr>
          <w:p w14:paraId="3F59A39B"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770" w:type="dxa"/>
            <w:hideMark/>
          </w:tcPr>
          <w:p w14:paraId="6CE64381" w14:textId="77777777" w:rsidR="00870AB1" w:rsidRPr="008335D5" w:rsidRDefault="00870AB1" w:rsidP="00870AB1">
            <w:pPr>
              <w:jc w:val="center"/>
              <w:rPr>
                <w:rFonts w:cs="Arial"/>
                <w:b/>
                <w:bCs/>
              </w:rPr>
            </w:pPr>
            <w:r w:rsidRPr="008335D5">
              <w:rPr>
                <w:rFonts w:cs="Arial"/>
                <w:b/>
                <w:bCs/>
              </w:rPr>
              <w:t>Span 1</w:t>
            </w:r>
          </w:p>
          <w:p w14:paraId="58B88FAB" w14:textId="77777777" w:rsidR="00870AB1" w:rsidRPr="008335D5" w:rsidRDefault="00870AB1" w:rsidP="00870AB1">
            <w:pPr>
              <w:jc w:val="center"/>
              <w:rPr>
                <w:rFonts w:cs="Arial"/>
                <w:b/>
                <w:bCs/>
              </w:rPr>
            </w:pPr>
            <w:r w:rsidRPr="008335D5">
              <w:rPr>
                <w:rFonts w:cs="Arial"/>
                <w:b/>
                <w:bCs/>
              </w:rPr>
              <w:t>Frequency [Hz]</w:t>
            </w:r>
          </w:p>
        </w:tc>
      </w:tr>
      <w:tr w:rsidR="00870AB1" w:rsidRPr="008335D5" w14:paraId="2ED4C6BB" w14:textId="77777777" w:rsidTr="00870AB1">
        <w:trPr>
          <w:trHeight w:val="300"/>
          <w:jc w:val="center"/>
        </w:trPr>
        <w:tc>
          <w:tcPr>
            <w:tcW w:w="760" w:type="dxa"/>
            <w:noWrap/>
            <w:hideMark/>
          </w:tcPr>
          <w:p w14:paraId="494C6EA9" w14:textId="77777777" w:rsidR="00870AB1" w:rsidRPr="008335D5" w:rsidRDefault="00870AB1" w:rsidP="00870AB1">
            <w:pPr>
              <w:jc w:val="center"/>
              <w:rPr>
                <w:rFonts w:cs="Arial"/>
              </w:rPr>
            </w:pPr>
            <w:r w:rsidRPr="008335D5">
              <w:rPr>
                <w:rFonts w:cs="Arial"/>
              </w:rPr>
              <w:t>1</w:t>
            </w:r>
          </w:p>
        </w:tc>
        <w:tc>
          <w:tcPr>
            <w:tcW w:w="1770" w:type="dxa"/>
            <w:noWrap/>
            <w:vAlign w:val="center"/>
            <w:hideMark/>
          </w:tcPr>
          <w:p w14:paraId="143E2316" w14:textId="77777777" w:rsidR="00870AB1" w:rsidRPr="008335D5" w:rsidRDefault="00870AB1" w:rsidP="00870AB1">
            <w:pPr>
              <w:jc w:val="center"/>
              <w:rPr>
                <w:rFonts w:cs="Arial"/>
              </w:rPr>
            </w:pPr>
            <w:r w:rsidRPr="008335D5">
              <w:rPr>
                <w:rFonts w:cs="Arial"/>
                <w:color w:val="000000"/>
              </w:rPr>
              <w:t>13.38</w:t>
            </w:r>
          </w:p>
        </w:tc>
      </w:tr>
      <w:tr w:rsidR="00870AB1" w:rsidRPr="008335D5" w14:paraId="3F7A87F2" w14:textId="77777777" w:rsidTr="00870AB1">
        <w:trPr>
          <w:trHeight w:val="300"/>
          <w:jc w:val="center"/>
        </w:trPr>
        <w:tc>
          <w:tcPr>
            <w:tcW w:w="760" w:type="dxa"/>
            <w:noWrap/>
            <w:hideMark/>
          </w:tcPr>
          <w:p w14:paraId="33D8AF34" w14:textId="77777777" w:rsidR="00870AB1" w:rsidRPr="008335D5" w:rsidRDefault="00870AB1" w:rsidP="00870AB1">
            <w:pPr>
              <w:jc w:val="center"/>
              <w:rPr>
                <w:rFonts w:cs="Arial"/>
              </w:rPr>
            </w:pPr>
            <w:r w:rsidRPr="008335D5">
              <w:rPr>
                <w:rFonts w:cs="Arial"/>
              </w:rPr>
              <w:t>2</w:t>
            </w:r>
          </w:p>
        </w:tc>
        <w:tc>
          <w:tcPr>
            <w:tcW w:w="1770" w:type="dxa"/>
            <w:noWrap/>
            <w:vAlign w:val="center"/>
            <w:hideMark/>
          </w:tcPr>
          <w:p w14:paraId="1AC62B5E" w14:textId="77777777" w:rsidR="00870AB1" w:rsidRPr="008335D5" w:rsidRDefault="00870AB1" w:rsidP="00870AB1">
            <w:pPr>
              <w:jc w:val="center"/>
              <w:rPr>
                <w:rFonts w:cs="Arial"/>
              </w:rPr>
            </w:pPr>
            <w:r w:rsidRPr="008335D5">
              <w:rPr>
                <w:rFonts w:cs="Arial"/>
                <w:color w:val="000000"/>
              </w:rPr>
              <w:t>17.48</w:t>
            </w:r>
          </w:p>
        </w:tc>
      </w:tr>
      <w:tr w:rsidR="00870AB1" w:rsidRPr="008335D5" w14:paraId="53C93B7B" w14:textId="77777777" w:rsidTr="00870AB1">
        <w:trPr>
          <w:trHeight w:val="300"/>
          <w:jc w:val="center"/>
        </w:trPr>
        <w:tc>
          <w:tcPr>
            <w:tcW w:w="760" w:type="dxa"/>
            <w:noWrap/>
            <w:hideMark/>
          </w:tcPr>
          <w:p w14:paraId="5ABE1DBD" w14:textId="77777777" w:rsidR="00870AB1" w:rsidRPr="008335D5" w:rsidRDefault="00870AB1" w:rsidP="00870AB1">
            <w:pPr>
              <w:jc w:val="center"/>
              <w:rPr>
                <w:rFonts w:cs="Arial"/>
              </w:rPr>
            </w:pPr>
            <w:r w:rsidRPr="008335D5">
              <w:rPr>
                <w:rFonts w:cs="Arial"/>
              </w:rPr>
              <w:t>3</w:t>
            </w:r>
          </w:p>
        </w:tc>
        <w:tc>
          <w:tcPr>
            <w:tcW w:w="1770" w:type="dxa"/>
            <w:noWrap/>
            <w:vAlign w:val="center"/>
            <w:hideMark/>
          </w:tcPr>
          <w:p w14:paraId="4A87B8CC" w14:textId="77777777" w:rsidR="00870AB1" w:rsidRPr="008335D5" w:rsidRDefault="00870AB1" w:rsidP="00870AB1">
            <w:pPr>
              <w:jc w:val="center"/>
              <w:rPr>
                <w:rFonts w:cs="Arial"/>
              </w:rPr>
            </w:pPr>
            <w:r w:rsidRPr="008335D5">
              <w:rPr>
                <w:rFonts w:cs="Arial"/>
                <w:color w:val="000000"/>
              </w:rPr>
              <w:t>20.18</w:t>
            </w:r>
          </w:p>
        </w:tc>
      </w:tr>
      <w:tr w:rsidR="00870AB1" w:rsidRPr="008335D5" w14:paraId="26CB006F" w14:textId="77777777" w:rsidTr="00870AB1">
        <w:trPr>
          <w:trHeight w:val="300"/>
          <w:jc w:val="center"/>
        </w:trPr>
        <w:tc>
          <w:tcPr>
            <w:tcW w:w="760" w:type="dxa"/>
            <w:noWrap/>
            <w:hideMark/>
          </w:tcPr>
          <w:p w14:paraId="69FBC190" w14:textId="77777777" w:rsidR="00870AB1" w:rsidRPr="008335D5" w:rsidRDefault="00870AB1" w:rsidP="00870AB1">
            <w:pPr>
              <w:jc w:val="center"/>
              <w:rPr>
                <w:rFonts w:cs="Arial"/>
              </w:rPr>
            </w:pPr>
            <w:r w:rsidRPr="008335D5">
              <w:rPr>
                <w:rFonts w:cs="Arial"/>
              </w:rPr>
              <w:t>4</w:t>
            </w:r>
          </w:p>
        </w:tc>
        <w:tc>
          <w:tcPr>
            <w:tcW w:w="1770" w:type="dxa"/>
            <w:noWrap/>
            <w:vAlign w:val="center"/>
            <w:hideMark/>
          </w:tcPr>
          <w:p w14:paraId="7A3D9005" w14:textId="77777777" w:rsidR="00870AB1" w:rsidRPr="008335D5" w:rsidRDefault="00870AB1" w:rsidP="00870AB1">
            <w:pPr>
              <w:jc w:val="center"/>
              <w:rPr>
                <w:rFonts w:cs="Arial"/>
              </w:rPr>
            </w:pPr>
            <w:r w:rsidRPr="008335D5">
              <w:rPr>
                <w:rFonts w:cs="Arial"/>
                <w:color w:val="000000"/>
              </w:rPr>
              <w:t>23.34</w:t>
            </w:r>
          </w:p>
        </w:tc>
      </w:tr>
      <w:tr w:rsidR="00870AB1" w:rsidRPr="008335D5" w14:paraId="6D0CB369" w14:textId="77777777" w:rsidTr="00870AB1">
        <w:trPr>
          <w:trHeight w:val="300"/>
          <w:jc w:val="center"/>
        </w:trPr>
        <w:tc>
          <w:tcPr>
            <w:tcW w:w="760" w:type="dxa"/>
            <w:noWrap/>
            <w:hideMark/>
          </w:tcPr>
          <w:p w14:paraId="54DC7C76" w14:textId="77777777" w:rsidR="00870AB1" w:rsidRPr="008335D5" w:rsidRDefault="00870AB1" w:rsidP="00870AB1">
            <w:pPr>
              <w:jc w:val="center"/>
              <w:rPr>
                <w:rFonts w:cs="Arial"/>
              </w:rPr>
            </w:pPr>
            <w:r w:rsidRPr="008335D5">
              <w:rPr>
                <w:rFonts w:cs="Arial"/>
              </w:rPr>
              <w:t>5</w:t>
            </w:r>
          </w:p>
        </w:tc>
        <w:tc>
          <w:tcPr>
            <w:tcW w:w="1770" w:type="dxa"/>
            <w:noWrap/>
            <w:vAlign w:val="center"/>
            <w:hideMark/>
          </w:tcPr>
          <w:p w14:paraId="299FA86A" w14:textId="77777777" w:rsidR="00870AB1" w:rsidRPr="008335D5" w:rsidRDefault="00870AB1" w:rsidP="00870AB1">
            <w:pPr>
              <w:jc w:val="center"/>
              <w:rPr>
                <w:rFonts w:cs="Arial"/>
              </w:rPr>
            </w:pPr>
            <w:r w:rsidRPr="008335D5">
              <w:rPr>
                <w:rFonts w:cs="Arial"/>
                <w:color w:val="000000"/>
              </w:rPr>
              <w:t>28.03</w:t>
            </w:r>
          </w:p>
        </w:tc>
      </w:tr>
      <w:tr w:rsidR="00870AB1" w:rsidRPr="008335D5" w14:paraId="08CECB84" w14:textId="77777777" w:rsidTr="00870AB1">
        <w:trPr>
          <w:trHeight w:val="300"/>
          <w:jc w:val="center"/>
        </w:trPr>
        <w:tc>
          <w:tcPr>
            <w:tcW w:w="760" w:type="dxa"/>
            <w:noWrap/>
          </w:tcPr>
          <w:p w14:paraId="1B4BB93C" w14:textId="77777777" w:rsidR="00870AB1" w:rsidRPr="008335D5" w:rsidRDefault="00870AB1" w:rsidP="00870AB1">
            <w:pPr>
              <w:jc w:val="center"/>
              <w:rPr>
                <w:rFonts w:cs="Arial"/>
              </w:rPr>
            </w:pPr>
            <w:r w:rsidRPr="008335D5">
              <w:rPr>
                <w:rFonts w:cs="Arial"/>
              </w:rPr>
              <w:t>6</w:t>
            </w:r>
          </w:p>
        </w:tc>
        <w:tc>
          <w:tcPr>
            <w:tcW w:w="1770" w:type="dxa"/>
            <w:noWrap/>
            <w:vAlign w:val="center"/>
          </w:tcPr>
          <w:p w14:paraId="430DF077" w14:textId="77777777" w:rsidR="00870AB1" w:rsidRPr="008335D5" w:rsidRDefault="00870AB1" w:rsidP="00870AB1">
            <w:pPr>
              <w:jc w:val="center"/>
              <w:rPr>
                <w:rFonts w:cs="Arial"/>
              </w:rPr>
            </w:pPr>
            <w:r w:rsidRPr="008335D5">
              <w:rPr>
                <w:rFonts w:cs="Arial"/>
                <w:color w:val="000000"/>
              </w:rPr>
              <w:t>39.16</w:t>
            </w:r>
          </w:p>
        </w:tc>
      </w:tr>
      <w:tr w:rsidR="00870AB1" w:rsidRPr="008335D5" w14:paraId="7785E207" w14:textId="77777777" w:rsidTr="00870AB1">
        <w:trPr>
          <w:trHeight w:val="300"/>
          <w:jc w:val="center"/>
        </w:trPr>
        <w:tc>
          <w:tcPr>
            <w:tcW w:w="760" w:type="dxa"/>
            <w:noWrap/>
          </w:tcPr>
          <w:p w14:paraId="006248F8" w14:textId="77777777" w:rsidR="00870AB1" w:rsidRPr="008335D5" w:rsidRDefault="00870AB1" w:rsidP="00870AB1">
            <w:pPr>
              <w:jc w:val="center"/>
              <w:rPr>
                <w:rFonts w:cs="Arial"/>
              </w:rPr>
            </w:pPr>
            <w:r w:rsidRPr="008335D5">
              <w:rPr>
                <w:rFonts w:cs="Arial"/>
              </w:rPr>
              <w:t>7</w:t>
            </w:r>
          </w:p>
        </w:tc>
        <w:tc>
          <w:tcPr>
            <w:tcW w:w="1770" w:type="dxa"/>
            <w:noWrap/>
            <w:vAlign w:val="center"/>
          </w:tcPr>
          <w:p w14:paraId="5596068B" w14:textId="77777777" w:rsidR="00870AB1" w:rsidRPr="008335D5" w:rsidRDefault="00870AB1" w:rsidP="00870AB1">
            <w:pPr>
              <w:jc w:val="center"/>
              <w:rPr>
                <w:rFonts w:cs="Arial"/>
                <w:color w:val="000000"/>
              </w:rPr>
            </w:pPr>
            <w:r w:rsidRPr="008335D5">
              <w:rPr>
                <w:rFonts w:cs="Arial"/>
                <w:color w:val="000000"/>
              </w:rPr>
              <w:t>43.95</w:t>
            </w:r>
          </w:p>
        </w:tc>
      </w:tr>
    </w:tbl>
    <w:p w14:paraId="663D2578" w14:textId="77777777" w:rsidR="00870AB1" w:rsidRPr="008335D5" w:rsidRDefault="00870AB1" w:rsidP="00D4124A">
      <w:pPr>
        <w:pStyle w:val="Heading2"/>
        <w:rPr>
          <w:rFonts w:asciiTheme="minorHAnsi" w:hAnsiTheme="minorHAnsi" w:cs="Arial"/>
        </w:rPr>
      </w:pPr>
      <w:bookmarkStart w:id="86" w:name="_Toc407087737"/>
      <w:r w:rsidRPr="008335D5">
        <w:rPr>
          <w:rFonts w:asciiTheme="minorHAnsi" w:hAnsiTheme="minorHAnsi" w:cs="Arial"/>
        </w:rPr>
        <w:t>Load Rating Analysis Summary</w:t>
      </w:r>
      <w:bookmarkEnd w:id="86"/>
    </w:p>
    <w:p w14:paraId="52D36168" w14:textId="0EBD50E4" w:rsidR="00870AB1" w:rsidRPr="008335D5" w:rsidRDefault="00870AB1" w:rsidP="00870AB1">
      <w:pPr>
        <w:spacing w:line="240" w:lineRule="auto"/>
        <w:jc w:val="both"/>
        <w:rPr>
          <w:rFonts w:cs="Arial"/>
          <w:color w:val="262626"/>
        </w:rPr>
      </w:pPr>
      <w:r w:rsidRPr="008335D5">
        <w:rPr>
          <w:rFonts w:cs="Arial"/>
        </w:rPr>
        <w:t xml:space="preserve">The structure was modeled using finite element analysis and computational software. An initial finite element (FE) model was created in Strand7 for both spans of Northampton County Bridge 041 using the RAMPS software package developed at Drexel University as part of a National Institute of Standards and Technology Innovation Program (NIST-TIP) and the National Cooperative Highway Research Program Project 12-103 (NCHRP 12-103).Conservative material properties, section properties, and boundary conditions were assumed for an initial model. </w:t>
      </w:r>
      <w:r w:rsidRPr="008335D5">
        <w:rPr>
          <w:rFonts w:cs="Arial"/>
          <w:color w:val="262626"/>
        </w:rPr>
        <w:t>The 3D geometric model (</w:t>
      </w:r>
      <w:r w:rsidRPr="008335D5">
        <w:rPr>
          <w:rFonts w:cs="Arial"/>
        </w:rPr>
        <w:t xml:space="preserve">Figure </w:t>
      </w:r>
      <w:r w:rsidRPr="008335D5">
        <w:rPr>
          <w:rFonts w:cs="Arial"/>
          <w:noProof/>
        </w:rPr>
        <w:t>3</w:t>
      </w:r>
      <w:r w:rsidRPr="008335D5">
        <w:rPr>
          <w:rFonts w:cs="Arial"/>
          <w:color w:val="262626"/>
        </w:rPr>
        <w:t>) utilizes beam elements for the steel I-section and concrete encasement. Shell elements are used to model the deck and concrete curb. Rigid links as well as beam elements with variable stiffness are used to enforce compatibility of the displacements between the various structural elements.</w:t>
      </w:r>
    </w:p>
    <w:p w14:paraId="124CB371" w14:textId="77777777" w:rsidR="00870AB1" w:rsidRPr="008335D5" w:rsidRDefault="00870AB1" w:rsidP="00870AB1">
      <w:pPr>
        <w:keepNext/>
        <w:spacing w:line="240" w:lineRule="auto"/>
        <w:jc w:val="center"/>
        <w:rPr>
          <w:rFonts w:cs="Arial"/>
        </w:rPr>
      </w:pPr>
      <w:r w:rsidRPr="008335D5">
        <w:rPr>
          <w:rFonts w:cs="Arial"/>
          <w:noProof/>
        </w:rPr>
        <mc:AlternateContent>
          <mc:Choice Requires="wpg">
            <w:drawing>
              <wp:anchor distT="0" distB="0" distL="114300" distR="114300" simplePos="0" relativeHeight="251561472" behindDoc="0" locked="0" layoutInCell="1" allowOverlap="1" wp14:anchorId="3EA6BF73" wp14:editId="1E0B814F">
                <wp:simplePos x="0" y="0"/>
                <wp:positionH relativeFrom="column">
                  <wp:posOffset>718457</wp:posOffset>
                </wp:positionH>
                <wp:positionV relativeFrom="paragraph">
                  <wp:posOffset>4264</wp:posOffset>
                </wp:positionV>
                <wp:extent cx="897082" cy="987796"/>
                <wp:effectExtent l="0" t="0" r="0" b="60325"/>
                <wp:wrapNone/>
                <wp:docPr id="3116" name="Group 3116"/>
                <wp:cNvGraphicFramePr/>
                <a:graphic xmlns:a="http://schemas.openxmlformats.org/drawingml/2006/main">
                  <a:graphicData uri="http://schemas.microsoft.com/office/word/2010/wordprocessingGroup">
                    <wpg:wgp>
                      <wpg:cNvGrpSpPr/>
                      <wpg:grpSpPr>
                        <a:xfrm>
                          <a:off x="0" y="0"/>
                          <a:ext cx="897082" cy="987796"/>
                          <a:chOff x="0" y="0"/>
                          <a:chExt cx="897082" cy="987796"/>
                        </a:xfrm>
                      </wpg:grpSpPr>
                      <wps:wsp>
                        <wps:cNvPr id="3117" name="Straight Arrow Connector 3117"/>
                        <wps:cNvCnPr/>
                        <wps:spPr>
                          <a:xfrm flipV="1">
                            <a:off x="266563" y="418943"/>
                            <a:ext cx="562112" cy="3554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8" name="Straight Arrow Connector 3118"/>
                        <wps:cNvCnPr/>
                        <wps:spPr>
                          <a:xfrm flipV="1">
                            <a:off x="268514" y="165100"/>
                            <a:ext cx="0" cy="604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9" name="Straight Arrow Connector 3119"/>
                        <wps:cNvCnPr/>
                        <wps:spPr>
                          <a:xfrm>
                            <a:off x="266426" y="761428"/>
                            <a:ext cx="380940" cy="2259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20" name="Text Box 2"/>
                        <wps:cNvSpPr txBox="1">
                          <a:spLocks noChangeArrowheads="1"/>
                        </wps:cNvSpPr>
                        <wps:spPr bwMode="auto">
                          <a:xfrm>
                            <a:off x="647700" y="673100"/>
                            <a:ext cx="249382" cy="314696"/>
                          </a:xfrm>
                          <a:prstGeom prst="rect">
                            <a:avLst/>
                          </a:prstGeom>
                          <a:noFill/>
                          <a:ln w="9525">
                            <a:noFill/>
                            <a:miter lim="800000"/>
                            <a:headEnd/>
                            <a:tailEnd/>
                          </a:ln>
                        </wps:spPr>
                        <wps:txbx>
                          <w:txbxContent>
                            <w:p w14:paraId="7C27F01F" w14:textId="77777777" w:rsidR="001B455E" w:rsidRDefault="001B455E" w:rsidP="00870AB1">
                              <w:r>
                                <w:t>Y</w:t>
                              </w:r>
                            </w:p>
                          </w:txbxContent>
                        </wps:txbx>
                        <wps:bodyPr rot="0" vert="horz" wrap="square" lIns="91440" tIns="45720" rIns="91440" bIns="45720" anchor="t" anchorCtr="0">
                          <a:noAutofit/>
                        </wps:bodyPr>
                      </wps:wsp>
                      <wps:wsp>
                        <wps:cNvPr id="3121" name="Text Box 2"/>
                        <wps:cNvSpPr txBox="1">
                          <a:spLocks noChangeArrowheads="1"/>
                        </wps:cNvSpPr>
                        <wps:spPr bwMode="auto">
                          <a:xfrm>
                            <a:off x="495300" y="165100"/>
                            <a:ext cx="249382" cy="314696"/>
                          </a:xfrm>
                          <a:prstGeom prst="rect">
                            <a:avLst/>
                          </a:prstGeom>
                          <a:noFill/>
                          <a:ln w="9525">
                            <a:noFill/>
                            <a:miter lim="800000"/>
                            <a:headEnd/>
                            <a:tailEnd/>
                          </a:ln>
                        </wps:spPr>
                        <wps:txbx>
                          <w:txbxContent>
                            <w:p w14:paraId="1790DC65" w14:textId="77777777" w:rsidR="001B455E" w:rsidRDefault="001B455E" w:rsidP="00870AB1">
                              <w:r>
                                <w:t>X</w:t>
                              </w:r>
                            </w:p>
                          </w:txbxContent>
                        </wps:txbx>
                        <wps:bodyPr rot="0" vert="horz" wrap="square" lIns="91440" tIns="45720" rIns="91440" bIns="45720" anchor="t" anchorCtr="0">
                          <a:noAutofit/>
                        </wps:bodyPr>
                      </wps:wsp>
                      <wps:wsp>
                        <wps:cNvPr id="3122" name="Text Box 2"/>
                        <wps:cNvSpPr txBox="1">
                          <a:spLocks noChangeArrowheads="1"/>
                        </wps:cNvSpPr>
                        <wps:spPr bwMode="auto">
                          <a:xfrm>
                            <a:off x="0" y="0"/>
                            <a:ext cx="248920" cy="314325"/>
                          </a:xfrm>
                          <a:prstGeom prst="rect">
                            <a:avLst/>
                          </a:prstGeom>
                          <a:noFill/>
                          <a:ln w="9525">
                            <a:noFill/>
                            <a:miter lim="800000"/>
                            <a:headEnd/>
                            <a:tailEnd/>
                          </a:ln>
                        </wps:spPr>
                        <wps:txbx>
                          <w:txbxContent>
                            <w:p w14:paraId="2F9240F9" w14:textId="77777777" w:rsidR="001B455E" w:rsidRDefault="001B455E" w:rsidP="00870AB1">
                              <w:r>
                                <w:t>Z</w:t>
                              </w:r>
                            </w:p>
                          </w:txbxContent>
                        </wps:txbx>
                        <wps:bodyPr rot="0" vert="horz" wrap="square" lIns="91440" tIns="45720" rIns="91440" bIns="45720" anchor="t" anchorCtr="0">
                          <a:noAutofit/>
                        </wps:bodyPr>
                      </wps:wsp>
                    </wpg:wgp>
                  </a:graphicData>
                </a:graphic>
              </wp:anchor>
            </w:drawing>
          </mc:Choice>
          <mc:Fallback>
            <w:pict>
              <v:group id="Group 3116" o:spid="_x0000_s1067" style="position:absolute;left:0;text-align:left;margin-left:56.55pt;margin-top:.35pt;width:70.65pt;height:77.8pt;z-index:251561472" coordsize="8970,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">
                <v:shape id="Straight Arrow Connector 3117" o:spid="_x0000_s1068" type="#_x0000_t32" style="position:absolute;left:2665;top:4189;width:5621;height:35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2fqMgAAADdAAAADwAAAGRycy9kb3ducmV2LnhtbESP3WrCQBSE7wt9h+UUelc3MdJI6ipi&#10;Ka20IP4geHfInmaD2bMxu9X49m6h0MthZr5hJrPeNuJMna8dK0gHCQji0umaKwW77dvTGIQPyBob&#10;x6TgSh5m0/u7CRbaXXhN502oRISwL1CBCaEtpPSlIYt+4Fri6H27zmKIsquk7vAS4baRwyR5lhZr&#10;jgsGW1oYKo+bH6vgdbkf5af+tMreD+arpCw/DOefSj0+9PMXEIH68B/+a39oBVma5vD7Jj4BOb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m2fqMgAAADdAAAADwAAAAAA&#10;AAAAAAAAAAChAgAAZHJzL2Rvd25yZXYueG1sUEsFBgAAAAAEAAQA+QAAAJYDAAAAAA==&#10;" strokecolor="black [3040]">
                  <v:stroke endarrow="open"/>
                </v:shape>
                <v:shape id="Straight Arrow Connector 3118" o:spid="_x0000_s1069" type="#_x0000_t32" style="position:absolute;left:2685;top:1651;width:0;height:6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L2sQAAADdAAAADwAAAGRycy9kb3ducmV2LnhtbERPXWvCMBR9H/gfwhV8m2ntmKMzimyI&#10;E4UxlYFvl+baFJub2kSt/948DPZ4ON+TWWdrcaXWV44VpMMEBHHhdMWlgv1u8fwGwgdkjbVjUnAn&#10;D7Np72mCuXY3/qHrNpQihrDPUYEJocml9IUhi37oGuLIHV1rMUTYllK3eIvhtpajJHmVFiuODQYb&#10;+jBUnLYXq+Bz9fsyPnfn72x5MJuCsvFhNF8rNeh383cQgbrwL/5zf2kFWZrGufFNf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8gvaxAAAAN0AAAAPAAAAAAAAAAAA&#10;AAAAAKECAABkcnMvZG93bnJldi54bWxQSwUGAAAAAAQABAD5AAAAkgMAAAAA&#10;" strokecolor="black [3040]">
                  <v:stroke endarrow="open"/>
                </v:shape>
                <v:shape id="Straight Arrow Connector 3119" o:spid="_x0000_s1070" type="#_x0000_t32" style="position:absolute;left:2664;top:7614;width:3809;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Vko8QAAADdAAAADwAAAGRycy9kb3ducmV2LnhtbESPzarCMBSE94LvEI7gTtMqyLUaRYSC&#10;i+vCP9wemmNbbE5qk1vr2xtBuMthZr5hluvOVKKlxpWWFcTjCARxZnXJuYLzKR39gHAeWWNlmRS8&#10;yMF61e8tMdH2yQdqjz4XAcIuQQWF93UipcsKMujGtiYO3s02Bn2QTS51g88AN5WcRNFMGiw5LBRY&#10;07ag7H78MwoiN0sf29N9355zf/i9ynT3ml+UGg66zQKEp87/h7/tnVYwjeM5fN6EJ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JWSjxAAAAN0AAAAPAAAAAAAAAAAA&#10;AAAAAKECAABkcnMvZG93bnJldi54bWxQSwUGAAAAAAQABAD5AAAAkgMAAAAA&#10;" strokecolor="black [3040]">
                  <v:stroke endarrow="open"/>
                </v:shape>
                <v:shape id="_x0000_s1071" type="#_x0000_t202" style="position:absolute;left:6477;top:673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yfsEA&#10;AADdAAAADwAAAGRycy9kb3ducmV2LnhtbERPy4rCMBTdC/5DuMLsxkSdEa1GEUVwNeIT3F2aa1ts&#10;bkqTsZ2/nywEl4fzni9bW4on1b5wrGHQVyCIU2cKzjScT9vPCQgfkA2WjknDH3lYLrqdOSbGNXyg&#10;5zFkIoawT1BDHkKVSOnTnCz6vquII3d3tcUQYZ1JU2MTw20ph0qNpcWCY0OOFa1zSh/HX6vh8nO/&#10;Xb/UPtvY76pxrZJsp1Lrj167moEI1Ia3+OXeGQ2jwTDuj2/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Msn7BAAAA3QAAAA8AAAAAAAAAAAAAAAAAmAIAAGRycy9kb3du&#10;cmV2LnhtbFBLBQYAAAAABAAEAPUAAACGAwAAAAA=&#10;" filled="f" stroked="f">
                  <v:textbox>
                    <w:txbxContent>
                      <w:p w14:paraId="7C27F01F" w14:textId="77777777" w:rsidR="001B455E" w:rsidRDefault="001B455E" w:rsidP="00870AB1">
                        <w:r>
                          <w:t>Y</w:t>
                        </w:r>
                      </w:p>
                    </w:txbxContent>
                  </v:textbox>
                </v:shape>
                <v:shape id="_x0000_s1072" type="#_x0000_t202" style="position:absolute;left:4953;top:1651;width:249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X5cYA&#10;AADdAAAADwAAAGRycy9kb3ducmV2LnhtbESPS2vDMBCE74X8B7GB3BLJeZTGsRJCSyGnhqZtILfF&#10;Wj+ItTKWGrv/vioEehxm5hsm2w22ETfqfO1YQzJTIIhzZ2ouNXx+vE6fQPiAbLBxTBp+yMNuO3rI&#10;MDWu53e6nUIpIoR9ihqqENpUSp9XZNHPXEscvcJ1FkOUXSlNh32E20bOlXqUFmuOCxW29FxRfj19&#10;Ww1fb8XlvFTH8sWu2t4NSrJdS60n42G/ARFoCP/he/tgNCySeQJ/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AX5cYAAADdAAAADwAAAAAAAAAAAAAAAACYAgAAZHJz&#10;L2Rvd25yZXYueG1sUEsFBgAAAAAEAAQA9QAAAIsDAAAAAA==&#10;" filled="f" stroked="f">
                  <v:textbox>
                    <w:txbxContent>
                      <w:p w14:paraId="1790DC65" w14:textId="77777777" w:rsidR="001B455E" w:rsidRDefault="001B455E" w:rsidP="00870AB1">
                        <w:r>
                          <w:t>X</w:t>
                        </w:r>
                      </w:p>
                    </w:txbxContent>
                  </v:textbox>
                </v:shape>
                <v:shape id="_x0000_s1073" type="#_x0000_t202" style="position:absolute;width:248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JksUA&#10;AADdAAAADwAAAGRycy9kb3ducmV2LnhtbESPW2sCMRSE3wv+h3AKfauJW5V23SjSIvikaC/g22Fz&#10;9kI3J8smuuu/N0Khj8PMfMNkq8E24kKdrx1rmIwVCOLcmZpLDV+fm+dXED4gG2wck4YreVgtRw8Z&#10;psb1fKDLMZQiQtinqKEKoU2l9HlFFv3YtcTRK1xnMUTZldJ02Ee4bWSi1FxarDkuVNjSe0X57/Fs&#10;NXzvitPPVO3LDztrezcoyfZNav30OKwXIAIN4T/8194aDS+TJI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omSxQAAAN0AAAAPAAAAAAAAAAAAAAAAAJgCAABkcnMv&#10;ZG93bnJldi54bWxQSwUGAAAAAAQABAD1AAAAigMAAAAA&#10;" filled="f" stroked="f">
                  <v:textbox>
                    <w:txbxContent>
                      <w:p w14:paraId="2F9240F9" w14:textId="77777777" w:rsidR="001B455E" w:rsidRDefault="001B455E" w:rsidP="00870AB1">
                        <w:r>
                          <w:t>Z</w:t>
                        </w:r>
                      </w:p>
                    </w:txbxContent>
                  </v:textbox>
                </v:shape>
              </v:group>
            </w:pict>
          </mc:Fallback>
        </mc:AlternateContent>
      </w:r>
      <w:r w:rsidRPr="008335D5">
        <w:rPr>
          <w:rFonts w:cs="Arial"/>
          <w:noProof/>
        </w:rPr>
        <w:t xml:space="preserve"> </w:t>
      </w:r>
      <w:r w:rsidRPr="008335D5">
        <w:rPr>
          <w:rFonts w:cs="Arial"/>
          <w:noProof/>
        </w:rPr>
        <w:drawing>
          <wp:inline distT="0" distB="0" distL="0" distR="0" wp14:anchorId="3A6C8812" wp14:editId="70ACE23E">
            <wp:extent cx="3071079" cy="1807028"/>
            <wp:effectExtent l="0" t="0" r="0" b="317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191" cy="1808270"/>
                    </a:xfrm>
                    <a:prstGeom prst="rect">
                      <a:avLst/>
                    </a:prstGeom>
                  </pic:spPr>
                </pic:pic>
              </a:graphicData>
            </a:graphic>
          </wp:inline>
        </w:drawing>
      </w:r>
    </w:p>
    <w:p w14:paraId="238CB5AB" w14:textId="77777777" w:rsidR="00870AB1" w:rsidRPr="008335D5" w:rsidRDefault="00870AB1" w:rsidP="00870AB1">
      <w:pPr>
        <w:pStyle w:val="Caption"/>
        <w:jc w:val="center"/>
        <w:rPr>
          <w:rFonts w:cs="Arial"/>
        </w:rPr>
      </w:pPr>
      <w:r w:rsidRPr="008335D5">
        <w:rPr>
          <w:rFonts w:cs="Arial"/>
        </w:rPr>
        <w:t xml:space="preserve">Figure 3. </w:t>
      </w:r>
      <w:r w:rsidRPr="00194361">
        <w:rPr>
          <w:rFonts w:cs="Arial"/>
          <w:i/>
        </w:rPr>
        <w:t>A Priori</w:t>
      </w:r>
      <w:r w:rsidRPr="008335D5">
        <w:rPr>
          <w:rFonts w:cs="Arial"/>
        </w:rPr>
        <w:t xml:space="preserve"> FE Model of single span of Bridge 041.</w:t>
      </w:r>
    </w:p>
    <w:p w14:paraId="1B11A395" w14:textId="77777777" w:rsidR="003D3084" w:rsidRPr="008335D5" w:rsidRDefault="003D3084" w:rsidP="003D3084">
      <w:pPr>
        <w:spacing w:line="240" w:lineRule="auto"/>
        <w:jc w:val="both"/>
        <w:rPr>
          <w:rFonts w:cs="Arial"/>
        </w:rPr>
      </w:pPr>
      <w:r w:rsidRPr="008335D5">
        <w:rPr>
          <w:rFonts w:cs="Arial"/>
        </w:rPr>
        <w:t>The initial model was rated for AASHTO Load and Resistance Factor Strength I and Service II limit states for an HL-93 truck.  It was then calibrated to the natural frequencies and mode shapes developed through experimentation. A set of calibrated models were used to perform live load ratings. The six calibrated models with strong objective function and final parameter agreement were rated using the RAMPs software. In order to assure the most conservative load rating estimate while utilizing an updated FE model, stiffness</w:t>
      </w:r>
      <w:r>
        <w:rPr>
          <w:rFonts w:cs="Arial"/>
        </w:rPr>
        <w:t xml:space="preserve"> and strength</w:t>
      </w:r>
      <w:r w:rsidRPr="008335D5">
        <w:rPr>
          <w:rFonts w:cs="Arial"/>
        </w:rPr>
        <w:t xml:space="preserve"> contributions from the concrete encasement </w:t>
      </w:r>
      <w:r>
        <w:rPr>
          <w:rFonts w:cs="Arial"/>
        </w:rPr>
        <w:t xml:space="preserve">and barriers </w:t>
      </w:r>
      <w:r w:rsidRPr="008335D5">
        <w:rPr>
          <w:rFonts w:cs="Arial"/>
        </w:rPr>
        <w:t xml:space="preserve">were ignored in </w:t>
      </w:r>
      <w:r>
        <w:rPr>
          <w:rFonts w:cs="Arial"/>
        </w:rPr>
        <w:t>the</w:t>
      </w:r>
      <w:r w:rsidRPr="008335D5">
        <w:rPr>
          <w:rFonts w:cs="Arial"/>
        </w:rPr>
        <w:t xml:space="preserve"> ratings for the </w:t>
      </w:r>
      <w:r>
        <w:rPr>
          <w:rFonts w:cs="Arial"/>
        </w:rPr>
        <w:t>u</w:t>
      </w:r>
      <w:r w:rsidRPr="008335D5">
        <w:rPr>
          <w:rFonts w:cs="Arial"/>
        </w:rPr>
        <w:t xml:space="preserve">pdated models. </w:t>
      </w:r>
    </w:p>
    <w:p w14:paraId="1BE7D0A2" w14:textId="7CA873E1" w:rsidR="00870AB1" w:rsidRPr="008335D5" w:rsidRDefault="00870AB1" w:rsidP="00D4124A">
      <w:pPr>
        <w:pStyle w:val="Heading2"/>
        <w:rPr>
          <w:rFonts w:asciiTheme="minorHAnsi" w:hAnsiTheme="minorHAnsi" w:cs="Arial"/>
        </w:rPr>
      </w:pPr>
      <w:bookmarkStart w:id="87" w:name="_Toc407087738"/>
      <w:r w:rsidRPr="008335D5">
        <w:rPr>
          <w:rFonts w:asciiTheme="minorHAnsi" w:hAnsiTheme="minorHAnsi" w:cs="Arial"/>
        </w:rPr>
        <w:lastRenderedPageBreak/>
        <w:t xml:space="preserve">Appendix </w:t>
      </w:r>
      <w:r w:rsidR="005E29EC">
        <w:rPr>
          <w:rFonts w:asciiTheme="minorHAnsi" w:hAnsiTheme="minorHAnsi" w:cs="Arial"/>
        </w:rPr>
        <w:t>E</w:t>
      </w:r>
      <w:r w:rsidRPr="008335D5">
        <w:rPr>
          <w:rFonts w:asciiTheme="minorHAnsi" w:hAnsiTheme="minorHAnsi" w:cs="Arial"/>
        </w:rPr>
        <w:t>-1 – Bridge Description</w:t>
      </w:r>
      <w:bookmarkEnd w:id="87"/>
    </w:p>
    <w:p w14:paraId="273B999D" w14:textId="56F6F897" w:rsidR="00870AB1" w:rsidRPr="008335D5" w:rsidRDefault="00866241" w:rsidP="00870AB1">
      <w:pPr>
        <w:spacing w:after="120" w:line="240" w:lineRule="auto"/>
        <w:jc w:val="both"/>
        <w:rPr>
          <w:rFonts w:cs="Arial"/>
        </w:rPr>
      </w:pPr>
      <w:r>
        <w:rPr>
          <w:rFonts w:cs="Arial"/>
        </w:rPr>
        <w:t xml:space="preserve">Northampton County Bridge </w:t>
      </w:r>
      <w:r w:rsidR="00870AB1" w:rsidRPr="008335D5">
        <w:rPr>
          <w:rFonts w:cs="Arial"/>
        </w:rPr>
        <w:t xml:space="preserve">041 is a simply supported, concrete encased multi-girder structure with a 18⁰ skew. The steel encased within the concrete beams is of unknown type and design. The bridge carries Columbus Ave. in </w:t>
      </w:r>
      <w:proofErr w:type="spellStart"/>
      <w:r w:rsidR="00870AB1" w:rsidRPr="008335D5">
        <w:rPr>
          <w:rFonts w:cs="Arial"/>
        </w:rPr>
        <w:t>Roseto</w:t>
      </w:r>
      <w:proofErr w:type="spellEnd"/>
      <w:r w:rsidR="00870AB1" w:rsidRPr="008335D5">
        <w:rPr>
          <w:rFonts w:cs="Arial"/>
        </w:rPr>
        <w:t xml:space="preserve"> Borough over </w:t>
      </w:r>
      <w:proofErr w:type="spellStart"/>
      <w:r w:rsidR="00870AB1" w:rsidRPr="008335D5">
        <w:rPr>
          <w:rFonts w:cs="Arial"/>
        </w:rPr>
        <w:t>Roseto</w:t>
      </w:r>
      <w:proofErr w:type="spellEnd"/>
      <w:r w:rsidR="00870AB1" w:rsidRPr="008335D5">
        <w:rPr>
          <w:rFonts w:cs="Arial"/>
        </w:rPr>
        <w:t xml:space="preserve"> Creek, has an ADT of 400, and has a current posted weight limit of 30 tons. With a sufficiency rating of 81.1, the bridge is evaluated as “Not Structurally Deficient.” The span was measured with a length of 45’-10” and a roadway width of 32’-7”. The span carriers a 76” wide, 10” high sidewalk and 33” high, 10” wide concrete barriers (Figure 4). The overall deck thickness was measured to be approximately 9” with a 3” overlay. Each span has twelve (12) concrete encased beams with unknown reinforcement spaced at 4’-0” with overall dimensions of 27.5”x15”. Each girder has what appears to be 1-2” of </w:t>
      </w:r>
      <w:proofErr w:type="spellStart"/>
      <w:r w:rsidR="00870AB1" w:rsidRPr="008335D5">
        <w:rPr>
          <w:rFonts w:cs="Arial"/>
        </w:rPr>
        <w:t>shotcrete</w:t>
      </w:r>
      <w:proofErr w:type="spellEnd"/>
      <w:r w:rsidR="00870AB1" w:rsidRPr="008335D5">
        <w:rPr>
          <w:rFonts w:cs="Arial"/>
        </w:rPr>
        <w:t xml:space="preserve"> applied to the surface of the original concrete encasement at a time unknown to the engineer. The presence of </w:t>
      </w:r>
      <w:proofErr w:type="spellStart"/>
      <w:r w:rsidR="00870AB1" w:rsidRPr="008335D5">
        <w:rPr>
          <w:rFonts w:cs="Arial"/>
        </w:rPr>
        <w:t>shotcrete</w:t>
      </w:r>
      <w:proofErr w:type="spellEnd"/>
      <w:r w:rsidR="00870AB1" w:rsidRPr="008335D5">
        <w:rPr>
          <w:rFonts w:cs="Arial"/>
        </w:rPr>
        <w:t xml:space="preserve"> over the original concrete encasement may imply that some deterioration of the encasement was present.</w:t>
      </w:r>
    </w:p>
    <w:p w14:paraId="3480EFCE" w14:textId="77777777" w:rsidR="00870AB1" w:rsidRPr="008335D5" w:rsidRDefault="00870AB1" w:rsidP="00870AB1">
      <w:pPr>
        <w:keepNext/>
        <w:spacing w:after="0" w:line="240" w:lineRule="auto"/>
        <w:rPr>
          <w:rFonts w:cs="Arial"/>
        </w:rPr>
      </w:pPr>
      <w:r w:rsidRPr="008335D5">
        <w:rPr>
          <w:rFonts w:cs="Arial"/>
          <w:noProof/>
        </w:rPr>
        <w:drawing>
          <wp:inline distT="0" distB="0" distL="0" distR="0" wp14:anchorId="33705E35" wp14:editId="78DAF07E">
            <wp:extent cx="5932714" cy="2296885"/>
            <wp:effectExtent l="0" t="0" r="0" b="8255"/>
            <wp:docPr id="3126" name="Picture 3126" descr="https://lh4.googleusercontent.com/-zNLqtxXa4_M/VJBiD0JzcDI/AAAAAAAABDo/f0bnl7B5ndw/w1129-h847-no/2014-1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NLqtxXa4_M/VJBiD0JzcDI/AAAAAAAABDo/f0bnl7B5ndw/w1129-h847-no/2014-12-16.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26491" b="7773"/>
                    <a:stretch/>
                  </pic:blipFill>
                  <pic:spPr bwMode="auto">
                    <a:xfrm>
                      <a:off x="0" y="0"/>
                      <a:ext cx="5943600" cy="2301100"/>
                    </a:xfrm>
                    <a:prstGeom prst="rect">
                      <a:avLst/>
                    </a:prstGeom>
                    <a:noFill/>
                    <a:ln>
                      <a:noFill/>
                    </a:ln>
                    <a:extLst>
                      <a:ext uri="{53640926-AAD7-44D8-BBD7-CCE9431645EC}">
                        <a14:shadowObscured xmlns:a14="http://schemas.microsoft.com/office/drawing/2010/main"/>
                      </a:ext>
                    </a:extLst>
                  </pic:spPr>
                </pic:pic>
              </a:graphicData>
            </a:graphic>
          </wp:inline>
        </w:drawing>
      </w:r>
    </w:p>
    <w:p w14:paraId="517C8E86" w14:textId="32A18CFA" w:rsidR="00870AB1" w:rsidRPr="008335D5" w:rsidRDefault="00870AB1" w:rsidP="00870AB1">
      <w:pPr>
        <w:pStyle w:val="Caption"/>
        <w:jc w:val="center"/>
        <w:rPr>
          <w:rFonts w:cs="Arial"/>
        </w:rPr>
      </w:pPr>
      <w:r w:rsidRPr="008335D5">
        <w:rPr>
          <w:rFonts w:cs="Arial"/>
        </w:rPr>
        <w:t xml:space="preserve">Figure 4. Northampton </w:t>
      </w:r>
      <w:r w:rsidR="007B3DED">
        <w:rPr>
          <w:rFonts w:cs="Arial"/>
        </w:rPr>
        <w:t xml:space="preserve">County Bridge </w:t>
      </w:r>
      <w:r w:rsidRPr="008335D5">
        <w:rPr>
          <w:rFonts w:cs="Arial"/>
        </w:rPr>
        <w:t>063</w:t>
      </w:r>
    </w:p>
    <w:p w14:paraId="3274789B" w14:textId="77777777" w:rsidR="00870AB1" w:rsidRPr="008335D5" w:rsidRDefault="00870AB1" w:rsidP="00870AB1">
      <w:pPr>
        <w:rPr>
          <w:rFonts w:cs="Arial"/>
        </w:rPr>
      </w:pPr>
    </w:p>
    <w:p w14:paraId="3943A88D" w14:textId="77777777" w:rsidR="00870AB1" w:rsidRPr="008335D5" w:rsidRDefault="00870AB1" w:rsidP="00870AB1">
      <w:pPr>
        <w:rPr>
          <w:rFonts w:cs="Arial"/>
        </w:rPr>
      </w:pPr>
    </w:p>
    <w:p w14:paraId="73A605AE" w14:textId="77777777" w:rsidR="00870AB1" w:rsidRPr="008335D5" w:rsidRDefault="00870AB1" w:rsidP="00870AB1">
      <w:pPr>
        <w:rPr>
          <w:rFonts w:cs="Arial"/>
        </w:rPr>
      </w:pPr>
    </w:p>
    <w:p w14:paraId="4334E9F5" w14:textId="77777777" w:rsidR="00870AB1" w:rsidRPr="008335D5" w:rsidRDefault="00870AB1" w:rsidP="00870AB1">
      <w:pPr>
        <w:rPr>
          <w:rFonts w:cs="Arial"/>
        </w:rPr>
      </w:pPr>
    </w:p>
    <w:p w14:paraId="60003EAF" w14:textId="77777777" w:rsidR="00870AB1" w:rsidRPr="008335D5" w:rsidRDefault="00870AB1" w:rsidP="00870AB1">
      <w:pPr>
        <w:rPr>
          <w:rFonts w:cs="Arial"/>
        </w:rPr>
      </w:pPr>
    </w:p>
    <w:p w14:paraId="0471A1E2" w14:textId="77777777" w:rsidR="00870AB1" w:rsidRPr="008335D5" w:rsidRDefault="00870AB1" w:rsidP="00870AB1">
      <w:pPr>
        <w:rPr>
          <w:rFonts w:cs="Arial"/>
        </w:rPr>
      </w:pPr>
    </w:p>
    <w:p w14:paraId="165C1A92" w14:textId="77777777" w:rsidR="00870AB1" w:rsidRPr="008335D5" w:rsidRDefault="00870AB1" w:rsidP="00870AB1">
      <w:pPr>
        <w:pStyle w:val="Caption"/>
        <w:spacing w:after="0"/>
        <w:rPr>
          <w:rFonts w:cs="Arial"/>
          <w:noProof/>
        </w:rPr>
      </w:pPr>
    </w:p>
    <w:p w14:paraId="667400BE"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0B4D7196" w14:textId="72A27619" w:rsidR="00870AB1" w:rsidRPr="008335D5" w:rsidRDefault="00870AB1" w:rsidP="00D4124A">
      <w:pPr>
        <w:pStyle w:val="Heading2"/>
        <w:rPr>
          <w:rFonts w:asciiTheme="minorHAnsi" w:hAnsiTheme="minorHAnsi" w:cs="Arial"/>
        </w:rPr>
      </w:pPr>
      <w:bookmarkStart w:id="88" w:name="_Toc407087739"/>
      <w:r w:rsidRPr="008335D5">
        <w:rPr>
          <w:rFonts w:asciiTheme="minorHAnsi" w:hAnsiTheme="minorHAnsi" w:cs="Arial"/>
        </w:rPr>
        <w:lastRenderedPageBreak/>
        <w:t xml:space="preserve">Appendix </w:t>
      </w:r>
      <w:r w:rsidR="005E29EC">
        <w:rPr>
          <w:rFonts w:asciiTheme="minorHAnsi" w:hAnsiTheme="minorHAnsi" w:cs="Arial"/>
        </w:rPr>
        <w:t>E</w:t>
      </w:r>
      <w:r w:rsidRPr="008335D5">
        <w:rPr>
          <w:rFonts w:asciiTheme="minorHAnsi" w:hAnsiTheme="minorHAnsi" w:cs="Arial"/>
        </w:rPr>
        <w:t>-2 – Experimental Evaluation</w:t>
      </w:r>
      <w:bookmarkEnd w:id="88"/>
    </w:p>
    <w:p w14:paraId="350B44EF" w14:textId="08A1447E" w:rsidR="00870AB1" w:rsidRPr="008335D5" w:rsidRDefault="007B3DED" w:rsidP="00870AB1">
      <w:pPr>
        <w:spacing w:line="240" w:lineRule="auto"/>
        <w:jc w:val="both"/>
        <w:rPr>
          <w:rFonts w:cs="Arial"/>
        </w:rPr>
      </w:pPr>
      <w:r w:rsidRPr="008335D5">
        <w:rPr>
          <w:rFonts w:cs="Arial"/>
        </w:rPr>
        <w:t xml:space="preserve">Northampton </w:t>
      </w:r>
      <w:r>
        <w:rPr>
          <w:rFonts w:cs="Arial"/>
        </w:rPr>
        <w:t xml:space="preserve">County Bridge </w:t>
      </w:r>
      <w:r w:rsidRPr="008335D5">
        <w:rPr>
          <w:rFonts w:cs="Arial"/>
        </w:rPr>
        <w:t>063</w:t>
      </w:r>
      <w:r w:rsidR="00870AB1" w:rsidRPr="008335D5">
        <w:rPr>
          <w:rFonts w:cs="Arial"/>
        </w:rPr>
        <w:t xml:space="preserve"> was evaluated using vibration testing methods. The bridge was dynamically excited at several locations on the deck surface using a broad band impact force, and its corresponding vibration responses were measured using accelerometers that were also located on the deck. The combined input-output vibration measurements were subsequently analyzed to extract the dynamic properties of the structure which were then used to calibrate a finite element model of the bridge. Details of the experimental setup, the test execution and the data analysis methods employed for the bridge are provided in the following sections. </w:t>
      </w:r>
    </w:p>
    <w:p w14:paraId="0C605C92" w14:textId="64CBC55F" w:rsidR="00870AB1" w:rsidRPr="008335D5" w:rsidRDefault="00870AB1" w:rsidP="00D4124A">
      <w:pPr>
        <w:pStyle w:val="Heading3"/>
        <w:rPr>
          <w:rFonts w:asciiTheme="minorHAnsi" w:hAnsiTheme="minorHAnsi" w:cs="Arial"/>
        </w:rPr>
      </w:pPr>
      <w:bookmarkStart w:id="89" w:name="_Toc407087740"/>
      <w:r w:rsidRPr="008335D5">
        <w:rPr>
          <w:rFonts w:asciiTheme="minorHAnsi" w:hAnsiTheme="minorHAnsi" w:cs="Arial"/>
        </w:rPr>
        <w:t xml:space="preserve">Description of Test Equipment - </w:t>
      </w:r>
      <w:r w:rsidR="00236934">
        <w:rPr>
          <w:rFonts w:asciiTheme="minorHAnsi" w:hAnsiTheme="minorHAnsi" w:cs="Arial"/>
        </w:rPr>
        <w:t>THMPR™</w:t>
      </w:r>
      <w:r w:rsidRPr="008335D5">
        <w:rPr>
          <w:rFonts w:asciiTheme="minorHAnsi" w:hAnsiTheme="minorHAnsi" w:cs="Arial"/>
        </w:rPr>
        <w:t xml:space="preserve"> System</w:t>
      </w:r>
      <w:bookmarkEnd w:id="89"/>
      <w:r w:rsidRPr="008335D5">
        <w:rPr>
          <w:rFonts w:asciiTheme="minorHAnsi" w:hAnsiTheme="minorHAnsi" w:cs="Arial"/>
        </w:rPr>
        <w:t xml:space="preserve"> </w:t>
      </w:r>
    </w:p>
    <w:p w14:paraId="67CBF50C" w14:textId="0D35E4BC" w:rsidR="00870AB1" w:rsidRPr="008335D5" w:rsidRDefault="00870AB1" w:rsidP="00870AB1">
      <w:pPr>
        <w:spacing w:line="240" w:lineRule="auto"/>
        <w:jc w:val="both"/>
        <w:rPr>
          <w:rFonts w:cs="Arial"/>
        </w:rPr>
      </w:pPr>
      <w:r w:rsidRPr="008335D5">
        <w:rPr>
          <w:rFonts w:cs="Arial"/>
        </w:rPr>
        <w:t>The Targeted Hits to Measure Performance Responses (</w:t>
      </w:r>
      <w:r w:rsidR="00236934">
        <w:rPr>
          <w:rFonts w:cs="Arial"/>
        </w:rPr>
        <w:t>THMPR™</w:t>
      </w:r>
      <w:r w:rsidRPr="008335D5">
        <w:rPr>
          <w:rFonts w:cs="Arial"/>
        </w:rPr>
        <w:t xml:space="preserve">) system is a self-contained rapid modal testing trailer and streamlined data processing software which extracts modal parameters, such as frequencies and mode shapes, of a structure. The extracted modal parameters may then be used to determine anomalous behavior as well as provide experimental data for finite element model calibration. The system, shown in </w:t>
      </w:r>
      <w:r w:rsidRPr="008335D5">
        <w:rPr>
          <w:rFonts w:cs="Arial"/>
        </w:rPr>
        <w:fldChar w:fldCharType="begin"/>
      </w:r>
      <w:r w:rsidRPr="008335D5">
        <w:rPr>
          <w:rFonts w:cs="Arial"/>
        </w:rPr>
        <w:instrText xml:space="preserve"> REF _Ref404692236 \h  \* MERGEFORMAT </w:instrText>
      </w:r>
      <w:r w:rsidRPr="008335D5">
        <w:rPr>
          <w:rFonts w:cs="Arial"/>
        </w:rPr>
      </w:r>
      <w:r w:rsidRPr="008335D5">
        <w:rPr>
          <w:rFonts w:cs="Arial"/>
        </w:rPr>
        <w:fldChar w:fldCharType="separate"/>
      </w:r>
      <w:r w:rsidR="005C1AAD" w:rsidRPr="008335D5">
        <w:rPr>
          <w:rFonts w:cs="Arial"/>
        </w:rPr>
        <w:t>Figure</w:t>
      </w:r>
      <w:r w:rsidRPr="008335D5">
        <w:rPr>
          <w:rFonts w:cs="Arial"/>
        </w:rPr>
        <w:fldChar w:fldCharType="end"/>
      </w:r>
      <w:r w:rsidR="00CD509F">
        <w:rPr>
          <w:rFonts w:cs="Arial"/>
        </w:rPr>
        <w:t xml:space="preserve"> 5</w:t>
      </w:r>
      <w:r w:rsidRPr="008335D5">
        <w:rPr>
          <w:rFonts w:cs="Arial"/>
        </w:rPr>
        <w:t xml:space="preserve">, is comprised of a physical test device which utilizes a significantly reconfigured Falling Weight </w:t>
      </w:r>
      <w:proofErr w:type="spellStart"/>
      <w:r w:rsidRPr="008335D5">
        <w:rPr>
          <w:rFonts w:cs="Arial"/>
        </w:rPr>
        <w:t>Deflectometer</w:t>
      </w:r>
      <w:proofErr w:type="spellEnd"/>
      <w:r w:rsidRPr="008335D5">
        <w:rPr>
          <w:rFonts w:cs="Arial"/>
        </w:rPr>
        <w:t xml:space="preserve"> trailer with modifications to (1) provide a single, large (~30 kip) broadband impact source, and (2) collect the resulting free-decay response of the bridge’s surface in a spatially distributed manner (and in-turn be able to capture local mode shapes). The local sensor array is shown in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CD509F">
        <w:rPr>
          <w:rFonts w:cs="Arial"/>
        </w:rPr>
        <w:t>6</w:t>
      </w:r>
      <w:r w:rsidRPr="008335D5">
        <w:rPr>
          <w:rFonts w:cs="Arial"/>
        </w:rPr>
        <w:t>. The trailer is towed along the bridge deck and single-input-multiple-output (SIMO) impact testing is performed at targeted locations. The data is wirelessly acquired at each location and passed to semi-automated modal processing software which performs (1) data quality checks, (2) frequency response function development and (3) modal parameter estimation. The local mode shapes are then linearly combined into a final global modal parameter set utilizing selected stationary references previously secured along an available sidewalk and cabled to an independent, GPS synchronized data acquisition.</w:t>
      </w:r>
    </w:p>
    <w:p w14:paraId="1684CD6A"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248F86E" wp14:editId="446F41BE">
            <wp:extent cx="5445828" cy="3028950"/>
            <wp:effectExtent l="0" t="0" r="0" b="0"/>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FFFFFF"/>
                        </a:clrFrom>
                        <a:clrTo>
                          <a:srgbClr val="FFFFFF">
                            <a:alpha val="0"/>
                          </a:srgbClr>
                        </a:clrTo>
                      </a:clrChange>
                    </a:blip>
                    <a:stretch>
                      <a:fillRect/>
                    </a:stretch>
                  </pic:blipFill>
                  <pic:spPr>
                    <a:xfrm>
                      <a:off x="0" y="0"/>
                      <a:ext cx="5455828" cy="3034512"/>
                    </a:xfrm>
                    <a:prstGeom prst="rect">
                      <a:avLst/>
                    </a:prstGeom>
                  </pic:spPr>
                </pic:pic>
              </a:graphicData>
            </a:graphic>
          </wp:inline>
        </w:drawing>
      </w:r>
    </w:p>
    <w:p w14:paraId="7FC91F3D" w14:textId="504E32C1" w:rsidR="00870AB1" w:rsidRPr="008335D5" w:rsidRDefault="00870AB1" w:rsidP="00870AB1">
      <w:pPr>
        <w:pStyle w:val="Caption"/>
        <w:jc w:val="center"/>
        <w:rPr>
          <w:rFonts w:cs="Arial"/>
          <w:sz w:val="24"/>
          <w:szCs w:val="24"/>
        </w:rPr>
      </w:pPr>
      <w:r w:rsidRPr="008335D5">
        <w:rPr>
          <w:rFonts w:cs="Arial"/>
        </w:rPr>
        <w:t xml:space="preserve">Figure 5. </w:t>
      </w:r>
      <w:r w:rsidR="00236934">
        <w:rPr>
          <w:rFonts w:cs="Arial"/>
        </w:rPr>
        <w:t>THMPR™</w:t>
      </w:r>
      <w:r w:rsidRPr="008335D5">
        <w:rPr>
          <w:rFonts w:cs="Arial"/>
        </w:rPr>
        <w:t xml:space="preserve"> System - Primary Components</w:t>
      </w:r>
    </w:p>
    <w:p w14:paraId="61C06F27" w14:textId="77777777" w:rsidR="00870AB1" w:rsidRPr="008335D5" w:rsidRDefault="00870AB1" w:rsidP="00870AB1">
      <w:pPr>
        <w:keepNext/>
        <w:spacing w:line="240" w:lineRule="auto"/>
        <w:jc w:val="center"/>
        <w:rPr>
          <w:rFonts w:cs="Arial"/>
        </w:rPr>
      </w:pPr>
      <w:r w:rsidRPr="008335D5">
        <w:rPr>
          <w:rFonts w:cs="Arial"/>
          <w:noProof/>
        </w:rPr>
        <w:lastRenderedPageBreak/>
        <w:drawing>
          <wp:inline distT="0" distB="0" distL="0" distR="0" wp14:anchorId="7B39EF30" wp14:editId="7899FB1F">
            <wp:extent cx="3639540" cy="1725283"/>
            <wp:effectExtent l="0" t="0" r="0" b="889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clrChange>
                        <a:clrFrom>
                          <a:srgbClr val="FFFFFF"/>
                        </a:clrFrom>
                        <a:clrTo>
                          <a:srgbClr val="FFFFFF">
                            <a:alpha val="0"/>
                          </a:srgbClr>
                        </a:clrTo>
                      </a:clrChange>
                    </a:blip>
                    <a:stretch>
                      <a:fillRect/>
                    </a:stretch>
                  </pic:blipFill>
                  <pic:spPr>
                    <a:xfrm>
                      <a:off x="0" y="0"/>
                      <a:ext cx="3644143" cy="1727465"/>
                    </a:xfrm>
                    <a:prstGeom prst="rect">
                      <a:avLst/>
                    </a:prstGeom>
                  </pic:spPr>
                </pic:pic>
              </a:graphicData>
            </a:graphic>
          </wp:inline>
        </w:drawing>
      </w:r>
    </w:p>
    <w:p w14:paraId="2E751F15" w14:textId="43DCAA73" w:rsidR="00870AB1" w:rsidRPr="008335D5" w:rsidRDefault="00870AB1" w:rsidP="00870AB1">
      <w:pPr>
        <w:pStyle w:val="Caption"/>
        <w:jc w:val="center"/>
        <w:rPr>
          <w:rFonts w:cs="Arial"/>
        </w:rPr>
      </w:pPr>
      <w:r w:rsidRPr="008335D5">
        <w:rPr>
          <w:rFonts w:cs="Arial"/>
        </w:rPr>
        <w:t xml:space="preserve">Figure 6. </w:t>
      </w:r>
      <w:r w:rsidR="00236934">
        <w:rPr>
          <w:rFonts w:cs="Arial"/>
        </w:rPr>
        <w:t>THMPR™</w:t>
      </w:r>
      <w:r w:rsidRPr="008335D5">
        <w:rPr>
          <w:rFonts w:cs="Arial"/>
        </w:rPr>
        <w:t xml:space="preserve"> Local Sensor Array</w:t>
      </w:r>
    </w:p>
    <w:p w14:paraId="5E364264" w14:textId="77777777" w:rsidR="00870AB1" w:rsidRPr="008335D5" w:rsidRDefault="00870AB1" w:rsidP="00D4124A">
      <w:pPr>
        <w:pStyle w:val="Heading3"/>
        <w:rPr>
          <w:rFonts w:asciiTheme="minorHAnsi" w:hAnsiTheme="minorHAnsi" w:cs="Arial"/>
        </w:rPr>
      </w:pPr>
      <w:bookmarkStart w:id="90" w:name="_Toc407087741"/>
      <w:r w:rsidRPr="008335D5">
        <w:rPr>
          <w:rFonts w:asciiTheme="minorHAnsi" w:hAnsiTheme="minorHAnsi" w:cs="Arial"/>
        </w:rPr>
        <w:t>Instrumentation</w:t>
      </w:r>
      <w:bookmarkEnd w:id="90"/>
      <w:r w:rsidRPr="008335D5">
        <w:rPr>
          <w:rFonts w:asciiTheme="minorHAnsi" w:hAnsiTheme="minorHAnsi" w:cs="Arial"/>
        </w:rPr>
        <w:t xml:space="preserve"> </w:t>
      </w:r>
    </w:p>
    <w:p w14:paraId="629DE765" w14:textId="73BFDC65" w:rsidR="00870AB1" w:rsidRPr="008335D5" w:rsidRDefault="00870AB1" w:rsidP="00870AB1">
      <w:pPr>
        <w:spacing w:line="240" w:lineRule="auto"/>
        <w:jc w:val="both"/>
        <w:rPr>
          <w:rFonts w:cs="Arial"/>
        </w:rPr>
      </w:pPr>
      <w:r w:rsidRPr="008335D5">
        <w:rPr>
          <w:rFonts w:cs="Arial"/>
        </w:rPr>
        <w:t xml:space="preserve">The typical instrumentation plan for a single span is shown in </w:t>
      </w:r>
      <w:r w:rsidRPr="008335D5">
        <w:rPr>
          <w:rFonts w:cs="Arial"/>
        </w:rPr>
        <w:fldChar w:fldCharType="begin"/>
      </w:r>
      <w:r w:rsidRPr="008335D5">
        <w:rPr>
          <w:rFonts w:cs="Arial"/>
        </w:rPr>
        <w:instrText xml:space="preserve"> REF _Ref403402655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866241">
        <w:rPr>
          <w:rFonts w:cs="Arial"/>
        </w:rPr>
        <w:t>7</w:t>
      </w:r>
      <w:r w:rsidRPr="008335D5">
        <w:rPr>
          <w:rFonts w:cs="Arial"/>
        </w:rPr>
        <w:t xml:space="preserve">. A total of six stationary reference accelerometers were temporarily attached to the bridge deck using glue adhesive at the quarter span, mid span, and three-quarter span locations along each sidewalk. The reference accelerometers remained at the same locations on the deck throughout the vibration testing and were used to link together the vibrations measured by </w:t>
      </w:r>
      <w:r w:rsidR="00236934">
        <w:rPr>
          <w:rFonts w:cs="Arial"/>
        </w:rPr>
        <w:t>THMPR™</w:t>
      </w:r>
      <w:r w:rsidRPr="008335D5">
        <w:rPr>
          <w:rFonts w:cs="Arial"/>
        </w:rPr>
        <w:t>’s local sensor array of six accelerometers (</w:t>
      </w:r>
      <w:r w:rsidRPr="008335D5">
        <w:rPr>
          <w:rFonts w:cs="Arial"/>
        </w:rPr>
        <w:fldChar w:fldCharType="begin"/>
      </w:r>
      <w:r w:rsidRPr="008335D5">
        <w:rPr>
          <w:rFonts w:cs="Arial"/>
        </w:rPr>
        <w:instrText xml:space="preserve"> REF _Ref404693737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866241">
        <w:rPr>
          <w:rFonts w:cs="Arial"/>
        </w:rPr>
        <w:t>6</w:t>
      </w:r>
      <w:r w:rsidRPr="008335D5">
        <w:rPr>
          <w:rFonts w:cs="Arial"/>
        </w:rPr>
        <w:t xml:space="preserve">). The reference accelerometers were cabled to GPS synchronized data acquisition systems along each shoulder and out of the way of traffic. </w:t>
      </w:r>
    </w:p>
    <w:p w14:paraId="5EC2EB33" w14:textId="5CB29CAD" w:rsidR="00870AB1" w:rsidRPr="008335D5" w:rsidRDefault="00870AB1" w:rsidP="00870AB1">
      <w:pPr>
        <w:spacing w:line="240" w:lineRule="auto"/>
        <w:jc w:val="both"/>
        <w:rPr>
          <w:rFonts w:cs="Arial"/>
        </w:rPr>
      </w:pPr>
      <w:r w:rsidRPr="008335D5">
        <w:rPr>
          <w:rFonts w:cs="Arial"/>
        </w:rPr>
        <w:t xml:space="preserve">A total of nine impact locations were selected at the quarter span, mid span, and three-quarter span lengths along the right lane, left lane, and mid width lane of the superstructure. The impact locations were chosen so that the measured vibration responses would have a dense spatial resolution and to vary the spatial characteristics of the input excitation. The former consideration is important for resolving different mode shapes from the vibration measurements, while the latter is important for exciting different vibration modes. Note, only three of the six local output sensors were required for data analysis.  </w:t>
      </w:r>
    </w:p>
    <w:p w14:paraId="76C5F7BD" w14:textId="108FCDF8" w:rsidR="00870AB1" w:rsidRPr="008335D5" w:rsidRDefault="002F236E" w:rsidP="00870AB1">
      <w:pPr>
        <w:keepNext/>
        <w:spacing w:line="240" w:lineRule="auto"/>
        <w:jc w:val="center"/>
        <w:rPr>
          <w:rFonts w:cs="Arial"/>
        </w:rPr>
      </w:pPr>
      <w:ins w:id="91" w:author="John" w:date="2015-05-01T14:16:00Z">
        <w:r>
          <w:rPr>
            <w:noProof/>
          </w:rPr>
          <w:drawing>
            <wp:inline distT="0" distB="0" distL="0" distR="0" wp14:anchorId="07CA399D" wp14:editId="02B6408D">
              <wp:extent cx="5753100" cy="285811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53100" cy="2858111"/>
                      </a:xfrm>
                      <a:prstGeom prst="rect">
                        <a:avLst/>
                      </a:prstGeom>
                    </pic:spPr>
                  </pic:pic>
                </a:graphicData>
              </a:graphic>
            </wp:inline>
          </w:drawing>
        </w:r>
      </w:ins>
    </w:p>
    <w:p w14:paraId="23BE034D" w14:textId="77777777" w:rsidR="00870AB1" w:rsidRPr="008335D5" w:rsidRDefault="00870AB1" w:rsidP="00870AB1">
      <w:pPr>
        <w:pStyle w:val="Caption"/>
        <w:jc w:val="center"/>
        <w:rPr>
          <w:rFonts w:cs="Arial"/>
        </w:rPr>
      </w:pPr>
      <w:r w:rsidRPr="008335D5">
        <w:rPr>
          <w:rFonts w:cs="Arial"/>
        </w:rPr>
        <w:t>Figure 7. Typical Instrumentation Plan</w:t>
      </w:r>
    </w:p>
    <w:p w14:paraId="4B915B57" w14:textId="77777777" w:rsidR="00870AB1" w:rsidRPr="008335D5" w:rsidRDefault="00870AB1" w:rsidP="00D4124A">
      <w:pPr>
        <w:pStyle w:val="Heading3"/>
        <w:rPr>
          <w:rFonts w:asciiTheme="minorHAnsi" w:hAnsiTheme="minorHAnsi" w:cs="Arial"/>
        </w:rPr>
      </w:pPr>
      <w:bookmarkStart w:id="92" w:name="_Toc407087742"/>
      <w:r w:rsidRPr="008335D5">
        <w:rPr>
          <w:rFonts w:asciiTheme="minorHAnsi" w:hAnsiTheme="minorHAnsi" w:cs="Arial"/>
        </w:rPr>
        <w:lastRenderedPageBreak/>
        <w:t>Test Execution</w:t>
      </w:r>
      <w:bookmarkEnd w:id="92"/>
    </w:p>
    <w:p w14:paraId="226A058E" w14:textId="2FD14E1F" w:rsidR="00870AB1" w:rsidRPr="008335D5" w:rsidRDefault="00236934" w:rsidP="00870AB1">
      <w:pPr>
        <w:spacing w:line="240" w:lineRule="auto"/>
        <w:jc w:val="both"/>
        <w:rPr>
          <w:rFonts w:cs="Arial"/>
        </w:rPr>
      </w:pPr>
      <w:r>
        <w:rPr>
          <w:rFonts w:cs="Arial"/>
        </w:rPr>
        <w:t>THMPR™</w:t>
      </w:r>
      <w:r w:rsidR="00870AB1" w:rsidRPr="008335D5">
        <w:rPr>
          <w:rFonts w:cs="Arial"/>
        </w:rPr>
        <w:t xml:space="preserve"> system testing was conducted on November 5, 2014. </w:t>
      </w:r>
      <w:r>
        <w:rPr>
          <w:rFonts w:cs="Arial"/>
        </w:rPr>
        <w:t>THMPR™</w:t>
      </w:r>
      <w:r w:rsidR="00870AB1" w:rsidRPr="008335D5">
        <w:rPr>
          <w:rFonts w:cs="Arial"/>
        </w:rPr>
        <w:t xml:space="preserve">’s impact head was centered above a selected impact location on the deck and the GPS synchronized accelerometer array attached to </w:t>
      </w:r>
      <w:r>
        <w:rPr>
          <w:rFonts w:cs="Arial"/>
        </w:rPr>
        <w:t>THMPR™</w:t>
      </w:r>
      <w:r w:rsidR="00870AB1" w:rsidRPr="008335D5">
        <w:rPr>
          <w:rFonts w:cs="Arial"/>
        </w:rPr>
        <w:t xml:space="preserve"> was remotely deployed. This lowered the six accelerometer housings onto the bridge deck and compressed them against the surface. The impact force and bridge vibration measurements were recorded at a rate of 3,200 samples per second (Hz) in order to precisely define the shape of the impulse signal and for a duration of 10 seconds to ensure the complete capture of the structure’s post-impact free vibration decay response. A total of three separate impacts were recorded for averaging and noise reduction purposes at each of the nine locations. </w:t>
      </w:r>
    </w:p>
    <w:p w14:paraId="5863D01B" w14:textId="77777777" w:rsidR="00870AB1" w:rsidRPr="008335D5" w:rsidRDefault="00870AB1" w:rsidP="00D4124A">
      <w:pPr>
        <w:pStyle w:val="Heading3"/>
        <w:rPr>
          <w:rFonts w:asciiTheme="minorHAnsi" w:hAnsiTheme="minorHAnsi" w:cs="Arial"/>
        </w:rPr>
      </w:pPr>
      <w:bookmarkStart w:id="93" w:name="_Toc407087743"/>
      <w:r w:rsidRPr="008335D5">
        <w:rPr>
          <w:rFonts w:asciiTheme="minorHAnsi" w:hAnsiTheme="minorHAnsi" w:cs="Arial"/>
        </w:rPr>
        <w:t>Data Quality</w:t>
      </w:r>
      <w:bookmarkEnd w:id="93"/>
    </w:p>
    <w:p w14:paraId="08338C81" w14:textId="4B71AC4B" w:rsidR="00870AB1" w:rsidRPr="008335D5" w:rsidRDefault="00870AB1" w:rsidP="00870AB1">
      <w:pPr>
        <w:spacing w:line="240" w:lineRule="auto"/>
        <w:jc w:val="both"/>
        <w:rPr>
          <w:rFonts w:cs="Arial"/>
        </w:rPr>
      </w:pPr>
      <w:r w:rsidRPr="008335D5">
        <w:rPr>
          <w:rFonts w:cs="Arial"/>
        </w:rPr>
        <w:t>Typical impact forces of up to 25,000 lbs. were observed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8</w:t>
      </w:r>
      <w:r w:rsidRPr="008335D5">
        <w:rPr>
          <w:rFonts w:cs="Arial"/>
        </w:rPr>
        <w:t>A) with an approximate usable frequency range of 0-55 Hz (</w:t>
      </w:r>
      <w:r w:rsidRPr="008335D5">
        <w:rPr>
          <w:rFonts w:cs="Arial"/>
        </w:rPr>
        <w:fldChar w:fldCharType="begin"/>
      </w:r>
      <w:r w:rsidRPr="008335D5">
        <w:rPr>
          <w:rFonts w:cs="Arial"/>
        </w:rPr>
        <w:instrText xml:space="preserve"> REF _Ref403402359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8</w:t>
      </w:r>
      <w:r w:rsidRPr="008335D5">
        <w:rPr>
          <w:rFonts w:cs="Arial"/>
        </w:rPr>
        <w:t xml:space="preserve">B). The impact forces produced by </w:t>
      </w:r>
      <w:r w:rsidR="00236934">
        <w:rPr>
          <w:rFonts w:cs="Arial"/>
        </w:rPr>
        <w:t>THMPR™</w:t>
      </w:r>
      <w:r w:rsidRPr="008335D5">
        <w:rPr>
          <w:rFonts w:cs="Arial"/>
        </w:rPr>
        <w:t xml:space="preserve"> also resulted in bridge acceleration magnitudes of up to 4 g’s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9</w:t>
      </w:r>
      <w:r w:rsidRPr="008335D5">
        <w:rPr>
          <w:rFonts w:cs="Arial"/>
        </w:rPr>
        <w:t>A). Frequency content of the structural response (</w:t>
      </w:r>
      <w:r w:rsidRPr="008335D5">
        <w:rPr>
          <w:rFonts w:cs="Arial"/>
        </w:rPr>
        <w:fldChar w:fldCharType="begin"/>
      </w:r>
      <w:r w:rsidRPr="008335D5">
        <w:rPr>
          <w:rFonts w:cs="Arial"/>
        </w:rPr>
        <w:instrText xml:space="preserve"> REF _Ref403402452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2C6113">
        <w:rPr>
          <w:rFonts w:cs="Arial"/>
        </w:rPr>
        <w:t>9</w:t>
      </w:r>
      <w:r w:rsidRPr="008335D5">
        <w:rPr>
          <w:rFonts w:cs="Arial"/>
        </w:rPr>
        <w:t>B) shows clearly defined, smooth peaks of resonance which indicates linearity, adequate frequency resolution, and good excitation of all fundamental modes of interest. The relatively large structural response and the acquisition of ten second time windows provided a frequency resolution of 0.09 Hz which resulted in good characterization of closely spaced modes.</w:t>
      </w:r>
    </w:p>
    <w:p w14:paraId="3CA1EB88"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52288EC" wp14:editId="78EBA69D">
            <wp:extent cx="5943600" cy="1970405"/>
            <wp:effectExtent l="0" t="0" r="0" b="0"/>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970405"/>
                    </a:xfrm>
                    <a:prstGeom prst="rect">
                      <a:avLst/>
                    </a:prstGeom>
                  </pic:spPr>
                </pic:pic>
              </a:graphicData>
            </a:graphic>
          </wp:inline>
        </w:drawing>
      </w:r>
    </w:p>
    <w:p w14:paraId="2AD5A2DD" w14:textId="06CFCF84" w:rsidR="00870AB1" w:rsidRPr="008335D5" w:rsidRDefault="002C6113" w:rsidP="00870AB1">
      <w:pPr>
        <w:pStyle w:val="Caption"/>
        <w:jc w:val="center"/>
        <w:rPr>
          <w:rFonts w:cs="Arial"/>
        </w:rPr>
      </w:pPr>
      <w:r>
        <w:rPr>
          <w:rFonts w:cs="Arial"/>
        </w:rPr>
        <w:t>Figure 8.</w:t>
      </w:r>
      <w:r w:rsidR="00870AB1" w:rsidRPr="008335D5">
        <w:rPr>
          <w:rFonts w:cs="Arial"/>
        </w:rPr>
        <w:t xml:space="preserve"> (A) Typical Force Time History &amp; (B) Typical Force Frequency Content</w:t>
      </w:r>
    </w:p>
    <w:p w14:paraId="60D5C5AF"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0363CFEC" wp14:editId="272C4004">
            <wp:extent cx="5943600" cy="1854200"/>
            <wp:effectExtent l="0" t="0" r="0" b="0"/>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854200"/>
                    </a:xfrm>
                    <a:prstGeom prst="rect">
                      <a:avLst/>
                    </a:prstGeom>
                  </pic:spPr>
                </pic:pic>
              </a:graphicData>
            </a:graphic>
          </wp:inline>
        </w:drawing>
      </w:r>
    </w:p>
    <w:p w14:paraId="040DBCC5" w14:textId="7F4516D3" w:rsidR="00870AB1" w:rsidRPr="008335D5" w:rsidRDefault="00870AB1" w:rsidP="00870AB1">
      <w:pPr>
        <w:pStyle w:val="Caption"/>
        <w:jc w:val="center"/>
        <w:rPr>
          <w:rFonts w:cs="Arial"/>
        </w:rPr>
      </w:pPr>
      <w:r w:rsidRPr="008335D5">
        <w:rPr>
          <w:rFonts w:cs="Arial"/>
        </w:rPr>
        <w:t>Figure 9</w:t>
      </w:r>
      <w:r w:rsidR="002C6113">
        <w:rPr>
          <w:rFonts w:cs="Arial"/>
        </w:rPr>
        <w:t>.</w:t>
      </w:r>
      <w:r w:rsidRPr="008335D5">
        <w:rPr>
          <w:rFonts w:cs="Arial"/>
        </w:rPr>
        <w:t xml:space="preserve"> (A) Typical Response Time History &amp; (B) Typical Response Frequency Content</w:t>
      </w:r>
    </w:p>
    <w:p w14:paraId="1E0F7E27" w14:textId="77777777" w:rsidR="00870AB1" w:rsidRPr="008335D5" w:rsidRDefault="00870AB1" w:rsidP="00870AB1">
      <w:pPr>
        <w:spacing w:line="240" w:lineRule="auto"/>
        <w:rPr>
          <w:rFonts w:cs="Arial"/>
          <w:i/>
          <w:sz w:val="24"/>
          <w:szCs w:val="24"/>
        </w:rPr>
      </w:pPr>
    </w:p>
    <w:p w14:paraId="53675491" w14:textId="77777777" w:rsidR="00870AB1" w:rsidRPr="008335D5" w:rsidRDefault="00870AB1" w:rsidP="00D4124A">
      <w:pPr>
        <w:pStyle w:val="Heading3"/>
        <w:rPr>
          <w:rFonts w:asciiTheme="minorHAnsi" w:hAnsiTheme="minorHAnsi" w:cs="Arial"/>
        </w:rPr>
      </w:pPr>
      <w:bookmarkStart w:id="94" w:name="_Toc407087744"/>
      <w:r w:rsidRPr="008335D5">
        <w:rPr>
          <w:rFonts w:asciiTheme="minorHAnsi" w:hAnsiTheme="minorHAnsi" w:cs="Arial"/>
        </w:rPr>
        <w:lastRenderedPageBreak/>
        <w:t>Modal Parameter Identification</w:t>
      </w:r>
      <w:bookmarkEnd w:id="94"/>
    </w:p>
    <w:p w14:paraId="3E241392" w14:textId="77777777" w:rsidR="00870AB1" w:rsidRPr="008335D5" w:rsidRDefault="00870AB1" w:rsidP="00870AB1">
      <w:pPr>
        <w:spacing w:line="240" w:lineRule="auto"/>
        <w:jc w:val="both"/>
        <w:rPr>
          <w:rFonts w:cs="Arial"/>
        </w:rPr>
      </w:pPr>
      <w:r w:rsidRPr="008335D5">
        <w:rPr>
          <w:rFonts w:cs="Arial"/>
        </w:rPr>
        <w:t>The modal parameters for the structure were identified from the vibration measurements onsite after completion of the testing to provide immediate feedback on the data quality, structural response of the bridge, and operating condition of the test equipment to the on-site engineers. The modal parameters include the natural frequencies and the modal vectors (mode shapes) for each mode. These parameters are directly related to the in-situ mass and stiffness characteristics of the bridge, and are used for calibrating the FE model of the structure.</w:t>
      </w:r>
    </w:p>
    <w:p w14:paraId="090F9A2A" w14:textId="54063DAA" w:rsidR="00870AB1" w:rsidRPr="008335D5" w:rsidRDefault="00870AB1" w:rsidP="00870AB1">
      <w:pPr>
        <w:spacing w:line="240" w:lineRule="auto"/>
        <w:jc w:val="both"/>
        <w:rPr>
          <w:rFonts w:cs="Arial"/>
        </w:rPr>
      </w:pPr>
      <w:r w:rsidRPr="008335D5">
        <w:rPr>
          <w:rFonts w:cs="Arial"/>
        </w:rPr>
        <w:t>The modal parameter identification process starts with the computation of frequency response functions for each input-output measurement pair. A frequency response function is essentially the frequency domain transform of measured acceleration response at each sensor location divided by the measured impact force for each test location. The Complex Mode Indicator Function (CMIF) was then calculated for each test location (</w:t>
      </w:r>
      <w:r w:rsidRPr="008335D5">
        <w:rPr>
          <w:rFonts w:cs="Arial"/>
        </w:rPr>
        <w:fldChar w:fldCharType="begin"/>
      </w:r>
      <w:r w:rsidRPr="008335D5">
        <w:rPr>
          <w:rFonts w:cs="Arial"/>
        </w:rPr>
        <w:instrText xml:space="preserve"> REF _Ref403404613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1733C7">
        <w:rPr>
          <w:rFonts w:cs="Arial"/>
        </w:rPr>
        <w:t>10</w:t>
      </w:r>
      <w:r w:rsidRPr="008335D5">
        <w:rPr>
          <w:rFonts w:cs="Arial"/>
        </w:rPr>
        <w:t>) using the frequency response functions created in the previous step. The CMIF is computed by singular value decomposition of the matrix of frequency response functions for each test location. The largest singular values are plotted against frequency to create the CMIF plot. Each peak in the CMIF plot represents a location of a vibration mode for the structure and the amplitude of the singular value is directly related to the dominance of the corresponding modal vector at that test location. The singular values for each independent impact location are super imposed to compare areas of resonance and ultimately select global modal parameters. A total of seven global vibration modes (global poles) identified from the CMIF plots as shown in</w:t>
      </w:r>
      <w:r w:rsidR="00CD509F">
        <w:rPr>
          <w:rFonts w:cs="Arial"/>
        </w:rPr>
        <w:t xml:space="preserve"> Figure 10</w:t>
      </w:r>
      <w:r w:rsidRPr="008335D5">
        <w:rPr>
          <w:rFonts w:cs="Arial"/>
        </w:rPr>
        <w:t xml:space="preserve">. </w:t>
      </w:r>
    </w:p>
    <w:p w14:paraId="3699F3BB"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67A0A487" wp14:editId="18D4CF66">
            <wp:extent cx="5450774" cy="2790610"/>
            <wp:effectExtent l="0" t="0" r="0" b="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45334" cy="2787825"/>
                    </a:xfrm>
                    <a:prstGeom prst="rect">
                      <a:avLst/>
                    </a:prstGeom>
                  </pic:spPr>
                </pic:pic>
              </a:graphicData>
            </a:graphic>
          </wp:inline>
        </w:drawing>
      </w:r>
    </w:p>
    <w:p w14:paraId="4B2828CC" w14:textId="2F4F7738" w:rsidR="00870AB1" w:rsidRPr="008335D5" w:rsidRDefault="00870AB1" w:rsidP="00870AB1">
      <w:pPr>
        <w:pStyle w:val="Caption"/>
        <w:jc w:val="center"/>
        <w:rPr>
          <w:rFonts w:cs="Arial"/>
        </w:rPr>
      </w:pPr>
      <w:r w:rsidRPr="008335D5">
        <w:rPr>
          <w:rFonts w:cs="Arial"/>
        </w:rPr>
        <w:t>Figure 10</w:t>
      </w:r>
      <w:r w:rsidR="001733C7">
        <w:rPr>
          <w:rFonts w:cs="Arial"/>
        </w:rPr>
        <w:t>.</w:t>
      </w:r>
      <w:r w:rsidRPr="008335D5">
        <w:rPr>
          <w:rFonts w:cs="Arial"/>
        </w:rPr>
        <w:t xml:space="preserve"> Span 1 – Complex Mode Indicator Function (CMIF)</w:t>
      </w:r>
    </w:p>
    <w:p w14:paraId="5EB1E81C" w14:textId="32F3E99A" w:rsidR="00870AB1" w:rsidRPr="008335D5" w:rsidRDefault="00870AB1" w:rsidP="00870AB1">
      <w:pPr>
        <w:spacing w:line="240" w:lineRule="auto"/>
        <w:jc w:val="both"/>
        <w:rPr>
          <w:rFonts w:cs="Arial"/>
        </w:rPr>
      </w:pPr>
      <w:r w:rsidRPr="008335D5">
        <w:rPr>
          <w:rFonts w:cs="Arial"/>
        </w:rPr>
        <w:t xml:space="preserve">Local mode shapes for each impact location were extracted at each global pole and combined into a global parameter set. Master mode shapes were selected for each mode based on the relative amplitude of the CMIF singular value for each impact location. The impact location associated with the largest CMIF amplitude for a specific vibration mode contains the highest signal to noise ratio and the corresponding mode shape was designated the master shape for that vibration mode. For each global pole, the modal amplitudes of the stationary references were compared between the local master mode shape and the remaining local mode shapes. A scaling coefficient was developed via a least squares </w:t>
      </w:r>
      <w:r w:rsidRPr="008335D5">
        <w:rPr>
          <w:rFonts w:cs="Arial"/>
        </w:rPr>
        <w:lastRenderedPageBreak/>
        <w:t xml:space="preserve">approximation and used to linearly integrate the independent local mode shapes into the local master mode shape and form a global parameter set. Local mode shapes extracted from impact locations which coincided with a point of zero displacement (nodal point) for a particular mode were discarded and not included within the global modal parameter set. Additionally, a combination of the stationary references for each master local mode shape was chosen on an individual mode basis to avoid using reference sensors in locations of low modal amplitude for a particular mode. Global mode shapes and frequencies are shown in </w:t>
      </w:r>
      <w:r w:rsidRPr="008335D5">
        <w:rPr>
          <w:rFonts w:cs="Arial"/>
        </w:rPr>
        <w:fldChar w:fldCharType="begin"/>
      </w:r>
      <w:r w:rsidRPr="008335D5">
        <w:rPr>
          <w:rFonts w:cs="Arial"/>
        </w:rPr>
        <w:instrText xml:space="preserve"> REF _Ref403405223 \h  \* MERGEFORMAT </w:instrText>
      </w:r>
      <w:r w:rsidRPr="008335D5">
        <w:rPr>
          <w:rFonts w:cs="Arial"/>
        </w:rPr>
      </w:r>
      <w:r w:rsidRPr="008335D5">
        <w:rPr>
          <w:rFonts w:cs="Arial"/>
        </w:rPr>
        <w:fldChar w:fldCharType="separate"/>
      </w:r>
      <w:r w:rsidR="005C1AAD" w:rsidRPr="008335D5">
        <w:rPr>
          <w:rFonts w:cs="Arial"/>
        </w:rPr>
        <w:t xml:space="preserve">Figure </w:t>
      </w:r>
      <w:r w:rsidRPr="008335D5">
        <w:rPr>
          <w:rFonts w:cs="Arial"/>
        </w:rPr>
        <w:fldChar w:fldCharType="end"/>
      </w:r>
      <w:r w:rsidR="001733C7">
        <w:rPr>
          <w:rFonts w:cs="Arial"/>
        </w:rPr>
        <w:t>11</w:t>
      </w:r>
      <w:r w:rsidRPr="008335D5">
        <w:rPr>
          <w:rFonts w:cs="Arial"/>
        </w:rPr>
        <w:t xml:space="preserve"> and </w:t>
      </w:r>
      <w:r w:rsidRPr="008335D5">
        <w:rPr>
          <w:rFonts w:cs="Arial"/>
        </w:rPr>
        <w:fldChar w:fldCharType="begin"/>
      </w:r>
      <w:r w:rsidRPr="008335D5">
        <w:rPr>
          <w:rFonts w:cs="Arial"/>
        </w:rPr>
        <w:instrText xml:space="preserve"> REF _Ref403405444 \h  \* MERGEFORMAT </w:instrText>
      </w:r>
      <w:r w:rsidRPr="008335D5">
        <w:rPr>
          <w:rFonts w:cs="Arial"/>
        </w:rPr>
      </w:r>
      <w:r w:rsidRPr="008335D5">
        <w:rPr>
          <w:rFonts w:cs="Arial"/>
        </w:rPr>
        <w:fldChar w:fldCharType="separate"/>
      </w:r>
      <w:r w:rsidR="005C1AAD" w:rsidRPr="008335D5">
        <w:rPr>
          <w:rFonts w:cs="Arial"/>
        </w:rPr>
        <w:t xml:space="preserve">Table </w:t>
      </w:r>
      <w:r w:rsidRPr="008335D5">
        <w:rPr>
          <w:rFonts w:cs="Arial"/>
        </w:rPr>
        <w:fldChar w:fldCharType="end"/>
      </w:r>
      <w:r w:rsidR="001733C7">
        <w:rPr>
          <w:rFonts w:cs="Arial"/>
        </w:rPr>
        <w:t>4</w:t>
      </w:r>
      <w:r w:rsidRPr="008335D5">
        <w:rPr>
          <w:rFonts w:cs="Arial"/>
        </w:rPr>
        <w:t xml:space="preserve">, respectively. It should be noted that the interstitial areas between the discrete experimental degrees-of-freedom for the mode shapes were interpolated using a fourth order equation to aid in the visualization of these shapes.  </w:t>
      </w:r>
    </w:p>
    <w:p w14:paraId="6A225761" w14:textId="77777777" w:rsidR="00870AB1" w:rsidRPr="008335D5" w:rsidRDefault="00870AB1" w:rsidP="00870AB1">
      <w:pPr>
        <w:keepNext/>
        <w:spacing w:line="240" w:lineRule="auto"/>
        <w:jc w:val="center"/>
        <w:rPr>
          <w:rFonts w:cs="Arial"/>
        </w:rPr>
      </w:pPr>
      <w:r w:rsidRPr="008335D5">
        <w:rPr>
          <w:rFonts w:cs="Arial"/>
          <w:noProof/>
        </w:rPr>
        <w:drawing>
          <wp:inline distT="0" distB="0" distL="0" distR="0" wp14:anchorId="3725354D" wp14:editId="297A9C1F">
            <wp:extent cx="5943600" cy="2588260"/>
            <wp:effectExtent l="0" t="0" r="0" b="254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588260"/>
                    </a:xfrm>
                    <a:prstGeom prst="rect">
                      <a:avLst/>
                    </a:prstGeom>
                  </pic:spPr>
                </pic:pic>
              </a:graphicData>
            </a:graphic>
          </wp:inline>
        </w:drawing>
      </w:r>
    </w:p>
    <w:p w14:paraId="427F22F1" w14:textId="0100D57B" w:rsidR="00870AB1" w:rsidRPr="008335D5" w:rsidRDefault="00870AB1" w:rsidP="00870AB1">
      <w:pPr>
        <w:pStyle w:val="Caption"/>
        <w:jc w:val="center"/>
        <w:rPr>
          <w:rFonts w:cs="Arial"/>
        </w:rPr>
      </w:pPr>
      <w:r w:rsidRPr="008335D5">
        <w:rPr>
          <w:rFonts w:cs="Arial"/>
        </w:rPr>
        <w:t>Figure 11</w:t>
      </w:r>
      <w:r w:rsidR="001733C7">
        <w:rPr>
          <w:rFonts w:cs="Arial"/>
        </w:rPr>
        <w:t>.</w:t>
      </w:r>
      <w:r w:rsidRPr="008335D5">
        <w:rPr>
          <w:rFonts w:cs="Arial"/>
        </w:rPr>
        <w:t xml:space="preserve"> Span 1 – </w:t>
      </w:r>
      <w:r w:rsidR="00236934">
        <w:rPr>
          <w:rFonts w:cs="Arial"/>
        </w:rPr>
        <w:t>THMPR™</w:t>
      </w:r>
      <w:r w:rsidRPr="008335D5">
        <w:rPr>
          <w:rFonts w:cs="Arial"/>
        </w:rPr>
        <w:t xml:space="preserve"> Results - Global Mode Shapes</w:t>
      </w:r>
    </w:p>
    <w:p w14:paraId="226C5750" w14:textId="661190AB" w:rsidR="00870AB1" w:rsidRPr="008335D5" w:rsidRDefault="00870AB1" w:rsidP="001733C7">
      <w:pPr>
        <w:pStyle w:val="Caption"/>
        <w:keepNext/>
        <w:jc w:val="center"/>
        <w:rPr>
          <w:rFonts w:cs="Arial"/>
        </w:rPr>
      </w:pPr>
      <w:r w:rsidRPr="008335D5">
        <w:rPr>
          <w:rFonts w:cs="Arial"/>
        </w:rPr>
        <w:t xml:space="preserve">Table </w:t>
      </w:r>
      <w:r w:rsidR="001719B5">
        <w:rPr>
          <w:rFonts w:cs="Arial"/>
        </w:rPr>
        <w:t>3</w:t>
      </w:r>
      <w:r w:rsidR="001733C7">
        <w:rPr>
          <w:rFonts w:cs="Arial"/>
        </w:rPr>
        <w:t>.</w:t>
      </w:r>
      <w:r w:rsidRPr="008335D5">
        <w:rPr>
          <w:rFonts w:cs="Arial"/>
        </w:rPr>
        <w:t xml:space="preserve"> Span 1 – </w:t>
      </w:r>
      <w:r w:rsidR="00236934">
        <w:rPr>
          <w:rFonts w:cs="Arial"/>
        </w:rPr>
        <w:t>THMPR™</w:t>
      </w:r>
      <w:r w:rsidRPr="008335D5">
        <w:rPr>
          <w:rFonts w:cs="Arial"/>
        </w:rPr>
        <w:t xml:space="preserve"> Results – Identified Natural Frequencies</w:t>
      </w:r>
    </w:p>
    <w:tbl>
      <w:tblPr>
        <w:tblStyle w:val="TableGrid"/>
        <w:tblW w:w="0" w:type="auto"/>
        <w:jc w:val="center"/>
        <w:tblLook w:val="04A0" w:firstRow="1" w:lastRow="0" w:firstColumn="1" w:lastColumn="0" w:noHBand="0" w:noVBand="1"/>
      </w:tblPr>
      <w:tblGrid>
        <w:gridCol w:w="760"/>
        <w:gridCol w:w="1420"/>
        <w:gridCol w:w="1368"/>
        <w:gridCol w:w="2184"/>
      </w:tblGrid>
      <w:tr w:rsidR="00870AB1" w:rsidRPr="008335D5" w14:paraId="7EE946F3" w14:textId="77777777" w:rsidTr="00870AB1">
        <w:trPr>
          <w:trHeight w:val="615"/>
          <w:jc w:val="center"/>
        </w:trPr>
        <w:tc>
          <w:tcPr>
            <w:tcW w:w="760" w:type="dxa"/>
            <w:hideMark/>
          </w:tcPr>
          <w:p w14:paraId="315E50C9" w14:textId="77777777" w:rsidR="00870AB1" w:rsidRPr="008335D5" w:rsidRDefault="00870AB1" w:rsidP="00870AB1">
            <w:pPr>
              <w:jc w:val="center"/>
              <w:rPr>
                <w:rFonts w:cs="Arial"/>
                <w:b/>
                <w:bCs/>
              </w:rPr>
            </w:pPr>
            <w:r w:rsidRPr="008335D5">
              <w:rPr>
                <w:rFonts w:cs="Arial"/>
                <w:b/>
                <w:sz w:val="24"/>
                <w:szCs w:val="24"/>
              </w:rPr>
              <w:br w:type="page"/>
            </w:r>
            <w:r w:rsidRPr="008335D5">
              <w:rPr>
                <w:rFonts w:cs="Arial"/>
                <w:b/>
                <w:bCs/>
              </w:rPr>
              <w:t>Mode</w:t>
            </w:r>
          </w:p>
        </w:tc>
        <w:tc>
          <w:tcPr>
            <w:tcW w:w="1420" w:type="dxa"/>
            <w:hideMark/>
          </w:tcPr>
          <w:p w14:paraId="0A4DF5C1" w14:textId="77777777" w:rsidR="00870AB1" w:rsidRPr="008335D5" w:rsidRDefault="00870AB1" w:rsidP="00870AB1">
            <w:pPr>
              <w:jc w:val="center"/>
              <w:rPr>
                <w:rFonts w:cs="Arial"/>
                <w:b/>
                <w:bCs/>
              </w:rPr>
            </w:pPr>
            <w:r w:rsidRPr="008335D5">
              <w:rPr>
                <w:rFonts w:cs="Arial"/>
                <w:b/>
                <w:bCs/>
              </w:rPr>
              <w:t>Frequency [Hz]</w:t>
            </w:r>
          </w:p>
        </w:tc>
        <w:tc>
          <w:tcPr>
            <w:tcW w:w="1368" w:type="dxa"/>
            <w:hideMark/>
          </w:tcPr>
          <w:p w14:paraId="6BD9B292" w14:textId="77777777" w:rsidR="00870AB1" w:rsidRPr="008335D5" w:rsidRDefault="00870AB1" w:rsidP="00870AB1">
            <w:pPr>
              <w:jc w:val="center"/>
              <w:rPr>
                <w:rFonts w:cs="Arial"/>
                <w:b/>
                <w:bCs/>
              </w:rPr>
            </w:pPr>
            <w:r w:rsidRPr="008335D5">
              <w:rPr>
                <w:rFonts w:cs="Arial"/>
                <w:b/>
                <w:bCs/>
              </w:rPr>
              <w:t>Master</w:t>
            </w:r>
          </w:p>
          <w:p w14:paraId="19A4737E" w14:textId="77777777" w:rsidR="00870AB1" w:rsidRPr="008335D5" w:rsidRDefault="00870AB1" w:rsidP="00870AB1">
            <w:pPr>
              <w:jc w:val="center"/>
              <w:rPr>
                <w:rFonts w:cs="Arial"/>
                <w:b/>
                <w:bCs/>
              </w:rPr>
            </w:pPr>
            <w:r w:rsidRPr="008335D5">
              <w:rPr>
                <w:rFonts w:cs="Arial"/>
                <w:b/>
                <w:bCs/>
              </w:rPr>
              <w:t>Location</w:t>
            </w:r>
          </w:p>
        </w:tc>
        <w:tc>
          <w:tcPr>
            <w:tcW w:w="2184" w:type="dxa"/>
            <w:hideMark/>
          </w:tcPr>
          <w:p w14:paraId="54EF6457" w14:textId="77777777" w:rsidR="00870AB1" w:rsidRPr="008335D5" w:rsidRDefault="00870AB1" w:rsidP="00870AB1">
            <w:pPr>
              <w:jc w:val="center"/>
              <w:rPr>
                <w:rFonts w:cs="Arial"/>
                <w:b/>
                <w:bCs/>
              </w:rPr>
            </w:pPr>
            <w:r w:rsidRPr="008335D5">
              <w:rPr>
                <w:rFonts w:cs="Arial"/>
                <w:b/>
                <w:bCs/>
              </w:rPr>
              <w:t>Included Locations</w:t>
            </w:r>
          </w:p>
        </w:tc>
      </w:tr>
      <w:tr w:rsidR="00870AB1" w:rsidRPr="008335D5" w14:paraId="4F746B61" w14:textId="77777777" w:rsidTr="00870AB1">
        <w:trPr>
          <w:trHeight w:val="300"/>
          <w:jc w:val="center"/>
        </w:trPr>
        <w:tc>
          <w:tcPr>
            <w:tcW w:w="760" w:type="dxa"/>
            <w:noWrap/>
            <w:vAlign w:val="center"/>
            <w:hideMark/>
          </w:tcPr>
          <w:p w14:paraId="5653E750" w14:textId="77777777" w:rsidR="00870AB1" w:rsidRPr="008335D5" w:rsidRDefault="00870AB1" w:rsidP="00870AB1">
            <w:pPr>
              <w:jc w:val="center"/>
              <w:rPr>
                <w:rFonts w:cs="Arial"/>
              </w:rPr>
            </w:pPr>
            <w:r w:rsidRPr="008335D5">
              <w:rPr>
                <w:rFonts w:cs="Arial"/>
                <w:color w:val="000000"/>
              </w:rPr>
              <w:t>1</w:t>
            </w:r>
          </w:p>
        </w:tc>
        <w:tc>
          <w:tcPr>
            <w:tcW w:w="1420" w:type="dxa"/>
            <w:noWrap/>
            <w:vAlign w:val="center"/>
            <w:hideMark/>
          </w:tcPr>
          <w:p w14:paraId="6BDDDED2" w14:textId="77777777" w:rsidR="00870AB1" w:rsidRPr="008335D5" w:rsidRDefault="00870AB1" w:rsidP="00870AB1">
            <w:pPr>
              <w:jc w:val="center"/>
              <w:rPr>
                <w:rFonts w:cs="Arial"/>
              </w:rPr>
            </w:pPr>
            <w:r w:rsidRPr="008335D5">
              <w:rPr>
                <w:rFonts w:cs="Arial"/>
                <w:color w:val="000000"/>
              </w:rPr>
              <w:t>13.38</w:t>
            </w:r>
          </w:p>
        </w:tc>
        <w:tc>
          <w:tcPr>
            <w:tcW w:w="1368" w:type="dxa"/>
            <w:noWrap/>
            <w:vAlign w:val="center"/>
            <w:hideMark/>
          </w:tcPr>
          <w:p w14:paraId="39BA1AAC" w14:textId="77777777" w:rsidR="00870AB1" w:rsidRPr="008335D5" w:rsidRDefault="00870AB1" w:rsidP="00870AB1">
            <w:pPr>
              <w:jc w:val="center"/>
              <w:rPr>
                <w:rFonts w:cs="Arial"/>
              </w:rPr>
            </w:pPr>
            <w:r w:rsidRPr="008335D5">
              <w:rPr>
                <w:rFonts w:cs="Arial"/>
                <w:color w:val="000000"/>
              </w:rPr>
              <w:t>6</w:t>
            </w:r>
          </w:p>
        </w:tc>
        <w:tc>
          <w:tcPr>
            <w:tcW w:w="2184" w:type="dxa"/>
            <w:noWrap/>
            <w:vAlign w:val="center"/>
            <w:hideMark/>
          </w:tcPr>
          <w:p w14:paraId="339E000B" w14:textId="77777777" w:rsidR="00870AB1" w:rsidRPr="008335D5" w:rsidRDefault="00870AB1" w:rsidP="00870AB1">
            <w:pPr>
              <w:jc w:val="center"/>
              <w:rPr>
                <w:rFonts w:cs="Arial"/>
              </w:rPr>
            </w:pPr>
            <w:r w:rsidRPr="008335D5">
              <w:rPr>
                <w:rFonts w:cs="Arial"/>
                <w:color w:val="000000"/>
              </w:rPr>
              <w:t>1 2 3 4 5 6 7 8 9</w:t>
            </w:r>
          </w:p>
        </w:tc>
      </w:tr>
      <w:tr w:rsidR="00870AB1" w:rsidRPr="008335D5" w14:paraId="7E7E1CA9" w14:textId="77777777" w:rsidTr="00870AB1">
        <w:trPr>
          <w:trHeight w:val="300"/>
          <w:jc w:val="center"/>
        </w:trPr>
        <w:tc>
          <w:tcPr>
            <w:tcW w:w="760" w:type="dxa"/>
            <w:noWrap/>
            <w:vAlign w:val="center"/>
            <w:hideMark/>
          </w:tcPr>
          <w:p w14:paraId="404849B8" w14:textId="77777777" w:rsidR="00870AB1" w:rsidRPr="008335D5" w:rsidRDefault="00870AB1" w:rsidP="00870AB1">
            <w:pPr>
              <w:jc w:val="center"/>
              <w:rPr>
                <w:rFonts w:cs="Arial"/>
              </w:rPr>
            </w:pPr>
            <w:r w:rsidRPr="008335D5">
              <w:rPr>
                <w:rFonts w:cs="Arial"/>
                <w:color w:val="000000"/>
              </w:rPr>
              <w:t>2</w:t>
            </w:r>
          </w:p>
        </w:tc>
        <w:tc>
          <w:tcPr>
            <w:tcW w:w="1420" w:type="dxa"/>
            <w:noWrap/>
            <w:vAlign w:val="center"/>
            <w:hideMark/>
          </w:tcPr>
          <w:p w14:paraId="3040FDBF" w14:textId="77777777" w:rsidR="00870AB1" w:rsidRPr="008335D5" w:rsidRDefault="00870AB1" w:rsidP="00870AB1">
            <w:pPr>
              <w:jc w:val="center"/>
              <w:rPr>
                <w:rFonts w:cs="Arial"/>
              </w:rPr>
            </w:pPr>
            <w:r w:rsidRPr="008335D5">
              <w:rPr>
                <w:rFonts w:cs="Arial"/>
                <w:color w:val="000000"/>
              </w:rPr>
              <w:t>17.48</w:t>
            </w:r>
          </w:p>
        </w:tc>
        <w:tc>
          <w:tcPr>
            <w:tcW w:w="1368" w:type="dxa"/>
            <w:noWrap/>
            <w:vAlign w:val="center"/>
            <w:hideMark/>
          </w:tcPr>
          <w:p w14:paraId="4853636D" w14:textId="77777777" w:rsidR="00870AB1" w:rsidRPr="008335D5" w:rsidRDefault="00870AB1" w:rsidP="00870AB1">
            <w:pPr>
              <w:jc w:val="center"/>
              <w:rPr>
                <w:rFonts w:cs="Arial"/>
              </w:rPr>
            </w:pPr>
            <w:r w:rsidRPr="008335D5">
              <w:rPr>
                <w:rFonts w:cs="Arial"/>
                <w:color w:val="000000"/>
              </w:rPr>
              <w:t>8</w:t>
            </w:r>
          </w:p>
        </w:tc>
        <w:tc>
          <w:tcPr>
            <w:tcW w:w="2184" w:type="dxa"/>
            <w:noWrap/>
            <w:vAlign w:val="center"/>
            <w:hideMark/>
          </w:tcPr>
          <w:p w14:paraId="421A1AAC" w14:textId="77777777" w:rsidR="00870AB1" w:rsidRPr="008335D5" w:rsidRDefault="00870AB1" w:rsidP="00870AB1">
            <w:pPr>
              <w:jc w:val="center"/>
              <w:rPr>
                <w:rFonts w:cs="Arial"/>
              </w:rPr>
            </w:pPr>
            <w:r w:rsidRPr="008335D5">
              <w:rPr>
                <w:rFonts w:cs="Arial"/>
                <w:color w:val="000000"/>
              </w:rPr>
              <w:t>1 2 3 7 8 9</w:t>
            </w:r>
          </w:p>
        </w:tc>
      </w:tr>
      <w:tr w:rsidR="00870AB1" w:rsidRPr="008335D5" w14:paraId="1C17B0AD" w14:textId="77777777" w:rsidTr="00870AB1">
        <w:trPr>
          <w:trHeight w:val="300"/>
          <w:jc w:val="center"/>
        </w:trPr>
        <w:tc>
          <w:tcPr>
            <w:tcW w:w="760" w:type="dxa"/>
            <w:noWrap/>
            <w:vAlign w:val="center"/>
            <w:hideMark/>
          </w:tcPr>
          <w:p w14:paraId="471E79FA" w14:textId="77777777" w:rsidR="00870AB1" w:rsidRPr="008335D5" w:rsidRDefault="00870AB1" w:rsidP="00870AB1">
            <w:pPr>
              <w:jc w:val="center"/>
              <w:rPr>
                <w:rFonts w:cs="Arial"/>
              </w:rPr>
            </w:pPr>
            <w:r w:rsidRPr="008335D5">
              <w:rPr>
                <w:rFonts w:cs="Arial"/>
                <w:color w:val="000000"/>
              </w:rPr>
              <w:t>3</w:t>
            </w:r>
          </w:p>
        </w:tc>
        <w:tc>
          <w:tcPr>
            <w:tcW w:w="1420" w:type="dxa"/>
            <w:noWrap/>
            <w:vAlign w:val="center"/>
            <w:hideMark/>
          </w:tcPr>
          <w:p w14:paraId="773A4BF3" w14:textId="77777777" w:rsidR="00870AB1" w:rsidRPr="008335D5" w:rsidRDefault="00870AB1" w:rsidP="00870AB1">
            <w:pPr>
              <w:jc w:val="center"/>
              <w:rPr>
                <w:rFonts w:cs="Arial"/>
              </w:rPr>
            </w:pPr>
            <w:r w:rsidRPr="008335D5">
              <w:rPr>
                <w:rFonts w:cs="Arial"/>
                <w:color w:val="000000"/>
              </w:rPr>
              <w:t>20.18</w:t>
            </w:r>
          </w:p>
        </w:tc>
        <w:tc>
          <w:tcPr>
            <w:tcW w:w="1368" w:type="dxa"/>
            <w:noWrap/>
            <w:vAlign w:val="center"/>
            <w:hideMark/>
          </w:tcPr>
          <w:p w14:paraId="1280AB35" w14:textId="77777777" w:rsidR="00870AB1" w:rsidRPr="008335D5" w:rsidRDefault="00870AB1" w:rsidP="00870AB1">
            <w:pPr>
              <w:jc w:val="center"/>
              <w:rPr>
                <w:rFonts w:cs="Arial"/>
              </w:rPr>
            </w:pPr>
            <w:r w:rsidRPr="008335D5">
              <w:rPr>
                <w:rFonts w:cs="Arial"/>
                <w:color w:val="000000"/>
              </w:rPr>
              <w:t>5</w:t>
            </w:r>
          </w:p>
        </w:tc>
        <w:tc>
          <w:tcPr>
            <w:tcW w:w="2184" w:type="dxa"/>
            <w:noWrap/>
            <w:vAlign w:val="center"/>
            <w:hideMark/>
          </w:tcPr>
          <w:p w14:paraId="6D34C287" w14:textId="77777777" w:rsidR="00870AB1" w:rsidRPr="008335D5" w:rsidRDefault="00870AB1" w:rsidP="00870AB1">
            <w:pPr>
              <w:jc w:val="center"/>
              <w:rPr>
                <w:rFonts w:cs="Arial"/>
              </w:rPr>
            </w:pPr>
            <w:r w:rsidRPr="008335D5">
              <w:rPr>
                <w:rFonts w:cs="Arial"/>
                <w:color w:val="000000"/>
              </w:rPr>
              <w:t>1 2 3 4 5 6</w:t>
            </w:r>
          </w:p>
        </w:tc>
      </w:tr>
      <w:tr w:rsidR="00870AB1" w:rsidRPr="008335D5" w14:paraId="451EC1C6" w14:textId="77777777" w:rsidTr="00870AB1">
        <w:trPr>
          <w:trHeight w:val="300"/>
          <w:jc w:val="center"/>
        </w:trPr>
        <w:tc>
          <w:tcPr>
            <w:tcW w:w="760" w:type="dxa"/>
            <w:noWrap/>
            <w:vAlign w:val="center"/>
            <w:hideMark/>
          </w:tcPr>
          <w:p w14:paraId="53E1AB99" w14:textId="77777777" w:rsidR="00870AB1" w:rsidRPr="008335D5" w:rsidRDefault="00870AB1" w:rsidP="00870AB1">
            <w:pPr>
              <w:jc w:val="center"/>
              <w:rPr>
                <w:rFonts w:cs="Arial"/>
              </w:rPr>
            </w:pPr>
            <w:r w:rsidRPr="008335D5">
              <w:rPr>
                <w:rFonts w:cs="Arial"/>
                <w:color w:val="000000"/>
              </w:rPr>
              <w:t>4</w:t>
            </w:r>
          </w:p>
        </w:tc>
        <w:tc>
          <w:tcPr>
            <w:tcW w:w="1420" w:type="dxa"/>
            <w:noWrap/>
            <w:vAlign w:val="center"/>
            <w:hideMark/>
          </w:tcPr>
          <w:p w14:paraId="1380E2C1" w14:textId="77777777" w:rsidR="00870AB1" w:rsidRPr="008335D5" w:rsidRDefault="00870AB1" w:rsidP="00870AB1">
            <w:pPr>
              <w:jc w:val="center"/>
              <w:rPr>
                <w:rFonts w:cs="Arial"/>
              </w:rPr>
            </w:pPr>
            <w:r w:rsidRPr="008335D5">
              <w:rPr>
                <w:rFonts w:cs="Arial"/>
                <w:color w:val="000000"/>
              </w:rPr>
              <w:t>23.34</w:t>
            </w:r>
          </w:p>
        </w:tc>
        <w:tc>
          <w:tcPr>
            <w:tcW w:w="1368" w:type="dxa"/>
            <w:noWrap/>
            <w:vAlign w:val="center"/>
            <w:hideMark/>
          </w:tcPr>
          <w:p w14:paraId="5287B53E" w14:textId="77777777" w:rsidR="00870AB1" w:rsidRPr="008335D5" w:rsidRDefault="00870AB1" w:rsidP="00870AB1">
            <w:pPr>
              <w:jc w:val="center"/>
              <w:rPr>
                <w:rFonts w:cs="Arial"/>
              </w:rPr>
            </w:pPr>
            <w:r w:rsidRPr="008335D5">
              <w:rPr>
                <w:rFonts w:cs="Arial"/>
                <w:color w:val="000000"/>
              </w:rPr>
              <w:t>8</w:t>
            </w:r>
          </w:p>
        </w:tc>
        <w:tc>
          <w:tcPr>
            <w:tcW w:w="2184" w:type="dxa"/>
            <w:noWrap/>
            <w:vAlign w:val="center"/>
            <w:hideMark/>
          </w:tcPr>
          <w:p w14:paraId="3B40EF07" w14:textId="77777777" w:rsidR="00870AB1" w:rsidRPr="008335D5" w:rsidRDefault="00870AB1" w:rsidP="00870AB1">
            <w:pPr>
              <w:jc w:val="center"/>
              <w:rPr>
                <w:rFonts w:cs="Arial"/>
              </w:rPr>
            </w:pPr>
            <w:r w:rsidRPr="008335D5">
              <w:rPr>
                <w:rFonts w:cs="Arial"/>
                <w:color w:val="000000"/>
              </w:rPr>
              <w:t>1 2 3 4 5 7 8 9</w:t>
            </w:r>
          </w:p>
        </w:tc>
      </w:tr>
      <w:tr w:rsidR="00870AB1" w:rsidRPr="008335D5" w14:paraId="7A4AD240" w14:textId="77777777" w:rsidTr="00870AB1">
        <w:trPr>
          <w:trHeight w:val="300"/>
          <w:jc w:val="center"/>
        </w:trPr>
        <w:tc>
          <w:tcPr>
            <w:tcW w:w="760" w:type="dxa"/>
            <w:noWrap/>
            <w:vAlign w:val="center"/>
            <w:hideMark/>
          </w:tcPr>
          <w:p w14:paraId="47FCA7CA" w14:textId="77777777" w:rsidR="00870AB1" w:rsidRPr="008335D5" w:rsidRDefault="00870AB1" w:rsidP="00870AB1">
            <w:pPr>
              <w:jc w:val="center"/>
              <w:rPr>
                <w:rFonts w:cs="Arial"/>
              </w:rPr>
            </w:pPr>
            <w:r w:rsidRPr="008335D5">
              <w:rPr>
                <w:rFonts w:cs="Arial"/>
                <w:color w:val="000000"/>
              </w:rPr>
              <w:t>5</w:t>
            </w:r>
          </w:p>
        </w:tc>
        <w:tc>
          <w:tcPr>
            <w:tcW w:w="1420" w:type="dxa"/>
            <w:noWrap/>
            <w:vAlign w:val="center"/>
            <w:hideMark/>
          </w:tcPr>
          <w:p w14:paraId="42BDC893" w14:textId="77777777" w:rsidR="00870AB1" w:rsidRPr="008335D5" w:rsidRDefault="00870AB1" w:rsidP="00870AB1">
            <w:pPr>
              <w:jc w:val="center"/>
              <w:rPr>
                <w:rFonts w:cs="Arial"/>
              </w:rPr>
            </w:pPr>
            <w:r w:rsidRPr="008335D5">
              <w:rPr>
                <w:rFonts w:cs="Arial"/>
                <w:color w:val="000000"/>
              </w:rPr>
              <w:t>28.03</w:t>
            </w:r>
          </w:p>
        </w:tc>
        <w:tc>
          <w:tcPr>
            <w:tcW w:w="1368" w:type="dxa"/>
            <w:noWrap/>
            <w:vAlign w:val="center"/>
            <w:hideMark/>
          </w:tcPr>
          <w:p w14:paraId="05C4813A" w14:textId="77777777" w:rsidR="00870AB1" w:rsidRPr="008335D5" w:rsidRDefault="00870AB1" w:rsidP="00870AB1">
            <w:pPr>
              <w:jc w:val="center"/>
              <w:rPr>
                <w:rFonts w:cs="Arial"/>
              </w:rPr>
            </w:pPr>
            <w:r w:rsidRPr="008335D5">
              <w:rPr>
                <w:rFonts w:cs="Arial"/>
                <w:color w:val="000000"/>
              </w:rPr>
              <w:t>2</w:t>
            </w:r>
          </w:p>
        </w:tc>
        <w:tc>
          <w:tcPr>
            <w:tcW w:w="2184" w:type="dxa"/>
            <w:noWrap/>
            <w:vAlign w:val="center"/>
            <w:hideMark/>
          </w:tcPr>
          <w:p w14:paraId="5E9E4F08" w14:textId="77777777" w:rsidR="00870AB1" w:rsidRPr="008335D5" w:rsidRDefault="00870AB1" w:rsidP="00870AB1">
            <w:pPr>
              <w:jc w:val="center"/>
              <w:rPr>
                <w:rFonts w:cs="Arial"/>
              </w:rPr>
            </w:pPr>
            <w:r w:rsidRPr="008335D5">
              <w:rPr>
                <w:rFonts w:cs="Arial"/>
                <w:color w:val="000000"/>
              </w:rPr>
              <w:t>1 2 3 4 5 6 7 8 9</w:t>
            </w:r>
          </w:p>
        </w:tc>
      </w:tr>
      <w:tr w:rsidR="00870AB1" w:rsidRPr="008335D5" w14:paraId="2A289AED" w14:textId="77777777" w:rsidTr="00870AB1">
        <w:trPr>
          <w:trHeight w:val="300"/>
          <w:jc w:val="center"/>
        </w:trPr>
        <w:tc>
          <w:tcPr>
            <w:tcW w:w="760" w:type="dxa"/>
            <w:noWrap/>
            <w:vAlign w:val="center"/>
          </w:tcPr>
          <w:p w14:paraId="2370D41E" w14:textId="77777777" w:rsidR="00870AB1" w:rsidRPr="008335D5" w:rsidRDefault="00870AB1" w:rsidP="00870AB1">
            <w:pPr>
              <w:jc w:val="center"/>
              <w:rPr>
                <w:rFonts w:cs="Arial"/>
              </w:rPr>
            </w:pPr>
            <w:r w:rsidRPr="008335D5">
              <w:rPr>
                <w:rFonts w:cs="Arial"/>
                <w:color w:val="000000"/>
              </w:rPr>
              <w:t>6</w:t>
            </w:r>
          </w:p>
        </w:tc>
        <w:tc>
          <w:tcPr>
            <w:tcW w:w="1420" w:type="dxa"/>
            <w:noWrap/>
            <w:vAlign w:val="center"/>
          </w:tcPr>
          <w:p w14:paraId="3A8647E8" w14:textId="77777777" w:rsidR="00870AB1" w:rsidRPr="008335D5" w:rsidRDefault="00870AB1" w:rsidP="00870AB1">
            <w:pPr>
              <w:jc w:val="center"/>
              <w:rPr>
                <w:rFonts w:cs="Arial"/>
                <w:color w:val="000000"/>
              </w:rPr>
            </w:pPr>
            <w:r w:rsidRPr="008335D5">
              <w:rPr>
                <w:rFonts w:cs="Arial"/>
                <w:color w:val="000000"/>
              </w:rPr>
              <w:t>39.16</w:t>
            </w:r>
          </w:p>
        </w:tc>
        <w:tc>
          <w:tcPr>
            <w:tcW w:w="1368" w:type="dxa"/>
            <w:noWrap/>
            <w:vAlign w:val="center"/>
          </w:tcPr>
          <w:p w14:paraId="4C817449" w14:textId="77777777" w:rsidR="00870AB1" w:rsidRPr="008335D5" w:rsidRDefault="00870AB1" w:rsidP="00870AB1">
            <w:pPr>
              <w:jc w:val="center"/>
              <w:rPr>
                <w:rFonts w:cs="Arial"/>
                <w:color w:val="000000"/>
              </w:rPr>
            </w:pPr>
            <w:r w:rsidRPr="008335D5">
              <w:rPr>
                <w:rFonts w:cs="Arial"/>
                <w:color w:val="000000"/>
              </w:rPr>
              <w:t>6</w:t>
            </w:r>
          </w:p>
        </w:tc>
        <w:tc>
          <w:tcPr>
            <w:tcW w:w="2184" w:type="dxa"/>
            <w:noWrap/>
            <w:vAlign w:val="center"/>
          </w:tcPr>
          <w:p w14:paraId="1D56E8AB" w14:textId="77777777" w:rsidR="00870AB1" w:rsidRPr="008335D5" w:rsidRDefault="00870AB1" w:rsidP="00870AB1">
            <w:pPr>
              <w:jc w:val="center"/>
              <w:rPr>
                <w:rFonts w:cs="Arial"/>
                <w:color w:val="000000"/>
              </w:rPr>
            </w:pPr>
            <w:r w:rsidRPr="008335D5">
              <w:rPr>
                <w:rFonts w:cs="Arial"/>
                <w:color w:val="000000"/>
              </w:rPr>
              <w:t>3 4 6</w:t>
            </w:r>
          </w:p>
        </w:tc>
      </w:tr>
      <w:tr w:rsidR="00870AB1" w:rsidRPr="008335D5" w14:paraId="469E037E" w14:textId="77777777" w:rsidTr="00870AB1">
        <w:trPr>
          <w:trHeight w:val="300"/>
          <w:jc w:val="center"/>
        </w:trPr>
        <w:tc>
          <w:tcPr>
            <w:tcW w:w="760" w:type="dxa"/>
            <w:noWrap/>
            <w:vAlign w:val="center"/>
          </w:tcPr>
          <w:p w14:paraId="72CC2F6A" w14:textId="77777777" w:rsidR="00870AB1" w:rsidRPr="008335D5" w:rsidRDefault="00870AB1" w:rsidP="00870AB1">
            <w:pPr>
              <w:jc w:val="center"/>
              <w:rPr>
                <w:rFonts w:cs="Arial"/>
                <w:color w:val="000000"/>
              </w:rPr>
            </w:pPr>
            <w:r w:rsidRPr="008335D5">
              <w:rPr>
                <w:rFonts w:cs="Arial"/>
                <w:color w:val="000000"/>
              </w:rPr>
              <w:t>7</w:t>
            </w:r>
          </w:p>
        </w:tc>
        <w:tc>
          <w:tcPr>
            <w:tcW w:w="1420" w:type="dxa"/>
            <w:noWrap/>
            <w:vAlign w:val="center"/>
          </w:tcPr>
          <w:p w14:paraId="1E43F3FD" w14:textId="77777777" w:rsidR="00870AB1" w:rsidRPr="008335D5" w:rsidRDefault="00870AB1" w:rsidP="00870AB1">
            <w:pPr>
              <w:jc w:val="center"/>
              <w:rPr>
                <w:rFonts w:cs="Arial"/>
                <w:color w:val="000000"/>
              </w:rPr>
            </w:pPr>
            <w:r w:rsidRPr="008335D5">
              <w:rPr>
                <w:rFonts w:cs="Arial"/>
                <w:color w:val="000000"/>
              </w:rPr>
              <w:t>43.95</w:t>
            </w:r>
          </w:p>
        </w:tc>
        <w:tc>
          <w:tcPr>
            <w:tcW w:w="1368" w:type="dxa"/>
            <w:noWrap/>
            <w:vAlign w:val="center"/>
          </w:tcPr>
          <w:p w14:paraId="2FF3FBC4" w14:textId="77777777" w:rsidR="00870AB1" w:rsidRPr="008335D5" w:rsidRDefault="00870AB1" w:rsidP="00870AB1">
            <w:pPr>
              <w:jc w:val="center"/>
              <w:rPr>
                <w:rFonts w:cs="Arial"/>
                <w:color w:val="000000"/>
              </w:rPr>
            </w:pPr>
            <w:r w:rsidRPr="008335D5">
              <w:rPr>
                <w:rFonts w:cs="Arial"/>
                <w:color w:val="000000"/>
              </w:rPr>
              <w:t>7</w:t>
            </w:r>
          </w:p>
        </w:tc>
        <w:tc>
          <w:tcPr>
            <w:tcW w:w="2184" w:type="dxa"/>
            <w:noWrap/>
            <w:vAlign w:val="center"/>
          </w:tcPr>
          <w:p w14:paraId="3E0E534A" w14:textId="77777777" w:rsidR="00870AB1" w:rsidRPr="008335D5" w:rsidRDefault="00870AB1" w:rsidP="00870AB1">
            <w:pPr>
              <w:jc w:val="center"/>
              <w:rPr>
                <w:rFonts w:cs="Arial"/>
                <w:color w:val="000000"/>
              </w:rPr>
            </w:pPr>
            <w:r w:rsidRPr="008335D5">
              <w:rPr>
                <w:rFonts w:cs="Arial"/>
                <w:color w:val="000000"/>
              </w:rPr>
              <w:t>1 3 7 9</w:t>
            </w:r>
          </w:p>
        </w:tc>
      </w:tr>
    </w:tbl>
    <w:p w14:paraId="36F8C8CC" w14:textId="77777777" w:rsidR="00870AB1" w:rsidRPr="008335D5" w:rsidRDefault="00870AB1" w:rsidP="00870AB1">
      <w:pPr>
        <w:spacing w:line="240" w:lineRule="auto"/>
        <w:rPr>
          <w:rFonts w:cs="Arial"/>
        </w:rPr>
      </w:pPr>
    </w:p>
    <w:p w14:paraId="013C13A7" w14:textId="77777777" w:rsidR="00870AB1" w:rsidRPr="008335D5" w:rsidRDefault="00870AB1" w:rsidP="00870AB1">
      <w:pPr>
        <w:spacing w:line="240" w:lineRule="auto"/>
        <w:rPr>
          <w:rFonts w:cs="Arial"/>
        </w:rPr>
      </w:pPr>
    </w:p>
    <w:p w14:paraId="78CAA377" w14:textId="77777777" w:rsidR="00870AB1" w:rsidRPr="008335D5" w:rsidRDefault="00870AB1" w:rsidP="00870AB1">
      <w:pPr>
        <w:spacing w:line="240" w:lineRule="auto"/>
        <w:rPr>
          <w:rFonts w:cs="Arial"/>
        </w:rPr>
      </w:pPr>
    </w:p>
    <w:p w14:paraId="10EDF61C" w14:textId="77777777" w:rsidR="00870AB1" w:rsidRPr="008335D5" w:rsidRDefault="00870AB1" w:rsidP="00870AB1">
      <w:pPr>
        <w:spacing w:line="240" w:lineRule="auto"/>
        <w:rPr>
          <w:rFonts w:cs="Arial"/>
        </w:rPr>
      </w:pPr>
    </w:p>
    <w:p w14:paraId="14074227" w14:textId="77777777" w:rsidR="00870AB1" w:rsidRPr="008335D5" w:rsidRDefault="00870AB1" w:rsidP="00870AB1">
      <w:pPr>
        <w:rPr>
          <w:rFonts w:eastAsiaTheme="majorEastAsia" w:cs="Arial"/>
          <w:b/>
          <w:bCs/>
          <w:sz w:val="28"/>
          <w:szCs w:val="28"/>
          <w:u w:val="single"/>
        </w:rPr>
      </w:pPr>
      <w:r w:rsidRPr="008335D5">
        <w:rPr>
          <w:rFonts w:cs="Arial"/>
          <w:u w:val="single"/>
        </w:rPr>
        <w:br w:type="page"/>
      </w:r>
    </w:p>
    <w:p w14:paraId="75818B8F" w14:textId="67650029" w:rsidR="00870AB1" w:rsidRPr="008335D5" w:rsidRDefault="00870AB1" w:rsidP="00D4124A">
      <w:pPr>
        <w:pStyle w:val="Heading2"/>
        <w:rPr>
          <w:rFonts w:asciiTheme="minorHAnsi" w:hAnsiTheme="minorHAnsi" w:cs="Arial"/>
        </w:rPr>
      </w:pPr>
      <w:bookmarkStart w:id="95" w:name="_Toc407087745"/>
      <w:r w:rsidRPr="008335D5">
        <w:rPr>
          <w:rFonts w:asciiTheme="minorHAnsi" w:hAnsiTheme="minorHAnsi" w:cs="Arial"/>
        </w:rPr>
        <w:lastRenderedPageBreak/>
        <w:t xml:space="preserve">Appendix </w:t>
      </w:r>
      <w:r w:rsidR="005E29EC">
        <w:rPr>
          <w:rFonts w:asciiTheme="minorHAnsi" w:hAnsiTheme="minorHAnsi" w:cs="Arial"/>
        </w:rPr>
        <w:t>E</w:t>
      </w:r>
      <w:r w:rsidRPr="008335D5">
        <w:rPr>
          <w:rFonts w:asciiTheme="minorHAnsi" w:hAnsiTheme="minorHAnsi" w:cs="Arial"/>
        </w:rPr>
        <w:t>-3 – Model Updating</w:t>
      </w:r>
      <w:bookmarkEnd w:id="95"/>
    </w:p>
    <w:p w14:paraId="05D3F266" w14:textId="77777777" w:rsidR="00870AB1" w:rsidRPr="008335D5" w:rsidRDefault="00870AB1" w:rsidP="00870AB1">
      <w:pPr>
        <w:rPr>
          <w:rFonts w:cs="Arial"/>
        </w:rPr>
      </w:pPr>
      <w:r w:rsidRPr="008335D5">
        <w:rPr>
          <w:rFonts w:cs="Arial"/>
        </w:rPr>
        <w:t xml:space="preserve">The </w:t>
      </w:r>
      <w:r w:rsidRPr="008335D5">
        <w:rPr>
          <w:rFonts w:cs="Arial"/>
          <w:i/>
        </w:rPr>
        <w:t>a priori</w:t>
      </w:r>
      <w:r w:rsidRPr="008335D5">
        <w:rPr>
          <w:rFonts w:cs="Arial"/>
        </w:rPr>
        <w:t xml:space="preserve"> model was updated for each span using a multi-start method with 8 updating trials starting from different combinations of initial parameter values:</w:t>
      </w:r>
    </w:p>
    <w:tbl>
      <w:tblPr>
        <w:tblStyle w:val="TableGrid"/>
        <w:tblW w:w="0" w:type="auto"/>
        <w:tblLook w:val="04A0" w:firstRow="1" w:lastRow="0" w:firstColumn="1" w:lastColumn="0" w:noHBand="0" w:noVBand="1"/>
      </w:tblPr>
      <w:tblGrid>
        <w:gridCol w:w="1366"/>
        <w:gridCol w:w="1248"/>
        <w:gridCol w:w="1389"/>
        <w:gridCol w:w="1363"/>
        <w:gridCol w:w="1525"/>
        <w:gridCol w:w="1480"/>
        <w:gridCol w:w="1205"/>
      </w:tblGrid>
      <w:tr w:rsidR="00870AB1" w:rsidRPr="008335D5" w14:paraId="24E0AD73" w14:textId="77777777" w:rsidTr="00870AB1">
        <w:tc>
          <w:tcPr>
            <w:tcW w:w="1366" w:type="dxa"/>
          </w:tcPr>
          <w:p w14:paraId="2F06F9DD" w14:textId="77777777" w:rsidR="00870AB1" w:rsidRPr="008335D5" w:rsidRDefault="00870AB1" w:rsidP="00870AB1">
            <w:pPr>
              <w:rPr>
                <w:rFonts w:cs="Arial"/>
              </w:rPr>
            </w:pPr>
          </w:p>
        </w:tc>
        <w:tc>
          <w:tcPr>
            <w:tcW w:w="8210" w:type="dxa"/>
            <w:gridSpan w:val="6"/>
          </w:tcPr>
          <w:p w14:paraId="39AC5FB6" w14:textId="77777777" w:rsidR="00870AB1" w:rsidRPr="008335D5" w:rsidRDefault="00870AB1" w:rsidP="00870AB1">
            <w:pPr>
              <w:rPr>
                <w:rFonts w:cs="Arial"/>
                <w:b/>
              </w:rPr>
            </w:pPr>
            <w:r w:rsidRPr="008335D5">
              <w:rPr>
                <w:rFonts w:cs="Arial"/>
                <w:b/>
              </w:rPr>
              <w:t>Start Point</w:t>
            </w:r>
          </w:p>
        </w:tc>
      </w:tr>
      <w:tr w:rsidR="00870AB1" w:rsidRPr="008335D5" w14:paraId="4DCAA434" w14:textId="77777777" w:rsidTr="00870AB1">
        <w:tc>
          <w:tcPr>
            <w:tcW w:w="1366" w:type="dxa"/>
          </w:tcPr>
          <w:p w14:paraId="5A6AD092" w14:textId="77777777" w:rsidR="00870AB1" w:rsidRPr="008335D5" w:rsidRDefault="00870AB1" w:rsidP="00870AB1">
            <w:pPr>
              <w:rPr>
                <w:rFonts w:cs="Arial"/>
                <w:b/>
              </w:rPr>
            </w:pPr>
            <w:r w:rsidRPr="008335D5">
              <w:rPr>
                <w:rFonts w:cs="Arial"/>
                <w:b/>
              </w:rPr>
              <w:t>Update</w:t>
            </w:r>
          </w:p>
        </w:tc>
        <w:tc>
          <w:tcPr>
            <w:tcW w:w="1248" w:type="dxa"/>
          </w:tcPr>
          <w:p w14:paraId="4ED048EE" w14:textId="77777777" w:rsidR="00870AB1" w:rsidRPr="008335D5" w:rsidRDefault="00870AB1" w:rsidP="00870AB1">
            <w:pPr>
              <w:rPr>
                <w:rFonts w:cs="Arial"/>
                <w:i/>
              </w:rPr>
            </w:pPr>
            <w:r w:rsidRPr="008335D5">
              <w:rPr>
                <w:rFonts w:cs="Arial"/>
                <w:i/>
              </w:rPr>
              <w:t>Deck</w:t>
            </w:r>
          </w:p>
        </w:tc>
        <w:tc>
          <w:tcPr>
            <w:tcW w:w="1389" w:type="dxa"/>
          </w:tcPr>
          <w:p w14:paraId="278AAEC6" w14:textId="77777777" w:rsidR="00870AB1" w:rsidRPr="008335D5" w:rsidRDefault="00870AB1" w:rsidP="00870AB1">
            <w:pPr>
              <w:rPr>
                <w:rFonts w:cs="Arial"/>
                <w:i/>
              </w:rPr>
            </w:pPr>
            <w:r w:rsidRPr="008335D5">
              <w:rPr>
                <w:rFonts w:cs="Arial"/>
                <w:i/>
              </w:rPr>
              <w:t>Steel</w:t>
            </w:r>
          </w:p>
        </w:tc>
        <w:tc>
          <w:tcPr>
            <w:tcW w:w="1363" w:type="dxa"/>
          </w:tcPr>
          <w:p w14:paraId="0E5FB361" w14:textId="77777777" w:rsidR="00870AB1" w:rsidRPr="008335D5" w:rsidRDefault="00870AB1" w:rsidP="00870AB1">
            <w:pPr>
              <w:rPr>
                <w:rFonts w:cs="Arial"/>
                <w:i/>
              </w:rPr>
            </w:pPr>
            <w:r w:rsidRPr="008335D5">
              <w:rPr>
                <w:rFonts w:cs="Arial"/>
                <w:i/>
              </w:rPr>
              <w:t>Encasement</w:t>
            </w:r>
          </w:p>
        </w:tc>
        <w:tc>
          <w:tcPr>
            <w:tcW w:w="1525" w:type="dxa"/>
          </w:tcPr>
          <w:p w14:paraId="087154BA" w14:textId="77777777" w:rsidR="00870AB1" w:rsidRPr="008335D5" w:rsidRDefault="00870AB1" w:rsidP="00870AB1">
            <w:pPr>
              <w:rPr>
                <w:rFonts w:cs="Arial"/>
                <w:i/>
              </w:rPr>
            </w:pPr>
            <w:r w:rsidRPr="008335D5">
              <w:rPr>
                <w:rFonts w:cs="Arial"/>
                <w:i/>
              </w:rPr>
              <w:t>Sidewalks</w:t>
            </w:r>
          </w:p>
        </w:tc>
        <w:tc>
          <w:tcPr>
            <w:tcW w:w="1480" w:type="dxa"/>
          </w:tcPr>
          <w:p w14:paraId="7ECC17CB" w14:textId="77777777" w:rsidR="00870AB1" w:rsidRPr="008335D5" w:rsidRDefault="00870AB1" w:rsidP="00870AB1">
            <w:pPr>
              <w:rPr>
                <w:rFonts w:cs="Arial"/>
                <w:i/>
              </w:rPr>
            </w:pPr>
            <w:r w:rsidRPr="008335D5">
              <w:rPr>
                <w:rFonts w:cs="Arial"/>
                <w:i/>
              </w:rPr>
              <w:t>Composite Action</w:t>
            </w:r>
          </w:p>
        </w:tc>
        <w:tc>
          <w:tcPr>
            <w:tcW w:w="1205" w:type="dxa"/>
          </w:tcPr>
          <w:p w14:paraId="76B9B7BC" w14:textId="77777777" w:rsidR="00870AB1" w:rsidRPr="008335D5" w:rsidRDefault="00870AB1" w:rsidP="00870AB1">
            <w:pPr>
              <w:rPr>
                <w:rFonts w:cs="Arial"/>
                <w:i/>
              </w:rPr>
            </w:pPr>
            <w:r w:rsidRPr="008335D5">
              <w:rPr>
                <w:rFonts w:cs="Arial"/>
                <w:i/>
              </w:rPr>
              <w:t>R2</w:t>
            </w:r>
          </w:p>
        </w:tc>
      </w:tr>
      <w:tr w:rsidR="00870AB1" w:rsidRPr="008335D5" w14:paraId="3F36CF8E" w14:textId="77777777" w:rsidTr="00870AB1">
        <w:tc>
          <w:tcPr>
            <w:tcW w:w="1366" w:type="dxa"/>
          </w:tcPr>
          <w:p w14:paraId="720A30EF" w14:textId="77777777" w:rsidR="00870AB1" w:rsidRPr="008335D5" w:rsidRDefault="00870AB1" w:rsidP="00870AB1">
            <w:pPr>
              <w:rPr>
                <w:rFonts w:cs="Arial"/>
                <w:i/>
              </w:rPr>
            </w:pPr>
            <w:r w:rsidRPr="008335D5">
              <w:rPr>
                <w:rFonts w:cs="Arial"/>
                <w:i/>
              </w:rPr>
              <w:t>1</w:t>
            </w:r>
          </w:p>
        </w:tc>
        <w:tc>
          <w:tcPr>
            <w:tcW w:w="1248" w:type="dxa"/>
          </w:tcPr>
          <w:p w14:paraId="0C043D0F" w14:textId="77777777" w:rsidR="00870AB1" w:rsidRPr="008335D5" w:rsidRDefault="00870AB1" w:rsidP="00870AB1">
            <w:pPr>
              <w:rPr>
                <w:rFonts w:cs="Arial"/>
              </w:rPr>
            </w:pPr>
            <w:r w:rsidRPr="008335D5">
              <w:rPr>
                <w:rFonts w:cs="Arial"/>
              </w:rPr>
              <w:t>Min</w:t>
            </w:r>
          </w:p>
        </w:tc>
        <w:tc>
          <w:tcPr>
            <w:tcW w:w="1389" w:type="dxa"/>
          </w:tcPr>
          <w:p w14:paraId="19A72239" w14:textId="77777777" w:rsidR="00870AB1" w:rsidRPr="008335D5" w:rsidRDefault="00870AB1" w:rsidP="00870AB1">
            <w:pPr>
              <w:rPr>
                <w:rFonts w:cs="Arial"/>
              </w:rPr>
            </w:pPr>
            <w:r w:rsidRPr="008335D5">
              <w:rPr>
                <w:rFonts w:cs="Arial"/>
              </w:rPr>
              <w:t>Min</w:t>
            </w:r>
          </w:p>
        </w:tc>
        <w:tc>
          <w:tcPr>
            <w:tcW w:w="1363" w:type="dxa"/>
          </w:tcPr>
          <w:p w14:paraId="3BD899E8" w14:textId="77777777" w:rsidR="00870AB1" w:rsidRPr="008335D5" w:rsidRDefault="00870AB1" w:rsidP="00870AB1">
            <w:pPr>
              <w:rPr>
                <w:rFonts w:cs="Arial"/>
              </w:rPr>
            </w:pPr>
            <w:r w:rsidRPr="008335D5">
              <w:rPr>
                <w:rFonts w:cs="Arial"/>
              </w:rPr>
              <w:t>Min</w:t>
            </w:r>
          </w:p>
        </w:tc>
        <w:tc>
          <w:tcPr>
            <w:tcW w:w="1525" w:type="dxa"/>
          </w:tcPr>
          <w:p w14:paraId="7F9531C5" w14:textId="77777777" w:rsidR="00870AB1" w:rsidRPr="008335D5" w:rsidRDefault="00870AB1" w:rsidP="00870AB1">
            <w:pPr>
              <w:rPr>
                <w:rFonts w:cs="Arial"/>
              </w:rPr>
            </w:pPr>
            <w:r w:rsidRPr="008335D5">
              <w:rPr>
                <w:rFonts w:cs="Arial"/>
              </w:rPr>
              <w:t>Min</w:t>
            </w:r>
          </w:p>
        </w:tc>
        <w:tc>
          <w:tcPr>
            <w:tcW w:w="1480" w:type="dxa"/>
          </w:tcPr>
          <w:p w14:paraId="19A34044" w14:textId="77777777" w:rsidR="00870AB1" w:rsidRPr="008335D5" w:rsidRDefault="00870AB1" w:rsidP="00870AB1">
            <w:pPr>
              <w:rPr>
                <w:rFonts w:cs="Arial"/>
              </w:rPr>
            </w:pPr>
            <w:r w:rsidRPr="008335D5">
              <w:rPr>
                <w:rFonts w:cs="Arial"/>
              </w:rPr>
              <w:t>Min</w:t>
            </w:r>
          </w:p>
        </w:tc>
        <w:tc>
          <w:tcPr>
            <w:tcW w:w="1205" w:type="dxa"/>
          </w:tcPr>
          <w:p w14:paraId="26E5212F" w14:textId="77777777" w:rsidR="00870AB1" w:rsidRPr="008335D5" w:rsidRDefault="00870AB1" w:rsidP="00870AB1">
            <w:pPr>
              <w:rPr>
                <w:rFonts w:cs="Arial"/>
              </w:rPr>
            </w:pPr>
            <w:r w:rsidRPr="008335D5">
              <w:rPr>
                <w:rFonts w:cs="Arial"/>
              </w:rPr>
              <w:t>Min</w:t>
            </w:r>
          </w:p>
        </w:tc>
      </w:tr>
      <w:tr w:rsidR="00870AB1" w:rsidRPr="008335D5" w14:paraId="1436FC9B" w14:textId="77777777" w:rsidTr="00870AB1">
        <w:tc>
          <w:tcPr>
            <w:tcW w:w="1366" w:type="dxa"/>
          </w:tcPr>
          <w:p w14:paraId="34C55F5E" w14:textId="77777777" w:rsidR="00870AB1" w:rsidRPr="008335D5" w:rsidRDefault="00870AB1" w:rsidP="00870AB1">
            <w:pPr>
              <w:rPr>
                <w:rFonts w:cs="Arial"/>
                <w:i/>
              </w:rPr>
            </w:pPr>
            <w:r w:rsidRPr="008335D5">
              <w:rPr>
                <w:rFonts w:cs="Arial"/>
                <w:i/>
              </w:rPr>
              <w:t>2</w:t>
            </w:r>
          </w:p>
        </w:tc>
        <w:tc>
          <w:tcPr>
            <w:tcW w:w="1248" w:type="dxa"/>
          </w:tcPr>
          <w:p w14:paraId="12E85864" w14:textId="77777777" w:rsidR="00870AB1" w:rsidRPr="008335D5" w:rsidRDefault="00870AB1" w:rsidP="00870AB1">
            <w:pPr>
              <w:rPr>
                <w:rFonts w:cs="Arial"/>
              </w:rPr>
            </w:pPr>
            <w:r w:rsidRPr="008335D5">
              <w:rPr>
                <w:rFonts w:cs="Arial"/>
              </w:rPr>
              <w:t>Max</w:t>
            </w:r>
          </w:p>
        </w:tc>
        <w:tc>
          <w:tcPr>
            <w:tcW w:w="1389" w:type="dxa"/>
          </w:tcPr>
          <w:p w14:paraId="7693B37D" w14:textId="77777777" w:rsidR="00870AB1" w:rsidRPr="008335D5" w:rsidRDefault="00870AB1" w:rsidP="00870AB1">
            <w:pPr>
              <w:rPr>
                <w:rFonts w:cs="Arial"/>
              </w:rPr>
            </w:pPr>
            <w:r w:rsidRPr="008335D5">
              <w:rPr>
                <w:rFonts w:cs="Arial"/>
              </w:rPr>
              <w:t>Min</w:t>
            </w:r>
          </w:p>
        </w:tc>
        <w:tc>
          <w:tcPr>
            <w:tcW w:w="1363" w:type="dxa"/>
          </w:tcPr>
          <w:p w14:paraId="1B59C756" w14:textId="77777777" w:rsidR="00870AB1" w:rsidRPr="008335D5" w:rsidRDefault="00870AB1" w:rsidP="00870AB1">
            <w:pPr>
              <w:rPr>
                <w:rFonts w:cs="Arial"/>
              </w:rPr>
            </w:pPr>
            <w:r w:rsidRPr="008335D5">
              <w:rPr>
                <w:rFonts w:cs="Arial"/>
              </w:rPr>
              <w:t>Min</w:t>
            </w:r>
          </w:p>
        </w:tc>
        <w:tc>
          <w:tcPr>
            <w:tcW w:w="1525" w:type="dxa"/>
          </w:tcPr>
          <w:p w14:paraId="5E40EAB5" w14:textId="77777777" w:rsidR="00870AB1" w:rsidRPr="008335D5" w:rsidRDefault="00870AB1" w:rsidP="00870AB1">
            <w:pPr>
              <w:rPr>
                <w:rFonts w:cs="Arial"/>
              </w:rPr>
            </w:pPr>
            <w:r w:rsidRPr="008335D5">
              <w:rPr>
                <w:rFonts w:cs="Arial"/>
              </w:rPr>
              <w:t>Min</w:t>
            </w:r>
          </w:p>
        </w:tc>
        <w:tc>
          <w:tcPr>
            <w:tcW w:w="1480" w:type="dxa"/>
          </w:tcPr>
          <w:p w14:paraId="7B7911FE" w14:textId="77777777" w:rsidR="00870AB1" w:rsidRPr="008335D5" w:rsidRDefault="00870AB1" w:rsidP="00870AB1">
            <w:pPr>
              <w:rPr>
                <w:rFonts w:cs="Arial"/>
              </w:rPr>
            </w:pPr>
            <w:r w:rsidRPr="008335D5">
              <w:rPr>
                <w:rFonts w:cs="Arial"/>
              </w:rPr>
              <w:t>Min</w:t>
            </w:r>
          </w:p>
        </w:tc>
        <w:tc>
          <w:tcPr>
            <w:tcW w:w="1205" w:type="dxa"/>
          </w:tcPr>
          <w:p w14:paraId="6EB44138" w14:textId="77777777" w:rsidR="00870AB1" w:rsidRPr="008335D5" w:rsidRDefault="00870AB1" w:rsidP="00870AB1">
            <w:pPr>
              <w:rPr>
                <w:rFonts w:cs="Arial"/>
              </w:rPr>
            </w:pPr>
            <w:r w:rsidRPr="008335D5">
              <w:rPr>
                <w:rFonts w:cs="Arial"/>
              </w:rPr>
              <w:t>Min</w:t>
            </w:r>
          </w:p>
        </w:tc>
      </w:tr>
      <w:tr w:rsidR="00870AB1" w:rsidRPr="008335D5" w14:paraId="0EB94BBE" w14:textId="77777777" w:rsidTr="00870AB1">
        <w:tc>
          <w:tcPr>
            <w:tcW w:w="1366" w:type="dxa"/>
          </w:tcPr>
          <w:p w14:paraId="1C857225" w14:textId="77777777" w:rsidR="00870AB1" w:rsidRPr="008335D5" w:rsidRDefault="00870AB1" w:rsidP="00870AB1">
            <w:pPr>
              <w:rPr>
                <w:rFonts w:cs="Arial"/>
                <w:i/>
              </w:rPr>
            </w:pPr>
            <w:r w:rsidRPr="008335D5">
              <w:rPr>
                <w:rFonts w:cs="Arial"/>
                <w:i/>
              </w:rPr>
              <w:t>3</w:t>
            </w:r>
          </w:p>
        </w:tc>
        <w:tc>
          <w:tcPr>
            <w:tcW w:w="1248" w:type="dxa"/>
          </w:tcPr>
          <w:p w14:paraId="4678B2E2" w14:textId="77777777" w:rsidR="00870AB1" w:rsidRPr="008335D5" w:rsidRDefault="00870AB1" w:rsidP="00870AB1">
            <w:pPr>
              <w:rPr>
                <w:rFonts w:cs="Arial"/>
              </w:rPr>
            </w:pPr>
            <w:r w:rsidRPr="008335D5">
              <w:rPr>
                <w:rFonts w:cs="Arial"/>
              </w:rPr>
              <w:t>Min</w:t>
            </w:r>
          </w:p>
        </w:tc>
        <w:tc>
          <w:tcPr>
            <w:tcW w:w="1389" w:type="dxa"/>
          </w:tcPr>
          <w:p w14:paraId="1F735FD8" w14:textId="77777777" w:rsidR="00870AB1" w:rsidRPr="008335D5" w:rsidRDefault="00870AB1" w:rsidP="00870AB1">
            <w:pPr>
              <w:rPr>
                <w:rFonts w:cs="Arial"/>
              </w:rPr>
            </w:pPr>
            <w:r w:rsidRPr="008335D5">
              <w:rPr>
                <w:rFonts w:cs="Arial"/>
              </w:rPr>
              <w:t>Max</w:t>
            </w:r>
          </w:p>
        </w:tc>
        <w:tc>
          <w:tcPr>
            <w:tcW w:w="1363" w:type="dxa"/>
          </w:tcPr>
          <w:p w14:paraId="2830AFD8" w14:textId="77777777" w:rsidR="00870AB1" w:rsidRPr="008335D5" w:rsidRDefault="00870AB1" w:rsidP="00870AB1">
            <w:pPr>
              <w:rPr>
                <w:rFonts w:cs="Arial"/>
              </w:rPr>
            </w:pPr>
            <w:r w:rsidRPr="008335D5">
              <w:rPr>
                <w:rFonts w:cs="Arial"/>
              </w:rPr>
              <w:t>Min</w:t>
            </w:r>
          </w:p>
        </w:tc>
        <w:tc>
          <w:tcPr>
            <w:tcW w:w="1525" w:type="dxa"/>
          </w:tcPr>
          <w:p w14:paraId="6ED6CB28" w14:textId="77777777" w:rsidR="00870AB1" w:rsidRPr="008335D5" w:rsidRDefault="00870AB1" w:rsidP="00870AB1">
            <w:pPr>
              <w:rPr>
                <w:rFonts w:cs="Arial"/>
              </w:rPr>
            </w:pPr>
            <w:r w:rsidRPr="008335D5">
              <w:rPr>
                <w:rFonts w:cs="Arial"/>
              </w:rPr>
              <w:t>Min</w:t>
            </w:r>
          </w:p>
        </w:tc>
        <w:tc>
          <w:tcPr>
            <w:tcW w:w="1480" w:type="dxa"/>
          </w:tcPr>
          <w:p w14:paraId="413CA7A1" w14:textId="77777777" w:rsidR="00870AB1" w:rsidRPr="008335D5" w:rsidRDefault="00870AB1" w:rsidP="00870AB1">
            <w:pPr>
              <w:rPr>
                <w:rFonts w:cs="Arial"/>
              </w:rPr>
            </w:pPr>
            <w:r w:rsidRPr="008335D5">
              <w:rPr>
                <w:rFonts w:cs="Arial"/>
              </w:rPr>
              <w:t>Min</w:t>
            </w:r>
          </w:p>
        </w:tc>
        <w:tc>
          <w:tcPr>
            <w:tcW w:w="1205" w:type="dxa"/>
          </w:tcPr>
          <w:p w14:paraId="4EF7AD1F" w14:textId="77777777" w:rsidR="00870AB1" w:rsidRPr="008335D5" w:rsidRDefault="00870AB1" w:rsidP="00870AB1">
            <w:pPr>
              <w:rPr>
                <w:rFonts w:cs="Arial"/>
              </w:rPr>
            </w:pPr>
            <w:r w:rsidRPr="008335D5">
              <w:rPr>
                <w:rFonts w:cs="Arial"/>
              </w:rPr>
              <w:t>Min</w:t>
            </w:r>
          </w:p>
        </w:tc>
      </w:tr>
      <w:tr w:rsidR="00870AB1" w:rsidRPr="008335D5" w14:paraId="146449E6" w14:textId="77777777" w:rsidTr="00870AB1">
        <w:tc>
          <w:tcPr>
            <w:tcW w:w="1366" w:type="dxa"/>
          </w:tcPr>
          <w:p w14:paraId="759B6474" w14:textId="77777777" w:rsidR="00870AB1" w:rsidRPr="008335D5" w:rsidRDefault="00870AB1" w:rsidP="00870AB1">
            <w:pPr>
              <w:rPr>
                <w:rFonts w:cs="Arial"/>
                <w:i/>
              </w:rPr>
            </w:pPr>
            <w:r w:rsidRPr="008335D5">
              <w:rPr>
                <w:rFonts w:cs="Arial"/>
                <w:i/>
              </w:rPr>
              <w:t>4</w:t>
            </w:r>
          </w:p>
        </w:tc>
        <w:tc>
          <w:tcPr>
            <w:tcW w:w="1248" w:type="dxa"/>
          </w:tcPr>
          <w:p w14:paraId="6569AB54" w14:textId="77777777" w:rsidR="00870AB1" w:rsidRPr="008335D5" w:rsidRDefault="00870AB1" w:rsidP="00870AB1">
            <w:pPr>
              <w:rPr>
                <w:rFonts w:cs="Arial"/>
              </w:rPr>
            </w:pPr>
            <w:r w:rsidRPr="008335D5">
              <w:rPr>
                <w:rFonts w:cs="Arial"/>
              </w:rPr>
              <w:t>Min</w:t>
            </w:r>
          </w:p>
        </w:tc>
        <w:tc>
          <w:tcPr>
            <w:tcW w:w="1389" w:type="dxa"/>
          </w:tcPr>
          <w:p w14:paraId="21DE92A7" w14:textId="77777777" w:rsidR="00870AB1" w:rsidRPr="008335D5" w:rsidRDefault="00870AB1" w:rsidP="00870AB1">
            <w:pPr>
              <w:rPr>
                <w:rFonts w:cs="Arial"/>
              </w:rPr>
            </w:pPr>
            <w:r w:rsidRPr="008335D5">
              <w:rPr>
                <w:rFonts w:cs="Arial"/>
              </w:rPr>
              <w:t>Min</w:t>
            </w:r>
          </w:p>
        </w:tc>
        <w:tc>
          <w:tcPr>
            <w:tcW w:w="1363" w:type="dxa"/>
          </w:tcPr>
          <w:p w14:paraId="72ACE20A" w14:textId="77777777" w:rsidR="00870AB1" w:rsidRPr="008335D5" w:rsidRDefault="00870AB1" w:rsidP="00870AB1">
            <w:pPr>
              <w:rPr>
                <w:rFonts w:cs="Arial"/>
              </w:rPr>
            </w:pPr>
            <w:r w:rsidRPr="008335D5">
              <w:rPr>
                <w:rFonts w:cs="Arial"/>
              </w:rPr>
              <w:t>Max</w:t>
            </w:r>
          </w:p>
        </w:tc>
        <w:tc>
          <w:tcPr>
            <w:tcW w:w="1525" w:type="dxa"/>
          </w:tcPr>
          <w:p w14:paraId="6D687D83" w14:textId="77777777" w:rsidR="00870AB1" w:rsidRPr="008335D5" w:rsidRDefault="00870AB1" w:rsidP="00870AB1">
            <w:pPr>
              <w:rPr>
                <w:rFonts w:cs="Arial"/>
              </w:rPr>
            </w:pPr>
            <w:r w:rsidRPr="008335D5">
              <w:rPr>
                <w:rFonts w:cs="Arial"/>
              </w:rPr>
              <w:t>Min</w:t>
            </w:r>
          </w:p>
        </w:tc>
        <w:tc>
          <w:tcPr>
            <w:tcW w:w="1480" w:type="dxa"/>
          </w:tcPr>
          <w:p w14:paraId="5CA3E95F" w14:textId="77777777" w:rsidR="00870AB1" w:rsidRPr="008335D5" w:rsidRDefault="00870AB1" w:rsidP="00870AB1">
            <w:pPr>
              <w:rPr>
                <w:rFonts w:cs="Arial"/>
              </w:rPr>
            </w:pPr>
            <w:r w:rsidRPr="008335D5">
              <w:rPr>
                <w:rFonts w:cs="Arial"/>
              </w:rPr>
              <w:t>Min</w:t>
            </w:r>
          </w:p>
        </w:tc>
        <w:tc>
          <w:tcPr>
            <w:tcW w:w="1205" w:type="dxa"/>
          </w:tcPr>
          <w:p w14:paraId="173CD92D" w14:textId="77777777" w:rsidR="00870AB1" w:rsidRPr="008335D5" w:rsidRDefault="00870AB1" w:rsidP="00870AB1">
            <w:pPr>
              <w:rPr>
                <w:rFonts w:cs="Arial"/>
              </w:rPr>
            </w:pPr>
            <w:r w:rsidRPr="008335D5">
              <w:rPr>
                <w:rFonts w:cs="Arial"/>
              </w:rPr>
              <w:t>Min</w:t>
            </w:r>
          </w:p>
        </w:tc>
      </w:tr>
      <w:tr w:rsidR="00870AB1" w:rsidRPr="008335D5" w14:paraId="68B513DB" w14:textId="77777777" w:rsidTr="00870AB1">
        <w:tc>
          <w:tcPr>
            <w:tcW w:w="1366" w:type="dxa"/>
          </w:tcPr>
          <w:p w14:paraId="6673B905" w14:textId="77777777" w:rsidR="00870AB1" w:rsidRPr="008335D5" w:rsidRDefault="00870AB1" w:rsidP="00870AB1">
            <w:pPr>
              <w:rPr>
                <w:rFonts w:cs="Arial"/>
                <w:i/>
              </w:rPr>
            </w:pPr>
            <w:r w:rsidRPr="008335D5">
              <w:rPr>
                <w:rFonts w:cs="Arial"/>
                <w:i/>
              </w:rPr>
              <w:t>5</w:t>
            </w:r>
          </w:p>
        </w:tc>
        <w:tc>
          <w:tcPr>
            <w:tcW w:w="1248" w:type="dxa"/>
          </w:tcPr>
          <w:p w14:paraId="008DE510" w14:textId="77777777" w:rsidR="00870AB1" w:rsidRPr="008335D5" w:rsidRDefault="00870AB1" w:rsidP="00870AB1">
            <w:pPr>
              <w:rPr>
                <w:rFonts w:cs="Arial"/>
              </w:rPr>
            </w:pPr>
            <w:r w:rsidRPr="008335D5">
              <w:rPr>
                <w:rFonts w:cs="Arial"/>
              </w:rPr>
              <w:t>Min</w:t>
            </w:r>
          </w:p>
        </w:tc>
        <w:tc>
          <w:tcPr>
            <w:tcW w:w="1389" w:type="dxa"/>
          </w:tcPr>
          <w:p w14:paraId="5E994E08" w14:textId="77777777" w:rsidR="00870AB1" w:rsidRPr="008335D5" w:rsidRDefault="00870AB1" w:rsidP="00870AB1">
            <w:pPr>
              <w:rPr>
                <w:rFonts w:cs="Arial"/>
              </w:rPr>
            </w:pPr>
            <w:r w:rsidRPr="008335D5">
              <w:rPr>
                <w:rFonts w:cs="Arial"/>
              </w:rPr>
              <w:t>Min</w:t>
            </w:r>
          </w:p>
        </w:tc>
        <w:tc>
          <w:tcPr>
            <w:tcW w:w="1363" w:type="dxa"/>
          </w:tcPr>
          <w:p w14:paraId="3A538417" w14:textId="77777777" w:rsidR="00870AB1" w:rsidRPr="008335D5" w:rsidRDefault="00870AB1" w:rsidP="00870AB1">
            <w:pPr>
              <w:rPr>
                <w:rFonts w:cs="Arial"/>
              </w:rPr>
            </w:pPr>
            <w:r w:rsidRPr="008335D5">
              <w:rPr>
                <w:rFonts w:cs="Arial"/>
              </w:rPr>
              <w:t>Min</w:t>
            </w:r>
          </w:p>
        </w:tc>
        <w:tc>
          <w:tcPr>
            <w:tcW w:w="1525" w:type="dxa"/>
          </w:tcPr>
          <w:p w14:paraId="30FF3CF9" w14:textId="77777777" w:rsidR="00870AB1" w:rsidRPr="008335D5" w:rsidRDefault="00870AB1" w:rsidP="00870AB1">
            <w:pPr>
              <w:rPr>
                <w:rFonts w:cs="Arial"/>
              </w:rPr>
            </w:pPr>
            <w:r w:rsidRPr="008335D5">
              <w:rPr>
                <w:rFonts w:cs="Arial"/>
              </w:rPr>
              <w:t>Max</w:t>
            </w:r>
          </w:p>
        </w:tc>
        <w:tc>
          <w:tcPr>
            <w:tcW w:w="1480" w:type="dxa"/>
          </w:tcPr>
          <w:p w14:paraId="4AD2F566" w14:textId="77777777" w:rsidR="00870AB1" w:rsidRPr="008335D5" w:rsidRDefault="00870AB1" w:rsidP="00870AB1">
            <w:pPr>
              <w:rPr>
                <w:rFonts w:cs="Arial"/>
              </w:rPr>
            </w:pPr>
            <w:r w:rsidRPr="008335D5">
              <w:rPr>
                <w:rFonts w:cs="Arial"/>
              </w:rPr>
              <w:t>Min</w:t>
            </w:r>
          </w:p>
        </w:tc>
        <w:tc>
          <w:tcPr>
            <w:tcW w:w="1205" w:type="dxa"/>
          </w:tcPr>
          <w:p w14:paraId="1A1D14D6" w14:textId="77777777" w:rsidR="00870AB1" w:rsidRPr="008335D5" w:rsidRDefault="00870AB1" w:rsidP="00870AB1">
            <w:pPr>
              <w:rPr>
                <w:rFonts w:cs="Arial"/>
              </w:rPr>
            </w:pPr>
            <w:r w:rsidRPr="008335D5">
              <w:rPr>
                <w:rFonts w:cs="Arial"/>
              </w:rPr>
              <w:t>Min</w:t>
            </w:r>
          </w:p>
        </w:tc>
      </w:tr>
      <w:tr w:rsidR="00870AB1" w:rsidRPr="008335D5" w14:paraId="07AC47F0" w14:textId="77777777" w:rsidTr="00870AB1">
        <w:tc>
          <w:tcPr>
            <w:tcW w:w="1366" w:type="dxa"/>
          </w:tcPr>
          <w:p w14:paraId="05C7A8A8" w14:textId="77777777" w:rsidR="00870AB1" w:rsidRPr="008335D5" w:rsidRDefault="00870AB1" w:rsidP="00870AB1">
            <w:pPr>
              <w:rPr>
                <w:rFonts w:cs="Arial"/>
                <w:i/>
              </w:rPr>
            </w:pPr>
            <w:r w:rsidRPr="008335D5">
              <w:rPr>
                <w:rFonts w:cs="Arial"/>
                <w:i/>
              </w:rPr>
              <w:t>6</w:t>
            </w:r>
          </w:p>
        </w:tc>
        <w:tc>
          <w:tcPr>
            <w:tcW w:w="1248" w:type="dxa"/>
          </w:tcPr>
          <w:p w14:paraId="579DDE51" w14:textId="77777777" w:rsidR="00870AB1" w:rsidRPr="008335D5" w:rsidRDefault="00870AB1" w:rsidP="00870AB1">
            <w:pPr>
              <w:rPr>
                <w:rFonts w:cs="Arial"/>
              </w:rPr>
            </w:pPr>
            <w:r w:rsidRPr="008335D5">
              <w:rPr>
                <w:rFonts w:cs="Arial"/>
              </w:rPr>
              <w:t>Min</w:t>
            </w:r>
          </w:p>
        </w:tc>
        <w:tc>
          <w:tcPr>
            <w:tcW w:w="1389" w:type="dxa"/>
          </w:tcPr>
          <w:p w14:paraId="5E66A67C" w14:textId="77777777" w:rsidR="00870AB1" w:rsidRPr="008335D5" w:rsidRDefault="00870AB1" w:rsidP="00870AB1">
            <w:pPr>
              <w:rPr>
                <w:rFonts w:cs="Arial"/>
              </w:rPr>
            </w:pPr>
            <w:r w:rsidRPr="008335D5">
              <w:rPr>
                <w:rFonts w:cs="Arial"/>
              </w:rPr>
              <w:t>Min</w:t>
            </w:r>
          </w:p>
        </w:tc>
        <w:tc>
          <w:tcPr>
            <w:tcW w:w="1363" w:type="dxa"/>
          </w:tcPr>
          <w:p w14:paraId="230DD3D1" w14:textId="77777777" w:rsidR="00870AB1" w:rsidRPr="008335D5" w:rsidRDefault="00870AB1" w:rsidP="00870AB1">
            <w:pPr>
              <w:rPr>
                <w:rFonts w:cs="Arial"/>
              </w:rPr>
            </w:pPr>
            <w:r w:rsidRPr="008335D5">
              <w:rPr>
                <w:rFonts w:cs="Arial"/>
              </w:rPr>
              <w:t>Min</w:t>
            </w:r>
          </w:p>
        </w:tc>
        <w:tc>
          <w:tcPr>
            <w:tcW w:w="1525" w:type="dxa"/>
          </w:tcPr>
          <w:p w14:paraId="6483BA90" w14:textId="77777777" w:rsidR="00870AB1" w:rsidRPr="008335D5" w:rsidRDefault="00870AB1" w:rsidP="00870AB1">
            <w:pPr>
              <w:rPr>
                <w:rFonts w:cs="Arial"/>
              </w:rPr>
            </w:pPr>
            <w:r w:rsidRPr="008335D5">
              <w:rPr>
                <w:rFonts w:cs="Arial"/>
              </w:rPr>
              <w:t>Min</w:t>
            </w:r>
          </w:p>
        </w:tc>
        <w:tc>
          <w:tcPr>
            <w:tcW w:w="1480" w:type="dxa"/>
          </w:tcPr>
          <w:p w14:paraId="2C9904A6" w14:textId="77777777" w:rsidR="00870AB1" w:rsidRPr="008335D5" w:rsidRDefault="00870AB1" w:rsidP="00870AB1">
            <w:pPr>
              <w:rPr>
                <w:rFonts w:cs="Arial"/>
              </w:rPr>
            </w:pPr>
            <w:r w:rsidRPr="008335D5">
              <w:rPr>
                <w:rFonts w:cs="Arial"/>
              </w:rPr>
              <w:t>Max</w:t>
            </w:r>
          </w:p>
        </w:tc>
        <w:tc>
          <w:tcPr>
            <w:tcW w:w="1205" w:type="dxa"/>
          </w:tcPr>
          <w:p w14:paraId="05542216" w14:textId="77777777" w:rsidR="00870AB1" w:rsidRPr="008335D5" w:rsidRDefault="00870AB1" w:rsidP="00870AB1">
            <w:pPr>
              <w:rPr>
                <w:rFonts w:cs="Arial"/>
              </w:rPr>
            </w:pPr>
            <w:r w:rsidRPr="008335D5">
              <w:rPr>
                <w:rFonts w:cs="Arial"/>
              </w:rPr>
              <w:t>Min</w:t>
            </w:r>
          </w:p>
        </w:tc>
      </w:tr>
      <w:tr w:rsidR="00870AB1" w:rsidRPr="008335D5" w14:paraId="59B91F83" w14:textId="77777777" w:rsidTr="00870AB1">
        <w:tc>
          <w:tcPr>
            <w:tcW w:w="1366" w:type="dxa"/>
          </w:tcPr>
          <w:p w14:paraId="77508086" w14:textId="77777777" w:rsidR="00870AB1" w:rsidRPr="008335D5" w:rsidRDefault="00870AB1" w:rsidP="00870AB1">
            <w:pPr>
              <w:rPr>
                <w:rFonts w:cs="Arial"/>
                <w:i/>
              </w:rPr>
            </w:pPr>
            <w:r w:rsidRPr="008335D5">
              <w:rPr>
                <w:rFonts w:cs="Arial"/>
                <w:i/>
              </w:rPr>
              <w:t>7</w:t>
            </w:r>
          </w:p>
        </w:tc>
        <w:tc>
          <w:tcPr>
            <w:tcW w:w="1248" w:type="dxa"/>
          </w:tcPr>
          <w:p w14:paraId="665F99AD" w14:textId="77777777" w:rsidR="00870AB1" w:rsidRPr="008335D5" w:rsidRDefault="00870AB1" w:rsidP="00870AB1">
            <w:pPr>
              <w:rPr>
                <w:rFonts w:cs="Arial"/>
              </w:rPr>
            </w:pPr>
            <w:r w:rsidRPr="008335D5">
              <w:rPr>
                <w:rFonts w:cs="Arial"/>
              </w:rPr>
              <w:t>Min</w:t>
            </w:r>
          </w:p>
        </w:tc>
        <w:tc>
          <w:tcPr>
            <w:tcW w:w="1389" w:type="dxa"/>
          </w:tcPr>
          <w:p w14:paraId="7C976B91" w14:textId="77777777" w:rsidR="00870AB1" w:rsidRPr="008335D5" w:rsidRDefault="00870AB1" w:rsidP="00870AB1">
            <w:pPr>
              <w:rPr>
                <w:rFonts w:cs="Arial"/>
              </w:rPr>
            </w:pPr>
            <w:r w:rsidRPr="008335D5">
              <w:rPr>
                <w:rFonts w:cs="Arial"/>
              </w:rPr>
              <w:t>Min</w:t>
            </w:r>
          </w:p>
        </w:tc>
        <w:tc>
          <w:tcPr>
            <w:tcW w:w="1363" w:type="dxa"/>
          </w:tcPr>
          <w:p w14:paraId="5806A531" w14:textId="77777777" w:rsidR="00870AB1" w:rsidRPr="008335D5" w:rsidRDefault="00870AB1" w:rsidP="00870AB1">
            <w:pPr>
              <w:rPr>
                <w:rFonts w:cs="Arial"/>
              </w:rPr>
            </w:pPr>
            <w:r w:rsidRPr="008335D5">
              <w:rPr>
                <w:rFonts w:cs="Arial"/>
              </w:rPr>
              <w:t>Min</w:t>
            </w:r>
          </w:p>
        </w:tc>
        <w:tc>
          <w:tcPr>
            <w:tcW w:w="1525" w:type="dxa"/>
          </w:tcPr>
          <w:p w14:paraId="11FC2B09" w14:textId="77777777" w:rsidR="00870AB1" w:rsidRPr="008335D5" w:rsidRDefault="00870AB1" w:rsidP="00870AB1">
            <w:pPr>
              <w:rPr>
                <w:rFonts w:cs="Arial"/>
              </w:rPr>
            </w:pPr>
            <w:r w:rsidRPr="008335D5">
              <w:rPr>
                <w:rFonts w:cs="Arial"/>
              </w:rPr>
              <w:t>Min</w:t>
            </w:r>
          </w:p>
        </w:tc>
        <w:tc>
          <w:tcPr>
            <w:tcW w:w="1480" w:type="dxa"/>
          </w:tcPr>
          <w:p w14:paraId="120BB0C5" w14:textId="77777777" w:rsidR="00870AB1" w:rsidRPr="008335D5" w:rsidRDefault="00870AB1" w:rsidP="00870AB1">
            <w:pPr>
              <w:rPr>
                <w:rFonts w:cs="Arial"/>
              </w:rPr>
            </w:pPr>
            <w:r w:rsidRPr="008335D5">
              <w:rPr>
                <w:rFonts w:cs="Arial"/>
              </w:rPr>
              <w:t>Min</w:t>
            </w:r>
          </w:p>
        </w:tc>
        <w:tc>
          <w:tcPr>
            <w:tcW w:w="1205" w:type="dxa"/>
          </w:tcPr>
          <w:p w14:paraId="65892764" w14:textId="77777777" w:rsidR="00870AB1" w:rsidRPr="008335D5" w:rsidRDefault="00870AB1" w:rsidP="00870AB1">
            <w:pPr>
              <w:rPr>
                <w:rFonts w:cs="Arial"/>
              </w:rPr>
            </w:pPr>
            <w:r w:rsidRPr="008335D5">
              <w:rPr>
                <w:rFonts w:cs="Arial"/>
              </w:rPr>
              <w:t>Max</w:t>
            </w:r>
          </w:p>
        </w:tc>
      </w:tr>
      <w:tr w:rsidR="00870AB1" w:rsidRPr="008335D5" w14:paraId="1C4B5497" w14:textId="77777777" w:rsidTr="00870AB1">
        <w:tc>
          <w:tcPr>
            <w:tcW w:w="1366" w:type="dxa"/>
          </w:tcPr>
          <w:p w14:paraId="2DFACBEB" w14:textId="77777777" w:rsidR="00870AB1" w:rsidRPr="008335D5" w:rsidRDefault="00870AB1" w:rsidP="00870AB1">
            <w:pPr>
              <w:rPr>
                <w:rFonts w:cs="Arial"/>
                <w:i/>
              </w:rPr>
            </w:pPr>
            <w:r w:rsidRPr="008335D5">
              <w:rPr>
                <w:rFonts w:cs="Arial"/>
                <w:i/>
              </w:rPr>
              <w:t>8</w:t>
            </w:r>
          </w:p>
        </w:tc>
        <w:tc>
          <w:tcPr>
            <w:tcW w:w="1248" w:type="dxa"/>
          </w:tcPr>
          <w:p w14:paraId="096DBC5C" w14:textId="77777777" w:rsidR="00870AB1" w:rsidRPr="008335D5" w:rsidRDefault="00870AB1" w:rsidP="00870AB1">
            <w:pPr>
              <w:rPr>
                <w:rFonts w:cs="Arial"/>
              </w:rPr>
            </w:pPr>
            <w:r w:rsidRPr="008335D5">
              <w:rPr>
                <w:rFonts w:cs="Arial"/>
              </w:rPr>
              <w:t>Max</w:t>
            </w:r>
          </w:p>
        </w:tc>
        <w:tc>
          <w:tcPr>
            <w:tcW w:w="1389" w:type="dxa"/>
          </w:tcPr>
          <w:p w14:paraId="51DFBB8F" w14:textId="77777777" w:rsidR="00870AB1" w:rsidRPr="008335D5" w:rsidRDefault="00870AB1" w:rsidP="00870AB1">
            <w:pPr>
              <w:rPr>
                <w:rFonts w:cs="Arial"/>
              </w:rPr>
            </w:pPr>
            <w:r w:rsidRPr="008335D5">
              <w:rPr>
                <w:rFonts w:cs="Arial"/>
              </w:rPr>
              <w:t>Max</w:t>
            </w:r>
          </w:p>
        </w:tc>
        <w:tc>
          <w:tcPr>
            <w:tcW w:w="1363" w:type="dxa"/>
          </w:tcPr>
          <w:p w14:paraId="0F2B4840" w14:textId="77777777" w:rsidR="00870AB1" w:rsidRPr="008335D5" w:rsidRDefault="00870AB1" w:rsidP="00870AB1">
            <w:pPr>
              <w:rPr>
                <w:rFonts w:cs="Arial"/>
              </w:rPr>
            </w:pPr>
            <w:r w:rsidRPr="008335D5">
              <w:rPr>
                <w:rFonts w:cs="Arial"/>
              </w:rPr>
              <w:t>Max</w:t>
            </w:r>
          </w:p>
        </w:tc>
        <w:tc>
          <w:tcPr>
            <w:tcW w:w="1525" w:type="dxa"/>
          </w:tcPr>
          <w:p w14:paraId="0A7F76ED" w14:textId="77777777" w:rsidR="00870AB1" w:rsidRPr="008335D5" w:rsidRDefault="00870AB1" w:rsidP="00870AB1">
            <w:pPr>
              <w:rPr>
                <w:rFonts w:cs="Arial"/>
              </w:rPr>
            </w:pPr>
            <w:r w:rsidRPr="008335D5">
              <w:rPr>
                <w:rFonts w:cs="Arial"/>
              </w:rPr>
              <w:t>Max</w:t>
            </w:r>
          </w:p>
        </w:tc>
        <w:tc>
          <w:tcPr>
            <w:tcW w:w="1480" w:type="dxa"/>
          </w:tcPr>
          <w:p w14:paraId="57021400" w14:textId="77777777" w:rsidR="00870AB1" w:rsidRPr="008335D5" w:rsidRDefault="00870AB1" w:rsidP="00870AB1">
            <w:pPr>
              <w:rPr>
                <w:rFonts w:cs="Arial"/>
              </w:rPr>
            </w:pPr>
            <w:r w:rsidRPr="008335D5">
              <w:rPr>
                <w:rFonts w:cs="Arial"/>
              </w:rPr>
              <w:t>Max</w:t>
            </w:r>
          </w:p>
        </w:tc>
        <w:tc>
          <w:tcPr>
            <w:tcW w:w="1205" w:type="dxa"/>
          </w:tcPr>
          <w:p w14:paraId="05C61CCB" w14:textId="77777777" w:rsidR="00870AB1" w:rsidRPr="008335D5" w:rsidRDefault="00870AB1" w:rsidP="00870AB1">
            <w:pPr>
              <w:rPr>
                <w:rFonts w:cs="Arial"/>
              </w:rPr>
            </w:pPr>
            <w:r w:rsidRPr="008335D5">
              <w:rPr>
                <w:rFonts w:cs="Arial"/>
              </w:rPr>
              <w:t>Max</w:t>
            </w:r>
          </w:p>
        </w:tc>
      </w:tr>
    </w:tbl>
    <w:p w14:paraId="10F8EB37" w14:textId="77777777" w:rsidR="00870AB1" w:rsidRPr="008335D5" w:rsidRDefault="00870AB1" w:rsidP="00870AB1">
      <w:pPr>
        <w:rPr>
          <w:rFonts w:cs="Arial"/>
        </w:rPr>
      </w:pPr>
      <w:r w:rsidRPr="008335D5">
        <w:rPr>
          <w:rFonts w:cs="Arial"/>
        </w:rPr>
        <w:t xml:space="preserve"> </w:t>
      </w:r>
    </w:p>
    <w:p w14:paraId="386465F6" w14:textId="2007757E" w:rsidR="00870AB1" w:rsidRPr="008335D5" w:rsidRDefault="00870AB1" w:rsidP="00235A62">
      <w:pPr>
        <w:jc w:val="both"/>
        <w:rPr>
          <w:rFonts w:cs="Arial"/>
        </w:rPr>
      </w:pPr>
      <w:r w:rsidRPr="00235A62">
        <w:rPr>
          <w:rFonts w:cs="Arial"/>
        </w:rPr>
        <w:t xml:space="preserve">Presented in </w:t>
      </w:r>
      <w:r w:rsidR="00235A62" w:rsidRPr="00235A62">
        <w:rPr>
          <w:rFonts w:cs="Arial"/>
        </w:rPr>
        <w:t>T</w:t>
      </w:r>
      <w:r w:rsidRPr="00235A62">
        <w:rPr>
          <w:rFonts w:cs="Arial"/>
        </w:rPr>
        <w:t>able</w:t>
      </w:r>
      <w:r w:rsidR="00235A62" w:rsidRPr="00235A62">
        <w:rPr>
          <w:rFonts w:cs="Arial"/>
        </w:rPr>
        <w:t xml:space="preserve"> 5</w:t>
      </w:r>
      <w:r w:rsidRPr="00235A62">
        <w:rPr>
          <w:rFonts w:cs="Arial"/>
        </w:rPr>
        <w:t xml:space="preserve"> are the analytical mode shapes paired with the experimental results. The </w:t>
      </w:r>
      <w:r w:rsidRPr="00235A62">
        <w:rPr>
          <w:rFonts w:cs="Arial"/>
          <w:i/>
        </w:rPr>
        <w:t xml:space="preserve">a priori </w:t>
      </w:r>
      <w:r w:rsidRPr="00235A62">
        <w:rPr>
          <w:rFonts w:cs="Arial"/>
        </w:rPr>
        <w:t xml:space="preserve">model exhibited natural frequencies lower than that of the actual structure, indicating a lack of global stiffness. The MAC comparison between experiment and </w:t>
      </w:r>
      <w:r w:rsidRPr="00235A62">
        <w:rPr>
          <w:rFonts w:cs="Arial"/>
          <w:i/>
        </w:rPr>
        <w:t xml:space="preserve">a priori </w:t>
      </w:r>
      <w:r w:rsidRPr="00235A62">
        <w:rPr>
          <w:rFonts w:cs="Arial"/>
        </w:rPr>
        <w:t xml:space="preserve">model indicate reasonable local stiffness distribution. All updated models showed moderate negative differences in frequency from the experiment for all but the first mode, indicating conservative values for global stiffness; meanwhile the MAC values remained high for every mode. The first mode of the updated models had positive </w:t>
      </w:r>
      <w:r w:rsidRPr="008335D5">
        <w:rPr>
          <w:rFonts w:cs="Arial"/>
        </w:rPr>
        <w:t>frequency differences of about 15%, indicating a higher stiffness than the actual structure, however the MAC value remained high. This indicates a global excess of stiffness in the model, as opposed to a local error, such as boundary conditions. Because of this, the stiffness contribution of the concrete encasement will be neglected for load rating.</w:t>
      </w:r>
    </w:p>
    <w:p w14:paraId="7EA8650E" w14:textId="7CC5676F" w:rsidR="00870AB1" w:rsidRPr="008335D5" w:rsidRDefault="001719B5" w:rsidP="00235A62">
      <w:pPr>
        <w:pStyle w:val="Caption"/>
        <w:keepNext/>
        <w:jc w:val="center"/>
        <w:rPr>
          <w:rFonts w:cs="Arial"/>
        </w:rPr>
      </w:pPr>
      <w:r>
        <w:rPr>
          <w:rFonts w:cs="Arial"/>
        </w:rPr>
        <w:t>Table 4</w:t>
      </w:r>
      <w:r w:rsidR="00235A62">
        <w:rPr>
          <w:rFonts w:cs="Arial"/>
        </w:rPr>
        <w:t>.</w:t>
      </w:r>
      <w:r w:rsidR="00870AB1" w:rsidRPr="008335D5">
        <w:rPr>
          <w:rFonts w:cs="Arial"/>
        </w:rPr>
        <w:t xml:space="preserve"> Typical Mode Shapes</w:t>
      </w:r>
    </w:p>
    <w:tbl>
      <w:tblPr>
        <w:tblStyle w:val="TableGrid"/>
        <w:tblW w:w="9261" w:type="dxa"/>
        <w:jc w:val="center"/>
        <w:tblLayout w:type="fixed"/>
        <w:tblLook w:val="04A0" w:firstRow="1" w:lastRow="0" w:firstColumn="1" w:lastColumn="0" w:noHBand="0" w:noVBand="1"/>
      </w:tblPr>
      <w:tblGrid>
        <w:gridCol w:w="3602"/>
        <w:gridCol w:w="1167"/>
        <w:gridCol w:w="3357"/>
        <w:gridCol w:w="1135"/>
      </w:tblGrid>
      <w:tr w:rsidR="00870AB1" w:rsidRPr="008335D5" w14:paraId="0D11BEF0" w14:textId="77777777" w:rsidTr="00870AB1">
        <w:trPr>
          <w:jc w:val="center"/>
        </w:trPr>
        <w:tc>
          <w:tcPr>
            <w:tcW w:w="3602" w:type="dxa"/>
            <w:vAlign w:val="center"/>
          </w:tcPr>
          <w:p w14:paraId="1D39D05C" w14:textId="77777777" w:rsidR="00870AB1" w:rsidRPr="008335D5" w:rsidRDefault="00870AB1" w:rsidP="00870AB1">
            <w:pPr>
              <w:jc w:val="center"/>
              <w:rPr>
                <w:rFonts w:cs="Arial"/>
              </w:rPr>
            </w:pPr>
            <w:r w:rsidRPr="008335D5">
              <w:rPr>
                <w:rFonts w:cs="Arial"/>
              </w:rPr>
              <w:t>A-Priori Shapes</w:t>
            </w:r>
          </w:p>
        </w:tc>
        <w:tc>
          <w:tcPr>
            <w:tcW w:w="1167" w:type="dxa"/>
          </w:tcPr>
          <w:p w14:paraId="4DFB2014" w14:textId="77777777" w:rsidR="00870AB1" w:rsidRPr="008335D5" w:rsidRDefault="00870AB1" w:rsidP="00870AB1">
            <w:pPr>
              <w:jc w:val="center"/>
              <w:rPr>
                <w:rFonts w:cs="Arial"/>
              </w:rPr>
            </w:pPr>
            <w:r w:rsidRPr="008335D5">
              <w:rPr>
                <w:rFonts w:cs="Arial"/>
              </w:rPr>
              <w:t>Mode</w:t>
            </w:r>
          </w:p>
          <w:p w14:paraId="360A841F" w14:textId="77777777" w:rsidR="00870AB1" w:rsidRPr="008335D5" w:rsidRDefault="00870AB1" w:rsidP="00870AB1">
            <w:pPr>
              <w:jc w:val="center"/>
              <w:rPr>
                <w:rFonts w:cs="Arial"/>
              </w:rPr>
            </w:pPr>
            <w:r w:rsidRPr="008335D5">
              <w:rPr>
                <w:rFonts w:cs="Arial"/>
              </w:rPr>
              <w:t>Number</w:t>
            </w:r>
          </w:p>
        </w:tc>
        <w:tc>
          <w:tcPr>
            <w:tcW w:w="3357" w:type="dxa"/>
            <w:vAlign w:val="center"/>
          </w:tcPr>
          <w:p w14:paraId="4C7B5F78" w14:textId="77777777" w:rsidR="00870AB1" w:rsidRPr="008335D5" w:rsidRDefault="00870AB1" w:rsidP="00870AB1">
            <w:pPr>
              <w:jc w:val="center"/>
              <w:rPr>
                <w:rFonts w:cs="Arial"/>
              </w:rPr>
            </w:pPr>
            <w:r w:rsidRPr="008335D5">
              <w:rPr>
                <w:rFonts w:cs="Arial"/>
              </w:rPr>
              <w:t>Typical Updated Model Shapes</w:t>
            </w:r>
          </w:p>
        </w:tc>
        <w:tc>
          <w:tcPr>
            <w:tcW w:w="1135" w:type="dxa"/>
            <w:vAlign w:val="center"/>
          </w:tcPr>
          <w:p w14:paraId="340A6000" w14:textId="77777777" w:rsidR="00870AB1" w:rsidRPr="008335D5" w:rsidRDefault="00870AB1" w:rsidP="00870AB1">
            <w:pPr>
              <w:jc w:val="center"/>
              <w:rPr>
                <w:rFonts w:cs="Arial"/>
              </w:rPr>
            </w:pPr>
            <w:r w:rsidRPr="008335D5">
              <w:rPr>
                <w:rFonts w:cs="Arial"/>
              </w:rPr>
              <w:t>Mode Number</w:t>
            </w:r>
          </w:p>
        </w:tc>
      </w:tr>
      <w:tr w:rsidR="00870AB1" w:rsidRPr="008335D5" w14:paraId="0BD11494" w14:textId="77777777" w:rsidTr="00870AB1">
        <w:trPr>
          <w:jc w:val="center"/>
        </w:trPr>
        <w:tc>
          <w:tcPr>
            <w:tcW w:w="3602" w:type="dxa"/>
            <w:vAlign w:val="center"/>
          </w:tcPr>
          <w:p w14:paraId="7CD6B5FB" w14:textId="77777777" w:rsidR="00870AB1" w:rsidRPr="008335D5" w:rsidRDefault="00870AB1" w:rsidP="00870AB1">
            <w:pPr>
              <w:jc w:val="center"/>
              <w:rPr>
                <w:rFonts w:cs="Arial"/>
              </w:rPr>
            </w:pPr>
            <w:r w:rsidRPr="008335D5">
              <w:rPr>
                <w:rFonts w:cs="Arial"/>
                <w:noProof/>
              </w:rPr>
              <w:drawing>
                <wp:inline distT="0" distB="0" distL="0" distR="0" wp14:anchorId="5FC4203C" wp14:editId="021588E0">
                  <wp:extent cx="1816439" cy="1005840"/>
                  <wp:effectExtent l="0" t="0" r="0" b="3810"/>
                  <wp:docPr id="3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8"/>
                          <a:stretch>
                            <a:fillRect/>
                          </a:stretch>
                        </pic:blipFill>
                        <pic:spPr>
                          <a:xfrm>
                            <a:off x="0" y="0"/>
                            <a:ext cx="1816439" cy="1005840"/>
                          </a:xfrm>
                          <a:prstGeom prst="rect">
                            <a:avLst/>
                          </a:prstGeom>
                        </pic:spPr>
                      </pic:pic>
                    </a:graphicData>
                  </a:graphic>
                </wp:inline>
              </w:drawing>
            </w:r>
          </w:p>
        </w:tc>
        <w:tc>
          <w:tcPr>
            <w:tcW w:w="1167" w:type="dxa"/>
            <w:vAlign w:val="center"/>
          </w:tcPr>
          <w:p w14:paraId="5410523F" w14:textId="77777777" w:rsidR="00870AB1" w:rsidRPr="008335D5" w:rsidRDefault="00870AB1" w:rsidP="00870AB1">
            <w:pPr>
              <w:jc w:val="center"/>
              <w:rPr>
                <w:rFonts w:cs="Arial"/>
                <w:b/>
                <w:noProof/>
              </w:rPr>
            </w:pPr>
            <w:r w:rsidRPr="008335D5">
              <w:rPr>
                <w:rFonts w:cs="Arial"/>
                <w:b/>
                <w:noProof/>
              </w:rPr>
              <w:t>2</w:t>
            </w:r>
          </w:p>
        </w:tc>
        <w:tc>
          <w:tcPr>
            <w:tcW w:w="3357" w:type="dxa"/>
            <w:vAlign w:val="center"/>
          </w:tcPr>
          <w:p w14:paraId="113022AA" w14:textId="77777777" w:rsidR="00870AB1" w:rsidRPr="008335D5" w:rsidRDefault="00870AB1" w:rsidP="00870AB1">
            <w:pPr>
              <w:jc w:val="center"/>
              <w:rPr>
                <w:rFonts w:cs="Arial"/>
              </w:rPr>
            </w:pPr>
            <w:r w:rsidRPr="008335D5">
              <w:rPr>
                <w:rFonts w:cs="Arial"/>
                <w:noProof/>
              </w:rPr>
              <w:drawing>
                <wp:inline distT="0" distB="0" distL="0" distR="0" wp14:anchorId="0F309C25" wp14:editId="56E2F5B5">
                  <wp:extent cx="1735350" cy="1005840"/>
                  <wp:effectExtent l="0" t="0" r="0" b="3810"/>
                  <wp:docPr id="3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09"/>
                          <a:stretch>
                            <a:fillRect/>
                          </a:stretch>
                        </pic:blipFill>
                        <pic:spPr>
                          <a:xfrm>
                            <a:off x="0" y="0"/>
                            <a:ext cx="1735350" cy="1005840"/>
                          </a:xfrm>
                          <a:prstGeom prst="rect">
                            <a:avLst/>
                          </a:prstGeom>
                        </pic:spPr>
                      </pic:pic>
                    </a:graphicData>
                  </a:graphic>
                </wp:inline>
              </w:drawing>
            </w:r>
          </w:p>
        </w:tc>
        <w:tc>
          <w:tcPr>
            <w:tcW w:w="1135" w:type="dxa"/>
            <w:vAlign w:val="center"/>
          </w:tcPr>
          <w:p w14:paraId="7EAE9D2F" w14:textId="77777777" w:rsidR="00870AB1" w:rsidRPr="008335D5" w:rsidRDefault="00870AB1" w:rsidP="00870AB1">
            <w:pPr>
              <w:jc w:val="center"/>
              <w:rPr>
                <w:rFonts w:cs="Arial"/>
                <w:b/>
              </w:rPr>
            </w:pPr>
            <w:r w:rsidRPr="008335D5">
              <w:rPr>
                <w:rFonts w:cs="Arial"/>
                <w:b/>
              </w:rPr>
              <w:t>1</w:t>
            </w:r>
          </w:p>
        </w:tc>
      </w:tr>
      <w:tr w:rsidR="00870AB1" w:rsidRPr="008335D5" w14:paraId="2CD895AA" w14:textId="77777777" w:rsidTr="00870AB1">
        <w:trPr>
          <w:jc w:val="center"/>
        </w:trPr>
        <w:tc>
          <w:tcPr>
            <w:tcW w:w="3602" w:type="dxa"/>
            <w:vAlign w:val="center"/>
          </w:tcPr>
          <w:p w14:paraId="6F0F3905" w14:textId="77777777" w:rsidR="00870AB1" w:rsidRPr="008335D5" w:rsidRDefault="00870AB1" w:rsidP="00870AB1">
            <w:pPr>
              <w:jc w:val="center"/>
              <w:rPr>
                <w:rFonts w:cs="Arial"/>
              </w:rPr>
            </w:pPr>
            <w:r w:rsidRPr="008335D5">
              <w:rPr>
                <w:rFonts w:cs="Arial"/>
                <w:noProof/>
              </w:rPr>
              <w:drawing>
                <wp:inline distT="0" distB="0" distL="0" distR="0" wp14:anchorId="5BF90F6C" wp14:editId="7CD186EF">
                  <wp:extent cx="1719943" cy="1007333"/>
                  <wp:effectExtent l="0" t="0" r="0" b="2540"/>
                  <wp:docPr id="3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10"/>
                          <a:stretch>
                            <a:fillRect/>
                          </a:stretch>
                        </pic:blipFill>
                        <pic:spPr>
                          <a:xfrm>
                            <a:off x="0" y="0"/>
                            <a:ext cx="1717393" cy="1005840"/>
                          </a:xfrm>
                          <a:prstGeom prst="rect">
                            <a:avLst/>
                          </a:prstGeom>
                        </pic:spPr>
                      </pic:pic>
                    </a:graphicData>
                  </a:graphic>
                </wp:inline>
              </w:drawing>
            </w:r>
          </w:p>
        </w:tc>
        <w:tc>
          <w:tcPr>
            <w:tcW w:w="1167" w:type="dxa"/>
            <w:vAlign w:val="center"/>
          </w:tcPr>
          <w:p w14:paraId="360B6B0E" w14:textId="77777777" w:rsidR="00870AB1" w:rsidRPr="008335D5" w:rsidRDefault="00870AB1" w:rsidP="00870AB1">
            <w:pPr>
              <w:jc w:val="center"/>
              <w:rPr>
                <w:rFonts w:cs="Arial"/>
                <w:b/>
                <w:noProof/>
              </w:rPr>
            </w:pPr>
            <w:r w:rsidRPr="008335D5">
              <w:rPr>
                <w:rFonts w:cs="Arial"/>
                <w:b/>
                <w:noProof/>
              </w:rPr>
              <w:t>3</w:t>
            </w:r>
          </w:p>
        </w:tc>
        <w:tc>
          <w:tcPr>
            <w:tcW w:w="3357" w:type="dxa"/>
            <w:vAlign w:val="center"/>
          </w:tcPr>
          <w:p w14:paraId="6F16C3D6" w14:textId="77777777" w:rsidR="00870AB1" w:rsidRPr="008335D5" w:rsidRDefault="00870AB1" w:rsidP="00870AB1">
            <w:pPr>
              <w:jc w:val="center"/>
              <w:rPr>
                <w:rFonts w:cs="Arial"/>
              </w:rPr>
            </w:pPr>
            <w:r w:rsidRPr="008335D5">
              <w:rPr>
                <w:rFonts w:cs="Arial"/>
                <w:noProof/>
              </w:rPr>
              <w:drawing>
                <wp:inline distT="0" distB="0" distL="0" distR="0" wp14:anchorId="0D3283D3" wp14:editId="65F7F903">
                  <wp:extent cx="1698171" cy="1001486"/>
                  <wp:effectExtent l="0" t="0" r="0" b="8255"/>
                  <wp:docPr id="3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11"/>
                          <a:stretch>
                            <a:fillRect/>
                          </a:stretch>
                        </pic:blipFill>
                        <pic:spPr>
                          <a:xfrm>
                            <a:off x="0" y="0"/>
                            <a:ext cx="1705554" cy="1005840"/>
                          </a:xfrm>
                          <a:prstGeom prst="rect">
                            <a:avLst/>
                          </a:prstGeom>
                        </pic:spPr>
                      </pic:pic>
                    </a:graphicData>
                  </a:graphic>
                </wp:inline>
              </w:drawing>
            </w:r>
          </w:p>
        </w:tc>
        <w:tc>
          <w:tcPr>
            <w:tcW w:w="1135" w:type="dxa"/>
            <w:vAlign w:val="center"/>
          </w:tcPr>
          <w:p w14:paraId="5763DB15" w14:textId="77777777" w:rsidR="00870AB1" w:rsidRPr="008335D5" w:rsidRDefault="00870AB1" w:rsidP="00870AB1">
            <w:pPr>
              <w:jc w:val="center"/>
              <w:rPr>
                <w:rFonts w:cs="Arial"/>
                <w:b/>
              </w:rPr>
            </w:pPr>
            <w:r w:rsidRPr="008335D5">
              <w:rPr>
                <w:rFonts w:cs="Arial"/>
                <w:b/>
              </w:rPr>
              <w:t>2</w:t>
            </w:r>
          </w:p>
        </w:tc>
      </w:tr>
      <w:tr w:rsidR="00870AB1" w:rsidRPr="008335D5" w14:paraId="5E61111D" w14:textId="77777777" w:rsidTr="00870AB1">
        <w:trPr>
          <w:jc w:val="center"/>
        </w:trPr>
        <w:tc>
          <w:tcPr>
            <w:tcW w:w="3602" w:type="dxa"/>
            <w:vAlign w:val="center"/>
          </w:tcPr>
          <w:p w14:paraId="0BF256DB" w14:textId="77777777" w:rsidR="00870AB1" w:rsidRPr="008335D5" w:rsidRDefault="00870AB1" w:rsidP="00870AB1">
            <w:pPr>
              <w:jc w:val="center"/>
              <w:rPr>
                <w:rFonts w:cs="Arial"/>
              </w:rPr>
            </w:pPr>
            <w:r w:rsidRPr="008335D5">
              <w:rPr>
                <w:rFonts w:cs="Arial"/>
                <w:noProof/>
              </w:rPr>
              <w:lastRenderedPageBreak/>
              <w:drawing>
                <wp:inline distT="0" distB="0" distL="0" distR="0" wp14:anchorId="7518CD3D" wp14:editId="5386A59B">
                  <wp:extent cx="1861341" cy="1005840"/>
                  <wp:effectExtent l="0" t="0" r="5715" b="3810"/>
                  <wp:docPr id="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12"/>
                          <a:stretch>
                            <a:fillRect/>
                          </a:stretch>
                        </pic:blipFill>
                        <pic:spPr>
                          <a:xfrm>
                            <a:off x="0" y="0"/>
                            <a:ext cx="1861341" cy="1005840"/>
                          </a:xfrm>
                          <a:prstGeom prst="rect">
                            <a:avLst/>
                          </a:prstGeom>
                        </pic:spPr>
                      </pic:pic>
                    </a:graphicData>
                  </a:graphic>
                </wp:inline>
              </w:drawing>
            </w:r>
          </w:p>
        </w:tc>
        <w:tc>
          <w:tcPr>
            <w:tcW w:w="1167" w:type="dxa"/>
            <w:vAlign w:val="center"/>
          </w:tcPr>
          <w:p w14:paraId="6AFAB698" w14:textId="77777777" w:rsidR="00870AB1" w:rsidRPr="008335D5" w:rsidRDefault="00870AB1" w:rsidP="00870AB1">
            <w:pPr>
              <w:jc w:val="center"/>
              <w:rPr>
                <w:rFonts w:cs="Arial"/>
                <w:b/>
                <w:noProof/>
              </w:rPr>
            </w:pPr>
            <w:r w:rsidRPr="008335D5">
              <w:rPr>
                <w:rFonts w:cs="Arial"/>
                <w:b/>
                <w:noProof/>
              </w:rPr>
              <w:t>4</w:t>
            </w:r>
          </w:p>
        </w:tc>
        <w:tc>
          <w:tcPr>
            <w:tcW w:w="3357" w:type="dxa"/>
            <w:vAlign w:val="center"/>
          </w:tcPr>
          <w:p w14:paraId="2F3BD769" w14:textId="77777777" w:rsidR="00870AB1" w:rsidRPr="008335D5" w:rsidRDefault="00870AB1" w:rsidP="00870AB1">
            <w:pPr>
              <w:jc w:val="center"/>
              <w:rPr>
                <w:rFonts w:cs="Arial"/>
              </w:rPr>
            </w:pPr>
            <w:r w:rsidRPr="008335D5">
              <w:rPr>
                <w:rFonts w:cs="Arial"/>
                <w:noProof/>
              </w:rPr>
              <w:drawing>
                <wp:inline distT="0" distB="0" distL="0" distR="0" wp14:anchorId="6F8BFC4E" wp14:editId="685B23BC">
                  <wp:extent cx="1861457" cy="1006851"/>
                  <wp:effectExtent l="0" t="0" r="5715" b="3175"/>
                  <wp:docPr id="3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13"/>
                          <a:stretch>
                            <a:fillRect/>
                          </a:stretch>
                        </pic:blipFill>
                        <pic:spPr>
                          <a:xfrm>
                            <a:off x="0" y="0"/>
                            <a:ext cx="1859587" cy="1005840"/>
                          </a:xfrm>
                          <a:prstGeom prst="rect">
                            <a:avLst/>
                          </a:prstGeom>
                        </pic:spPr>
                      </pic:pic>
                    </a:graphicData>
                  </a:graphic>
                </wp:inline>
              </w:drawing>
            </w:r>
          </w:p>
        </w:tc>
        <w:tc>
          <w:tcPr>
            <w:tcW w:w="1135" w:type="dxa"/>
            <w:vAlign w:val="center"/>
          </w:tcPr>
          <w:p w14:paraId="25C3AA18" w14:textId="77777777" w:rsidR="00870AB1" w:rsidRPr="008335D5" w:rsidRDefault="00870AB1" w:rsidP="00870AB1">
            <w:pPr>
              <w:jc w:val="center"/>
              <w:rPr>
                <w:rFonts w:cs="Arial"/>
                <w:b/>
              </w:rPr>
            </w:pPr>
            <w:r w:rsidRPr="008335D5">
              <w:rPr>
                <w:rFonts w:cs="Arial"/>
                <w:b/>
              </w:rPr>
              <w:t>3</w:t>
            </w:r>
          </w:p>
        </w:tc>
      </w:tr>
      <w:tr w:rsidR="00870AB1" w:rsidRPr="008335D5" w14:paraId="6335E284" w14:textId="77777777" w:rsidTr="00870AB1">
        <w:trPr>
          <w:jc w:val="center"/>
        </w:trPr>
        <w:tc>
          <w:tcPr>
            <w:tcW w:w="3602" w:type="dxa"/>
            <w:vAlign w:val="center"/>
          </w:tcPr>
          <w:p w14:paraId="4CDA80CB" w14:textId="77777777" w:rsidR="00870AB1" w:rsidRPr="008335D5" w:rsidRDefault="00870AB1" w:rsidP="00870AB1">
            <w:pPr>
              <w:jc w:val="center"/>
              <w:rPr>
                <w:rFonts w:cs="Arial"/>
              </w:rPr>
            </w:pPr>
            <w:r w:rsidRPr="008335D5">
              <w:rPr>
                <w:rFonts w:cs="Arial"/>
                <w:noProof/>
              </w:rPr>
              <w:drawing>
                <wp:inline distT="0" distB="0" distL="0" distR="0" wp14:anchorId="0B76D69D" wp14:editId="69140D6A">
                  <wp:extent cx="1979875" cy="1147627"/>
                  <wp:effectExtent l="0" t="0" r="1905" b="0"/>
                  <wp:docPr id="3142" name="image00.png"/>
                  <wp:cNvGraphicFramePr/>
                  <a:graphic xmlns:a="http://schemas.openxmlformats.org/drawingml/2006/main">
                    <a:graphicData uri="http://schemas.openxmlformats.org/drawingml/2006/picture">
                      <pic:pic xmlns:pic="http://schemas.openxmlformats.org/drawingml/2006/picture">
                        <pic:nvPicPr>
                          <pic:cNvPr id="5" name="image00.png"/>
                          <pic:cNvPicPr preferRelativeResize="0"/>
                        </pic:nvPicPr>
                        <pic:blipFill>
                          <a:blip r:embed="rId114" cstate="print"/>
                          <a:stretch>
                            <a:fillRect/>
                          </a:stretch>
                        </pic:blipFill>
                        <pic:spPr>
                          <a:xfrm>
                            <a:off x="0" y="0"/>
                            <a:ext cx="1982860" cy="1149357"/>
                          </a:xfrm>
                          <a:prstGeom prst="rect">
                            <a:avLst/>
                          </a:prstGeom>
                          <a:noFill/>
                        </pic:spPr>
                      </pic:pic>
                    </a:graphicData>
                  </a:graphic>
                </wp:inline>
              </w:drawing>
            </w:r>
          </w:p>
        </w:tc>
        <w:tc>
          <w:tcPr>
            <w:tcW w:w="1167" w:type="dxa"/>
            <w:vAlign w:val="center"/>
          </w:tcPr>
          <w:p w14:paraId="758BBDDD" w14:textId="77777777" w:rsidR="00870AB1" w:rsidRPr="008335D5" w:rsidRDefault="00870AB1" w:rsidP="00870AB1">
            <w:pPr>
              <w:jc w:val="center"/>
              <w:rPr>
                <w:rFonts w:cs="Arial"/>
                <w:b/>
                <w:noProof/>
              </w:rPr>
            </w:pPr>
            <w:r w:rsidRPr="008335D5">
              <w:rPr>
                <w:rFonts w:cs="Arial"/>
                <w:b/>
                <w:noProof/>
              </w:rPr>
              <w:t>5</w:t>
            </w:r>
          </w:p>
        </w:tc>
        <w:tc>
          <w:tcPr>
            <w:tcW w:w="3357" w:type="dxa"/>
            <w:vAlign w:val="center"/>
          </w:tcPr>
          <w:p w14:paraId="0CFFCA7D" w14:textId="77777777" w:rsidR="00870AB1" w:rsidRPr="008335D5" w:rsidRDefault="00870AB1" w:rsidP="00870AB1">
            <w:pPr>
              <w:jc w:val="center"/>
              <w:rPr>
                <w:rFonts w:cs="Arial"/>
              </w:rPr>
            </w:pPr>
            <w:r w:rsidRPr="008335D5">
              <w:rPr>
                <w:rFonts w:cs="Arial"/>
                <w:noProof/>
              </w:rPr>
              <w:drawing>
                <wp:inline distT="0" distB="0" distL="0" distR="0" wp14:anchorId="4153872E" wp14:editId="3C75CA3A">
                  <wp:extent cx="1916264" cy="1239935"/>
                  <wp:effectExtent l="0" t="0" r="8255" b="0"/>
                  <wp:docPr id="3143"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115" cstate="print"/>
                          <a:stretch>
                            <a:fillRect/>
                          </a:stretch>
                        </pic:blipFill>
                        <pic:spPr>
                          <a:xfrm>
                            <a:off x="0" y="0"/>
                            <a:ext cx="1919337" cy="1241923"/>
                          </a:xfrm>
                          <a:prstGeom prst="rect">
                            <a:avLst/>
                          </a:prstGeom>
                          <a:noFill/>
                        </pic:spPr>
                      </pic:pic>
                    </a:graphicData>
                  </a:graphic>
                </wp:inline>
              </w:drawing>
            </w:r>
          </w:p>
        </w:tc>
        <w:tc>
          <w:tcPr>
            <w:tcW w:w="1135" w:type="dxa"/>
            <w:vAlign w:val="center"/>
          </w:tcPr>
          <w:p w14:paraId="4C07D2FC" w14:textId="77777777" w:rsidR="00870AB1" w:rsidRPr="008335D5" w:rsidRDefault="00870AB1" w:rsidP="00870AB1">
            <w:pPr>
              <w:jc w:val="center"/>
              <w:rPr>
                <w:rFonts w:cs="Arial"/>
                <w:b/>
              </w:rPr>
            </w:pPr>
            <w:r w:rsidRPr="008335D5">
              <w:rPr>
                <w:rFonts w:cs="Arial"/>
                <w:b/>
              </w:rPr>
              <w:t>4</w:t>
            </w:r>
          </w:p>
        </w:tc>
      </w:tr>
      <w:tr w:rsidR="00870AB1" w:rsidRPr="008335D5" w14:paraId="5282E2BD" w14:textId="77777777" w:rsidTr="00870AB1">
        <w:trPr>
          <w:jc w:val="center"/>
        </w:trPr>
        <w:tc>
          <w:tcPr>
            <w:tcW w:w="3602" w:type="dxa"/>
            <w:vAlign w:val="center"/>
          </w:tcPr>
          <w:p w14:paraId="253FBB0B" w14:textId="77777777" w:rsidR="00870AB1" w:rsidRPr="008335D5" w:rsidRDefault="00870AB1" w:rsidP="00870AB1">
            <w:pPr>
              <w:jc w:val="center"/>
              <w:rPr>
                <w:rFonts w:cs="Arial"/>
                <w:noProof/>
              </w:rPr>
            </w:pPr>
            <w:r w:rsidRPr="008335D5">
              <w:rPr>
                <w:rFonts w:cs="Arial"/>
                <w:noProof/>
              </w:rPr>
              <w:drawing>
                <wp:inline distT="0" distB="0" distL="0" distR="0" wp14:anchorId="0DDBD6BC" wp14:editId="45C99E99">
                  <wp:extent cx="1932167" cy="1072481"/>
                  <wp:effectExtent l="0" t="0" r="0" b="0"/>
                  <wp:docPr id="3144" name="image01.png"/>
                  <wp:cNvGraphicFramePr/>
                  <a:graphic xmlns:a="http://schemas.openxmlformats.org/drawingml/2006/main">
                    <a:graphicData uri="http://schemas.openxmlformats.org/drawingml/2006/picture">
                      <pic:pic xmlns:pic="http://schemas.openxmlformats.org/drawingml/2006/picture">
                        <pic:nvPicPr>
                          <pic:cNvPr id="6" name="image01.png"/>
                          <pic:cNvPicPr preferRelativeResize="0"/>
                        </pic:nvPicPr>
                        <pic:blipFill>
                          <a:blip r:embed="rId116" cstate="print"/>
                          <a:stretch>
                            <a:fillRect/>
                          </a:stretch>
                        </pic:blipFill>
                        <pic:spPr>
                          <a:xfrm>
                            <a:off x="0" y="0"/>
                            <a:ext cx="1931649" cy="1072193"/>
                          </a:xfrm>
                          <a:prstGeom prst="rect">
                            <a:avLst/>
                          </a:prstGeom>
                          <a:noFill/>
                        </pic:spPr>
                      </pic:pic>
                    </a:graphicData>
                  </a:graphic>
                </wp:inline>
              </w:drawing>
            </w:r>
          </w:p>
        </w:tc>
        <w:tc>
          <w:tcPr>
            <w:tcW w:w="1167" w:type="dxa"/>
            <w:vAlign w:val="center"/>
          </w:tcPr>
          <w:p w14:paraId="18F76DB7" w14:textId="77777777" w:rsidR="00870AB1" w:rsidRPr="008335D5" w:rsidRDefault="00870AB1" w:rsidP="00870AB1">
            <w:pPr>
              <w:jc w:val="center"/>
              <w:rPr>
                <w:rFonts w:cs="Arial"/>
                <w:b/>
                <w:noProof/>
              </w:rPr>
            </w:pPr>
            <w:r w:rsidRPr="008335D5">
              <w:rPr>
                <w:rFonts w:cs="Arial"/>
                <w:b/>
                <w:noProof/>
              </w:rPr>
              <w:t>6</w:t>
            </w:r>
          </w:p>
        </w:tc>
        <w:tc>
          <w:tcPr>
            <w:tcW w:w="3357" w:type="dxa"/>
            <w:vAlign w:val="center"/>
          </w:tcPr>
          <w:p w14:paraId="6738BB5A" w14:textId="77777777" w:rsidR="00870AB1" w:rsidRPr="008335D5" w:rsidRDefault="00870AB1" w:rsidP="00870AB1">
            <w:pPr>
              <w:jc w:val="center"/>
              <w:rPr>
                <w:rFonts w:cs="Arial"/>
                <w:noProof/>
              </w:rPr>
            </w:pPr>
            <w:r w:rsidRPr="008335D5">
              <w:rPr>
                <w:rFonts w:cs="Arial"/>
                <w:noProof/>
              </w:rPr>
              <w:drawing>
                <wp:inline distT="0" distB="0" distL="0" distR="0" wp14:anchorId="62D6252D" wp14:editId="4C5D2822">
                  <wp:extent cx="1856515" cy="1076422"/>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57076" cy="1076747"/>
                          </a:xfrm>
                          <a:prstGeom prst="rect">
                            <a:avLst/>
                          </a:prstGeom>
                        </pic:spPr>
                      </pic:pic>
                    </a:graphicData>
                  </a:graphic>
                </wp:inline>
              </w:drawing>
            </w:r>
          </w:p>
        </w:tc>
        <w:tc>
          <w:tcPr>
            <w:tcW w:w="1135" w:type="dxa"/>
            <w:vAlign w:val="center"/>
          </w:tcPr>
          <w:p w14:paraId="06785C8B" w14:textId="77777777" w:rsidR="00870AB1" w:rsidRPr="008335D5" w:rsidRDefault="00870AB1" w:rsidP="00870AB1">
            <w:pPr>
              <w:jc w:val="center"/>
              <w:rPr>
                <w:rFonts w:cs="Arial"/>
                <w:b/>
              </w:rPr>
            </w:pPr>
            <w:r w:rsidRPr="008335D5">
              <w:rPr>
                <w:rFonts w:cs="Arial"/>
                <w:b/>
              </w:rPr>
              <w:t>5</w:t>
            </w:r>
          </w:p>
        </w:tc>
      </w:tr>
      <w:tr w:rsidR="00870AB1" w:rsidRPr="008335D5" w14:paraId="6F930A56" w14:textId="77777777" w:rsidTr="00870AB1">
        <w:trPr>
          <w:jc w:val="center"/>
        </w:trPr>
        <w:tc>
          <w:tcPr>
            <w:tcW w:w="3602" w:type="dxa"/>
            <w:vAlign w:val="center"/>
          </w:tcPr>
          <w:p w14:paraId="024146E1" w14:textId="77777777" w:rsidR="00870AB1" w:rsidRPr="008335D5" w:rsidRDefault="00870AB1" w:rsidP="00870AB1">
            <w:pPr>
              <w:jc w:val="center"/>
              <w:rPr>
                <w:rFonts w:cs="Arial"/>
                <w:noProof/>
              </w:rPr>
            </w:pPr>
            <w:r w:rsidRPr="008335D5">
              <w:rPr>
                <w:rFonts w:cs="Arial"/>
                <w:noProof/>
              </w:rPr>
              <w:drawing>
                <wp:inline distT="0" distB="0" distL="0" distR="0" wp14:anchorId="2CD972B3" wp14:editId="2D120868">
                  <wp:extent cx="1995777" cy="1221363"/>
                  <wp:effectExtent l="0" t="0" r="5080" b="0"/>
                  <wp:docPr id="3146" name="image06.png"/>
                  <wp:cNvGraphicFramePr/>
                  <a:graphic xmlns:a="http://schemas.openxmlformats.org/drawingml/2006/main">
                    <a:graphicData uri="http://schemas.openxmlformats.org/drawingml/2006/picture">
                      <pic:pic xmlns:pic="http://schemas.openxmlformats.org/drawingml/2006/picture">
                        <pic:nvPicPr>
                          <pic:cNvPr id="7" name="image06.png"/>
                          <pic:cNvPicPr preferRelativeResize="0"/>
                        </pic:nvPicPr>
                        <pic:blipFill>
                          <a:blip r:embed="rId118" cstate="print"/>
                          <a:stretch>
                            <a:fillRect/>
                          </a:stretch>
                        </pic:blipFill>
                        <pic:spPr>
                          <a:xfrm>
                            <a:off x="0" y="0"/>
                            <a:ext cx="1998057" cy="1222758"/>
                          </a:xfrm>
                          <a:prstGeom prst="rect">
                            <a:avLst/>
                          </a:prstGeom>
                          <a:noFill/>
                        </pic:spPr>
                      </pic:pic>
                    </a:graphicData>
                  </a:graphic>
                </wp:inline>
              </w:drawing>
            </w:r>
          </w:p>
        </w:tc>
        <w:tc>
          <w:tcPr>
            <w:tcW w:w="1167" w:type="dxa"/>
            <w:vAlign w:val="center"/>
          </w:tcPr>
          <w:p w14:paraId="1D48CD87" w14:textId="77777777" w:rsidR="00870AB1" w:rsidRPr="008335D5" w:rsidRDefault="00870AB1" w:rsidP="00870AB1">
            <w:pPr>
              <w:jc w:val="center"/>
              <w:rPr>
                <w:rFonts w:cs="Arial"/>
                <w:b/>
                <w:noProof/>
              </w:rPr>
            </w:pPr>
            <w:r w:rsidRPr="008335D5">
              <w:rPr>
                <w:rFonts w:cs="Arial"/>
                <w:b/>
                <w:noProof/>
              </w:rPr>
              <w:t>9</w:t>
            </w:r>
          </w:p>
        </w:tc>
        <w:tc>
          <w:tcPr>
            <w:tcW w:w="3357" w:type="dxa"/>
            <w:vAlign w:val="center"/>
          </w:tcPr>
          <w:p w14:paraId="0D0178D5" w14:textId="77777777" w:rsidR="00870AB1" w:rsidRPr="008335D5" w:rsidRDefault="00870AB1" w:rsidP="00870AB1">
            <w:pPr>
              <w:jc w:val="center"/>
              <w:rPr>
                <w:rFonts w:cs="Arial"/>
                <w:noProof/>
              </w:rPr>
            </w:pPr>
            <w:r w:rsidRPr="008335D5">
              <w:rPr>
                <w:rFonts w:cs="Arial"/>
                <w:noProof/>
              </w:rPr>
              <w:drawing>
                <wp:inline distT="0" distB="0" distL="0" distR="0" wp14:anchorId="27D94D48" wp14:editId="56769248">
                  <wp:extent cx="1765189" cy="1036482"/>
                  <wp:effectExtent l="0" t="0" r="6985" b="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62980" cy="1035185"/>
                          </a:xfrm>
                          <a:prstGeom prst="rect">
                            <a:avLst/>
                          </a:prstGeom>
                        </pic:spPr>
                      </pic:pic>
                    </a:graphicData>
                  </a:graphic>
                </wp:inline>
              </w:drawing>
            </w:r>
          </w:p>
        </w:tc>
        <w:tc>
          <w:tcPr>
            <w:tcW w:w="1135" w:type="dxa"/>
            <w:vAlign w:val="center"/>
          </w:tcPr>
          <w:p w14:paraId="0C85441F" w14:textId="77777777" w:rsidR="00870AB1" w:rsidRPr="008335D5" w:rsidRDefault="00870AB1" w:rsidP="00870AB1">
            <w:pPr>
              <w:jc w:val="center"/>
              <w:rPr>
                <w:rFonts w:cs="Arial"/>
                <w:b/>
              </w:rPr>
            </w:pPr>
            <w:r w:rsidRPr="008335D5">
              <w:rPr>
                <w:rFonts w:cs="Arial"/>
                <w:b/>
              </w:rPr>
              <w:t>7</w:t>
            </w:r>
          </w:p>
        </w:tc>
      </w:tr>
      <w:tr w:rsidR="00870AB1" w:rsidRPr="008335D5" w14:paraId="33663945" w14:textId="77777777" w:rsidTr="00870AB1">
        <w:trPr>
          <w:jc w:val="center"/>
        </w:trPr>
        <w:tc>
          <w:tcPr>
            <w:tcW w:w="3602" w:type="dxa"/>
            <w:vAlign w:val="center"/>
          </w:tcPr>
          <w:p w14:paraId="77008478" w14:textId="77777777" w:rsidR="00870AB1" w:rsidRPr="008335D5" w:rsidRDefault="00870AB1" w:rsidP="00870AB1">
            <w:pPr>
              <w:jc w:val="center"/>
              <w:rPr>
                <w:rFonts w:cs="Arial"/>
                <w:noProof/>
              </w:rPr>
            </w:pPr>
            <w:r w:rsidRPr="008335D5">
              <w:rPr>
                <w:rFonts w:cs="Arial"/>
                <w:noProof/>
              </w:rPr>
              <w:drawing>
                <wp:inline distT="0" distB="0" distL="0" distR="0" wp14:anchorId="1DD6A6CE" wp14:editId="4EC9EDB9">
                  <wp:extent cx="1817914" cy="1005816"/>
                  <wp:effectExtent l="0" t="0" r="0" b="4445"/>
                  <wp:docPr id="3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20"/>
                          <a:stretch>
                            <a:fillRect/>
                          </a:stretch>
                        </pic:blipFill>
                        <pic:spPr>
                          <a:xfrm>
                            <a:off x="0" y="0"/>
                            <a:ext cx="1817957" cy="1005840"/>
                          </a:xfrm>
                          <a:prstGeom prst="rect">
                            <a:avLst/>
                          </a:prstGeom>
                        </pic:spPr>
                      </pic:pic>
                    </a:graphicData>
                  </a:graphic>
                </wp:inline>
              </w:drawing>
            </w:r>
          </w:p>
        </w:tc>
        <w:tc>
          <w:tcPr>
            <w:tcW w:w="1167" w:type="dxa"/>
            <w:vAlign w:val="center"/>
          </w:tcPr>
          <w:p w14:paraId="69E6D9EA" w14:textId="77777777" w:rsidR="00870AB1" w:rsidRPr="008335D5" w:rsidRDefault="00870AB1" w:rsidP="00870AB1">
            <w:pPr>
              <w:jc w:val="center"/>
              <w:rPr>
                <w:rFonts w:cs="Arial"/>
                <w:b/>
                <w:noProof/>
              </w:rPr>
            </w:pPr>
            <w:r w:rsidRPr="008335D5">
              <w:rPr>
                <w:rFonts w:cs="Arial"/>
                <w:b/>
                <w:noProof/>
              </w:rPr>
              <w:t>10</w:t>
            </w:r>
          </w:p>
        </w:tc>
        <w:tc>
          <w:tcPr>
            <w:tcW w:w="3357" w:type="dxa"/>
            <w:vAlign w:val="center"/>
          </w:tcPr>
          <w:p w14:paraId="5842DC9E" w14:textId="77777777" w:rsidR="00870AB1" w:rsidRPr="008335D5" w:rsidRDefault="00870AB1" w:rsidP="00870AB1">
            <w:pPr>
              <w:jc w:val="center"/>
              <w:rPr>
                <w:rFonts w:cs="Arial"/>
                <w:noProof/>
              </w:rPr>
            </w:pPr>
            <w:r w:rsidRPr="008335D5">
              <w:rPr>
                <w:rFonts w:cs="Arial"/>
                <w:noProof/>
              </w:rPr>
              <w:drawing>
                <wp:inline distT="0" distB="0" distL="0" distR="0" wp14:anchorId="33B1B796" wp14:editId="43DCC61D">
                  <wp:extent cx="1807029" cy="1001486"/>
                  <wp:effectExtent l="0" t="0" r="3175" b="8255"/>
                  <wp:docPr id="3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21"/>
                          <a:stretch>
                            <a:fillRect/>
                          </a:stretch>
                        </pic:blipFill>
                        <pic:spPr>
                          <a:xfrm>
                            <a:off x="0" y="0"/>
                            <a:ext cx="1814885" cy="1005840"/>
                          </a:xfrm>
                          <a:prstGeom prst="rect">
                            <a:avLst/>
                          </a:prstGeom>
                        </pic:spPr>
                      </pic:pic>
                    </a:graphicData>
                  </a:graphic>
                </wp:inline>
              </w:drawing>
            </w:r>
          </w:p>
        </w:tc>
        <w:tc>
          <w:tcPr>
            <w:tcW w:w="1135" w:type="dxa"/>
            <w:vAlign w:val="center"/>
          </w:tcPr>
          <w:p w14:paraId="181687D8" w14:textId="77777777" w:rsidR="00870AB1" w:rsidRPr="008335D5" w:rsidRDefault="00870AB1" w:rsidP="00870AB1">
            <w:pPr>
              <w:jc w:val="center"/>
              <w:rPr>
                <w:rFonts w:cs="Arial"/>
                <w:b/>
              </w:rPr>
            </w:pPr>
            <w:r w:rsidRPr="008335D5">
              <w:rPr>
                <w:rFonts w:cs="Arial"/>
                <w:b/>
              </w:rPr>
              <w:t>9</w:t>
            </w:r>
          </w:p>
        </w:tc>
      </w:tr>
    </w:tbl>
    <w:p w14:paraId="73AFD0B3" w14:textId="77777777" w:rsidR="00870AB1" w:rsidRPr="008335D5" w:rsidRDefault="00870AB1" w:rsidP="00870AB1">
      <w:pPr>
        <w:rPr>
          <w:rFonts w:cs="Arial"/>
        </w:rPr>
      </w:pPr>
    </w:p>
    <w:p w14:paraId="3AE64B8E" w14:textId="3CB4B907" w:rsidR="00870AB1" w:rsidRPr="008335D5" w:rsidRDefault="001719B5" w:rsidP="00235A62">
      <w:pPr>
        <w:pStyle w:val="Caption"/>
        <w:keepNext/>
        <w:jc w:val="center"/>
        <w:rPr>
          <w:rFonts w:cs="Arial"/>
        </w:rPr>
      </w:pPr>
      <w:r>
        <w:rPr>
          <w:rFonts w:cs="Arial"/>
        </w:rPr>
        <w:t>Table 5</w:t>
      </w:r>
      <w:r w:rsidR="00235A62">
        <w:rPr>
          <w:rFonts w:cs="Arial"/>
        </w:rPr>
        <w:t>.</w:t>
      </w:r>
      <w:r w:rsidR="00870AB1" w:rsidRPr="008335D5">
        <w:rPr>
          <w:rFonts w:cs="Arial"/>
        </w:rPr>
        <w:t xml:space="preserve"> Comparison of A-Priori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49FA8677"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ED490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3D182F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E7AD9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DD4ED93"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2B056790"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962BB1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2BB0D2B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398FF95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635D500D" w14:textId="77777777" w:rsidR="00870AB1" w:rsidRPr="008335D5" w:rsidRDefault="00870AB1" w:rsidP="00870AB1">
            <w:pPr>
              <w:spacing w:after="0" w:line="240" w:lineRule="auto"/>
              <w:rPr>
                <w:rFonts w:eastAsia="Times New Roman" w:cs="Arial"/>
                <w:b/>
                <w:bCs/>
                <w:color w:val="000000"/>
              </w:rPr>
            </w:pPr>
          </w:p>
        </w:tc>
      </w:tr>
      <w:tr w:rsidR="00870AB1" w:rsidRPr="008335D5" w14:paraId="74BFC19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CAAD4A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00ABEF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F0128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7.5307</w:t>
            </w:r>
          </w:p>
        </w:tc>
        <w:tc>
          <w:tcPr>
            <w:tcW w:w="1132" w:type="dxa"/>
            <w:tcBorders>
              <w:top w:val="nil"/>
              <w:left w:val="nil"/>
              <w:bottom w:val="single" w:sz="4" w:space="0" w:color="auto"/>
              <w:right w:val="single" w:sz="4" w:space="0" w:color="auto"/>
            </w:tcBorders>
            <w:shd w:val="clear" w:color="auto" w:fill="auto"/>
            <w:vAlign w:val="center"/>
            <w:hideMark/>
          </w:tcPr>
          <w:p w14:paraId="4A7949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-43.7121</w:t>
            </w:r>
          </w:p>
        </w:tc>
        <w:tc>
          <w:tcPr>
            <w:tcW w:w="1120" w:type="dxa"/>
            <w:tcBorders>
              <w:top w:val="nil"/>
              <w:left w:val="nil"/>
              <w:bottom w:val="single" w:sz="4" w:space="0" w:color="auto"/>
              <w:right w:val="single" w:sz="4" w:space="0" w:color="auto"/>
            </w:tcBorders>
            <w:shd w:val="clear" w:color="auto" w:fill="auto"/>
            <w:vAlign w:val="center"/>
            <w:hideMark/>
          </w:tcPr>
          <w:p w14:paraId="29F345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2BB1D65F"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B7254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0.9263</w:t>
            </w:r>
          </w:p>
        </w:tc>
        <w:tc>
          <w:tcPr>
            <w:tcW w:w="1393" w:type="dxa"/>
            <w:tcBorders>
              <w:top w:val="nil"/>
              <w:left w:val="nil"/>
              <w:bottom w:val="single" w:sz="4" w:space="0" w:color="auto"/>
              <w:right w:val="single" w:sz="4" w:space="0" w:color="auto"/>
            </w:tcBorders>
            <w:shd w:val="clear" w:color="auto" w:fill="auto"/>
            <w:vAlign w:val="center"/>
            <w:hideMark/>
          </w:tcPr>
          <w:p w14:paraId="6C0EAE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0A3A8E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8.8361</w:t>
            </w:r>
          </w:p>
        </w:tc>
        <w:tc>
          <w:tcPr>
            <w:tcW w:w="1132" w:type="dxa"/>
            <w:tcBorders>
              <w:top w:val="nil"/>
              <w:left w:val="nil"/>
              <w:bottom w:val="single" w:sz="4" w:space="0" w:color="auto"/>
              <w:right w:val="single" w:sz="4" w:space="0" w:color="auto"/>
            </w:tcBorders>
            <w:shd w:val="clear" w:color="auto" w:fill="auto"/>
            <w:vAlign w:val="center"/>
            <w:hideMark/>
          </w:tcPr>
          <w:p w14:paraId="03773AE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-49.4517</w:t>
            </w:r>
          </w:p>
        </w:tc>
        <w:tc>
          <w:tcPr>
            <w:tcW w:w="1120" w:type="dxa"/>
            <w:tcBorders>
              <w:top w:val="nil"/>
              <w:left w:val="nil"/>
              <w:bottom w:val="single" w:sz="4" w:space="0" w:color="auto"/>
              <w:right w:val="single" w:sz="4" w:space="0" w:color="auto"/>
            </w:tcBorders>
            <w:shd w:val="clear" w:color="auto" w:fill="auto"/>
            <w:vAlign w:val="center"/>
            <w:hideMark/>
          </w:tcPr>
          <w:p w14:paraId="101C609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F42F2DC"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079D4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0.7803</w:t>
            </w:r>
          </w:p>
        </w:tc>
        <w:tc>
          <w:tcPr>
            <w:tcW w:w="1393" w:type="dxa"/>
            <w:tcBorders>
              <w:top w:val="nil"/>
              <w:left w:val="nil"/>
              <w:bottom w:val="single" w:sz="4" w:space="0" w:color="auto"/>
              <w:right w:val="single" w:sz="4" w:space="0" w:color="auto"/>
            </w:tcBorders>
            <w:shd w:val="clear" w:color="auto" w:fill="auto"/>
            <w:vAlign w:val="center"/>
            <w:hideMark/>
          </w:tcPr>
          <w:p w14:paraId="3CE2B1B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FC8CA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11.9401</w:t>
            </w:r>
          </w:p>
        </w:tc>
        <w:tc>
          <w:tcPr>
            <w:tcW w:w="1132" w:type="dxa"/>
            <w:tcBorders>
              <w:top w:val="nil"/>
              <w:left w:val="nil"/>
              <w:bottom w:val="single" w:sz="4" w:space="0" w:color="auto"/>
              <w:right w:val="single" w:sz="4" w:space="0" w:color="auto"/>
            </w:tcBorders>
            <w:shd w:val="clear" w:color="auto" w:fill="auto"/>
            <w:vAlign w:val="center"/>
            <w:hideMark/>
          </w:tcPr>
          <w:p w14:paraId="352042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-40.6473</w:t>
            </w:r>
          </w:p>
        </w:tc>
        <w:tc>
          <w:tcPr>
            <w:tcW w:w="1120" w:type="dxa"/>
            <w:tcBorders>
              <w:top w:val="nil"/>
              <w:left w:val="nil"/>
              <w:bottom w:val="single" w:sz="4" w:space="0" w:color="auto"/>
              <w:right w:val="single" w:sz="4" w:space="0" w:color="auto"/>
            </w:tcBorders>
            <w:shd w:val="clear" w:color="auto" w:fill="auto"/>
            <w:vAlign w:val="center"/>
            <w:hideMark/>
          </w:tcPr>
          <w:p w14:paraId="319F17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317B68F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66BA5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0.9076</w:t>
            </w:r>
          </w:p>
        </w:tc>
        <w:tc>
          <w:tcPr>
            <w:tcW w:w="1393" w:type="dxa"/>
            <w:tcBorders>
              <w:top w:val="nil"/>
              <w:left w:val="nil"/>
              <w:bottom w:val="single" w:sz="4" w:space="0" w:color="auto"/>
              <w:right w:val="single" w:sz="4" w:space="0" w:color="auto"/>
            </w:tcBorders>
            <w:shd w:val="clear" w:color="auto" w:fill="auto"/>
            <w:vAlign w:val="center"/>
            <w:hideMark/>
          </w:tcPr>
          <w:p w14:paraId="6AC4B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8EFBE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15.038</w:t>
            </w:r>
          </w:p>
        </w:tc>
        <w:tc>
          <w:tcPr>
            <w:tcW w:w="1132" w:type="dxa"/>
            <w:tcBorders>
              <w:top w:val="nil"/>
              <w:left w:val="nil"/>
              <w:bottom w:val="single" w:sz="4" w:space="0" w:color="auto"/>
              <w:right w:val="single" w:sz="4" w:space="0" w:color="auto"/>
            </w:tcBorders>
            <w:shd w:val="clear" w:color="auto" w:fill="auto"/>
            <w:vAlign w:val="center"/>
            <w:hideMark/>
          </w:tcPr>
          <w:p w14:paraId="405973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-35.5696</w:t>
            </w:r>
          </w:p>
        </w:tc>
        <w:tc>
          <w:tcPr>
            <w:tcW w:w="1120" w:type="dxa"/>
            <w:tcBorders>
              <w:top w:val="nil"/>
              <w:left w:val="nil"/>
              <w:bottom w:val="single" w:sz="4" w:space="0" w:color="auto"/>
              <w:right w:val="single" w:sz="4" w:space="0" w:color="auto"/>
            </w:tcBorders>
            <w:shd w:val="clear" w:color="auto" w:fill="auto"/>
            <w:vAlign w:val="center"/>
            <w:hideMark/>
          </w:tcPr>
          <w:p w14:paraId="429D8EC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263EED9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675E1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0.9384</w:t>
            </w:r>
          </w:p>
        </w:tc>
        <w:tc>
          <w:tcPr>
            <w:tcW w:w="1393" w:type="dxa"/>
            <w:tcBorders>
              <w:top w:val="nil"/>
              <w:left w:val="nil"/>
              <w:bottom w:val="single" w:sz="4" w:space="0" w:color="auto"/>
              <w:right w:val="single" w:sz="4" w:space="0" w:color="auto"/>
            </w:tcBorders>
            <w:shd w:val="clear" w:color="auto" w:fill="auto"/>
            <w:vAlign w:val="center"/>
            <w:hideMark/>
          </w:tcPr>
          <w:p w14:paraId="5346D6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5FB05F4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19.516</w:t>
            </w:r>
          </w:p>
        </w:tc>
        <w:tc>
          <w:tcPr>
            <w:tcW w:w="1132" w:type="dxa"/>
            <w:tcBorders>
              <w:top w:val="nil"/>
              <w:left w:val="nil"/>
              <w:bottom w:val="single" w:sz="4" w:space="0" w:color="auto"/>
              <w:right w:val="single" w:sz="4" w:space="0" w:color="auto"/>
            </w:tcBorders>
            <w:shd w:val="clear" w:color="auto" w:fill="auto"/>
            <w:vAlign w:val="center"/>
            <w:hideMark/>
          </w:tcPr>
          <w:p w14:paraId="0C44C3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-30.3681</w:t>
            </w:r>
          </w:p>
        </w:tc>
        <w:tc>
          <w:tcPr>
            <w:tcW w:w="1120" w:type="dxa"/>
            <w:tcBorders>
              <w:top w:val="nil"/>
              <w:left w:val="nil"/>
              <w:bottom w:val="single" w:sz="4" w:space="0" w:color="auto"/>
              <w:right w:val="single" w:sz="4" w:space="0" w:color="auto"/>
            </w:tcBorders>
            <w:shd w:val="clear" w:color="auto" w:fill="auto"/>
            <w:vAlign w:val="center"/>
            <w:hideMark/>
          </w:tcPr>
          <w:p w14:paraId="451088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6</w:t>
            </w:r>
          </w:p>
        </w:tc>
      </w:tr>
      <w:tr w:rsidR="00870AB1" w:rsidRPr="008335D5" w14:paraId="7BE1884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2CFE5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0.9533</w:t>
            </w:r>
          </w:p>
        </w:tc>
        <w:tc>
          <w:tcPr>
            <w:tcW w:w="1393" w:type="dxa"/>
            <w:tcBorders>
              <w:top w:val="nil"/>
              <w:left w:val="nil"/>
              <w:bottom w:val="single" w:sz="4" w:space="0" w:color="auto"/>
              <w:right w:val="single" w:sz="4" w:space="0" w:color="auto"/>
            </w:tcBorders>
            <w:shd w:val="clear" w:color="auto" w:fill="auto"/>
            <w:vAlign w:val="center"/>
            <w:hideMark/>
          </w:tcPr>
          <w:p w14:paraId="742707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18478D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25.9208</w:t>
            </w:r>
          </w:p>
        </w:tc>
        <w:tc>
          <w:tcPr>
            <w:tcW w:w="1132" w:type="dxa"/>
            <w:tcBorders>
              <w:top w:val="nil"/>
              <w:left w:val="nil"/>
              <w:bottom w:val="single" w:sz="4" w:space="0" w:color="auto"/>
              <w:right w:val="single" w:sz="4" w:space="0" w:color="auto"/>
            </w:tcBorders>
            <w:shd w:val="clear" w:color="auto" w:fill="auto"/>
            <w:vAlign w:val="center"/>
            <w:hideMark/>
          </w:tcPr>
          <w:p w14:paraId="0C0DC9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-33.8082</w:t>
            </w:r>
          </w:p>
        </w:tc>
        <w:tc>
          <w:tcPr>
            <w:tcW w:w="1120" w:type="dxa"/>
            <w:tcBorders>
              <w:top w:val="nil"/>
              <w:left w:val="nil"/>
              <w:bottom w:val="single" w:sz="4" w:space="0" w:color="auto"/>
              <w:right w:val="single" w:sz="4" w:space="0" w:color="auto"/>
            </w:tcBorders>
            <w:shd w:val="clear" w:color="auto" w:fill="auto"/>
            <w:vAlign w:val="center"/>
            <w:hideMark/>
          </w:tcPr>
          <w:p w14:paraId="0809D2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63520CC" w14:textId="77777777" w:rsidR="00870AB1" w:rsidRPr="008335D5" w:rsidRDefault="00870AB1" w:rsidP="00870AB1">
      <w:pPr>
        <w:rPr>
          <w:rFonts w:cs="Arial"/>
        </w:rPr>
      </w:pPr>
    </w:p>
    <w:p w14:paraId="0F37FD44" w14:textId="6736CD32" w:rsidR="00870AB1" w:rsidRPr="008335D5" w:rsidRDefault="001719B5" w:rsidP="00235A62">
      <w:pPr>
        <w:pStyle w:val="Caption"/>
        <w:keepNext/>
        <w:jc w:val="center"/>
        <w:rPr>
          <w:rFonts w:cs="Arial"/>
        </w:rPr>
      </w:pPr>
      <w:r>
        <w:rPr>
          <w:rFonts w:cs="Arial"/>
        </w:rPr>
        <w:lastRenderedPageBreak/>
        <w:t>Table 6</w:t>
      </w:r>
      <w:r w:rsidR="00FF74DB">
        <w:rPr>
          <w:rFonts w:cs="Arial"/>
        </w:rPr>
        <w:t>.</w:t>
      </w:r>
      <w:r w:rsidR="00870AB1" w:rsidRPr="008335D5">
        <w:rPr>
          <w:rFonts w:cs="Arial"/>
        </w:rPr>
        <w:t xml:space="preserve"> Comparison of Update 1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46A2D0A2"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FBD44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650C4318"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76E7AE"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699802A1"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F2AA93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2A9D4E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585997EE"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026628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B9E7915" w14:textId="77777777" w:rsidR="00870AB1" w:rsidRPr="008335D5" w:rsidRDefault="00870AB1" w:rsidP="00870AB1">
            <w:pPr>
              <w:spacing w:after="0" w:line="240" w:lineRule="auto"/>
              <w:rPr>
                <w:rFonts w:eastAsia="Times New Roman" w:cs="Arial"/>
                <w:b/>
                <w:bCs/>
                <w:color w:val="000000"/>
              </w:rPr>
            </w:pPr>
          </w:p>
        </w:tc>
      </w:tr>
      <w:tr w:rsidR="00870AB1" w:rsidRPr="008335D5" w14:paraId="3FA7733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7A9C7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0.9777</w:t>
            </w:r>
          </w:p>
        </w:tc>
        <w:tc>
          <w:tcPr>
            <w:tcW w:w="1393" w:type="dxa"/>
            <w:tcBorders>
              <w:top w:val="nil"/>
              <w:left w:val="nil"/>
              <w:bottom w:val="single" w:sz="4" w:space="0" w:color="auto"/>
              <w:right w:val="single" w:sz="4" w:space="0" w:color="auto"/>
            </w:tcBorders>
            <w:shd w:val="clear" w:color="auto" w:fill="auto"/>
            <w:vAlign w:val="center"/>
            <w:hideMark/>
          </w:tcPr>
          <w:p w14:paraId="174C2B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6031634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15.2794</w:t>
            </w:r>
          </w:p>
        </w:tc>
        <w:tc>
          <w:tcPr>
            <w:tcW w:w="1132" w:type="dxa"/>
            <w:tcBorders>
              <w:top w:val="nil"/>
              <w:left w:val="nil"/>
              <w:bottom w:val="single" w:sz="4" w:space="0" w:color="auto"/>
              <w:right w:val="single" w:sz="4" w:space="0" w:color="auto"/>
            </w:tcBorders>
            <w:shd w:val="clear" w:color="auto" w:fill="auto"/>
            <w:vAlign w:val="center"/>
            <w:hideMark/>
          </w:tcPr>
          <w:p w14:paraId="61BA54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14.2055</w:t>
            </w:r>
          </w:p>
        </w:tc>
        <w:tc>
          <w:tcPr>
            <w:tcW w:w="1120" w:type="dxa"/>
            <w:tcBorders>
              <w:top w:val="nil"/>
              <w:left w:val="nil"/>
              <w:bottom w:val="single" w:sz="4" w:space="0" w:color="auto"/>
              <w:right w:val="single" w:sz="4" w:space="0" w:color="auto"/>
            </w:tcBorders>
            <w:shd w:val="clear" w:color="auto" w:fill="auto"/>
            <w:vAlign w:val="center"/>
            <w:hideMark/>
          </w:tcPr>
          <w:p w14:paraId="444254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5CA1EB7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5FB0B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5AF01C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489242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16.5053</w:t>
            </w:r>
          </w:p>
        </w:tc>
        <w:tc>
          <w:tcPr>
            <w:tcW w:w="1132" w:type="dxa"/>
            <w:tcBorders>
              <w:top w:val="nil"/>
              <w:left w:val="nil"/>
              <w:bottom w:val="single" w:sz="4" w:space="0" w:color="auto"/>
              <w:right w:val="single" w:sz="4" w:space="0" w:color="auto"/>
            </w:tcBorders>
            <w:shd w:val="clear" w:color="auto" w:fill="auto"/>
            <w:vAlign w:val="center"/>
            <w:hideMark/>
          </w:tcPr>
          <w:p w14:paraId="2E06897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-5.5786</w:t>
            </w:r>
          </w:p>
        </w:tc>
        <w:tc>
          <w:tcPr>
            <w:tcW w:w="1120" w:type="dxa"/>
            <w:tcBorders>
              <w:top w:val="nil"/>
              <w:left w:val="nil"/>
              <w:bottom w:val="single" w:sz="4" w:space="0" w:color="auto"/>
              <w:right w:val="single" w:sz="4" w:space="0" w:color="auto"/>
            </w:tcBorders>
            <w:shd w:val="clear" w:color="auto" w:fill="auto"/>
            <w:vAlign w:val="center"/>
            <w:hideMark/>
          </w:tcPr>
          <w:p w14:paraId="4BD59AD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7659024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AD236E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0.8647</w:t>
            </w:r>
          </w:p>
        </w:tc>
        <w:tc>
          <w:tcPr>
            <w:tcW w:w="1393" w:type="dxa"/>
            <w:tcBorders>
              <w:top w:val="nil"/>
              <w:left w:val="nil"/>
              <w:bottom w:val="single" w:sz="4" w:space="0" w:color="auto"/>
              <w:right w:val="single" w:sz="4" w:space="0" w:color="auto"/>
            </w:tcBorders>
            <w:shd w:val="clear" w:color="auto" w:fill="auto"/>
            <w:vAlign w:val="center"/>
            <w:hideMark/>
          </w:tcPr>
          <w:p w14:paraId="7D900DA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1A67ED0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17.721</w:t>
            </w:r>
          </w:p>
        </w:tc>
        <w:tc>
          <w:tcPr>
            <w:tcW w:w="1132" w:type="dxa"/>
            <w:tcBorders>
              <w:top w:val="nil"/>
              <w:left w:val="nil"/>
              <w:bottom w:val="single" w:sz="4" w:space="0" w:color="auto"/>
              <w:right w:val="single" w:sz="4" w:space="0" w:color="auto"/>
            </w:tcBorders>
            <w:shd w:val="clear" w:color="auto" w:fill="auto"/>
            <w:vAlign w:val="center"/>
            <w:hideMark/>
          </w:tcPr>
          <w:p w14:paraId="1FFCCB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-11.9111</w:t>
            </w:r>
          </w:p>
        </w:tc>
        <w:tc>
          <w:tcPr>
            <w:tcW w:w="1120" w:type="dxa"/>
            <w:tcBorders>
              <w:top w:val="nil"/>
              <w:left w:val="nil"/>
              <w:bottom w:val="single" w:sz="4" w:space="0" w:color="auto"/>
              <w:right w:val="single" w:sz="4" w:space="0" w:color="auto"/>
            </w:tcBorders>
            <w:shd w:val="clear" w:color="auto" w:fill="auto"/>
            <w:vAlign w:val="center"/>
            <w:hideMark/>
          </w:tcPr>
          <w:p w14:paraId="401EBD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6A1F331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4FB89C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0.9278</w:t>
            </w:r>
          </w:p>
        </w:tc>
        <w:tc>
          <w:tcPr>
            <w:tcW w:w="1393" w:type="dxa"/>
            <w:tcBorders>
              <w:top w:val="nil"/>
              <w:left w:val="nil"/>
              <w:bottom w:val="single" w:sz="4" w:space="0" w:color="auto"/>
              <w:right w:val="single" w:sz="4" w:space="0" w:color="auto"/>
            </w:tcBorders>
            <w:shd w:val="clear" w:color="auto" w:fill="auto"/>
            <w:vAlign w:val="center"/>
          </w:tcPr>
          <w:p w14:paraId="785CBF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1921C50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20.5235</w:t>
            </w:r>
          </w:p>
        </w:tc>
        <w:tc>
          <w:tcPr>
            <w:tcW w:w="1132" w:type="dxa"/>
            <w:tcBorders>
              <w:top w:val="nil"/>
              <w:left w:val="nil"/>
              <w:bottom w:val="single" w:sz="4" w:space="0" w:color="auto"/>
              <w:right w:val="single" w:sz="4" w:space="0" w:color="auto"/>
            </w:tcBorders>
            <w:shd w:val="clear" w:color="auto" w:fill="auto"/>
            <w:vAlign w:val="center"/>
          </w:tcPr>
          <w:p w14:paraId="3F90822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-12.0668</w:t>
            </w:r>
          </w:p>
        </w:tc>
        <w:tc>
          <w:tcPr>
            <w:tcW w:w="1120" w:type="dxa"/>
            <w:tcBorders>
              <w:top w:val="nil"/>
              <w:left w:val="nil"/>
              <w:bottom w:val="single" w:sz="4" w:space="0" w:color="auto"/>
              <w:right w:val="single" w:sz="4" w:space="0" w:color="auto"/>
            </w:tcBorders>
            <w:shd w:val="clear" w:color="auto" w:fill="auto"/>
            <w:vAlign w:val="center"/>
          </w:tcPr>
          <w:p w14:paraId="25DEA9A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FF3CBF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49F73D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tcPr>
          <w:p w14:paraId="2D0758D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tcPr>
          <w:p w14:paraId="0DE8154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25.1423</w:t>
            </w:r>
          </w:p>
        </w:tc>
        <w:tc>
          <w:tcPr>
            <w:tcW w:w="1132" w:type="dxa"/>
            <w:tcBorders>
              <w:top w:val="nil"/>
              <w:left w:val="nil"/>
              <w:bottom w:val="single" w:sz="4" w:space="0" w:color="auto"/>
              <w:right w:val="single" w:sz="4" w:space="0" w:color="auto"/>
            </w:tcBorders>
            <w:shd w:val="clear" w:color="auto" w:fill="auto"/>
            <w:vAlign w:val="center"/>
          </w:tcPr>
          <w:p w14:paraId="1B8467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-10.2935</w:t>
            </w:r>
          </w:p>
        </w:tc>
        <w:tc>
          <w:tcPr>
            <w:tcW w:w="1120" w:type="dxa"/>
            <w:tcBorders>
              <w:top w:val="nil"/>
              <w:left w:val="nil"/>
              <w:bottom w:val="single" w:sz="4" w:space="0" w:color="auto"/>
              <w:right w:val="single" w:sz="4" w:space="0" w:color="auto"/>
            </w:tcBorders>
            <w:shd w:val="clear" w:color="auto" w:fill="auto"/>
            <w:vAlign w:val="center"/>
          </w:tcPr>
          <w:p w14:paraId="41727B5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29DE7BA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E3D3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0D4858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2B87F8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39.1144</w:t>
            </w:r>
          </w:p>
        </w:tc>
        <w:tc>
          <w:tcPr>
            <w:tcW w:w="1132" w:type="dxa"/>
            <w:tcBorders>
              <w:top w:val="nil"/>
              <w:left w:val="nil"/>
              <w:bottom w:val="single" w:sz="4" w:space="0" w:color="auto"/>
              <w:right w:val="single" w:sz="4" w:space="0" w:color="auto"/>
            </w:tcBorders>
            <w:shd w:val="clear" w:color="auto" w:fill="auto"/>
            <w:vAlign w:val="center"/>
            <w:hideMark/>
          </w:tcPr>
          <w:p w14:paraId="1A49AB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-0.1169</w:t>
            </w:r>
          </w:p>
        </w:tc>
        <w:tc>
          <w:tcPr>
            <w:tcW w:w="1120" w:type="dxa"/>
            <w:tcBorders>
              <w:top w:val="nil"/>
              <w:left w:val="nil"/>
              <w:bottom w:val="single" w:sz="4" w:space="0" w:color="auto"/>
              <w:right w:val="single" w:sz="4" w:space="0" w:color="auto"/>
            </w:tcBorders>
            <w:shd w:val="clear" w:color="auto" w:fill="auto"/>
            <w:vAlign w:val="center"/>
            <w:hideMark/>
          </w:tcPr>
          <w:p w14:paraId="174AC1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CEE942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3995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0.9452</w:t>
            </w:r>
          </w:p>
        </w:tc>
        <w:tc>
          <w:tcPr>
            <w:tcW w:w="1393" w:type="dxa"/>
            <w:tcBorders>
              <w:top w:val="nil"/>
              <w:left w:val="nil"/>
              <w:bottom w:val="single" w:sz="4" w:space="0" w:color="auto"/>
              <w:right w:val="single" w:sz="4" w:space="0" w:color="auto"/>
            </w:tcBorders>
            <w:shd w:val="clear" w:color="auto" w:fill="auto"/>
            <w:vAlign w:val="center"/>
            <w:hideMark/>
          </w:tcPr>
          <w:p w14:paraId="5716D03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13F6B7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41.8882</w:t>
            </w:r>
          </w:p>
        </w:tc>
        <w:tc>
          <w:tcPr>
            <w:tcW w:w="1132" w:type="dxa"/>
            <w:tcBorders>
              <w:top w:val="nil"/>
              <w:left w:val="nil"/>
              <w:bottom w:val="single" w:sz="4" w:space="0" w:color="auto"/>
              <w:right w:val="single" w:sz="4" w:space="0" w:color="auto"/>
            </w:tcBorders>
            <w:shd w:val="clear" w:color="auto" w:fill="auto"/>
            <w:vAlign w:val="center"/>
            <w:hideMark/>
          </w:tcPr>
          <w:p w14:paraId="190A43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-4.681</w:t>
            </w:r>
          </w:p>
        </w:tc>
        <w:tc>
          <w:tcPr>
            <w:tcW w:w="1120" w:type="dxa"/>
            <w:tcBorders>
              <w:top w:val="nil"/>
              <w:left w:val="nil"/>
              <w:bottom w:val="single" w:sz="4" w:space="0" w:color="auto"/>
              <w:right w:val="single" w:sz="4" w:space="0" w:color="auto"/>
            </w:tcBorders>
            <w:shd w:val="clear" w:color="auto" w:fill="auto"/>
            <w:vAlign w:val="center"/>
            <w:hideMark/>
          </w:tcPr>
          <w:p w14:paraId="39C45B4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27B56798" w14:textId="77777777" w:rsidR="00870AB1" w:rsidRPr="008335D5" w:rsidRDefault="00870AB1" w:rsidP="00870AB1">
      <w:pPr>
        <w:rPr>
          <w:rFonts w:cs="Arial"/>
        </w:rPr>
      </w:pPr>
    </w:p>
    <w:p w14:paraId="7553EF22" w14:textId="6C14202D" w:rsidR="00870AB1" w:rsidRPr="008335D5" w:rsidRDefault="00FF74DB" w:rsidP="00235A62">
      <w:pPr>
        <w:pStyle w:val="Caption"/>
        <w:keepNext/>
        <w:jc w:val="center"/>
        <w:rPr>
          <w:rFonts w:cs="Arial"/>
        </w:rPr>
      </w:pPr>
      <w:r>
        <w:rPr>
          <w:rFonts w:cs="Arial"/>
        </w:rPr>
        <w:t xml:space="preserve">Table </w:t>
      </w:r>
      <w:r w:rsidR="001719B5">
        <w:rPr>
          <w:rFonts w:cs="Arial"/>
        </w:rPr>
        <w:t>7</w:t>
      </w:r>
      <w:r>
        <w:rPr>
          <w:rFonts w:cs="Arial"/>
        </w:rPr>
        <w:t>.</w:t>
      </w:r>
      <w:r w:rsidR="00870AB1" w:rsidRPr="008335D5">
        <w:rPr>
          <w:rFonts w:cs="Arial"/>
        </w:rPr>
        <w:t xml:space="preserve"> Comparison of Update 2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DA77383"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09DF0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5BE6DD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8941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52708899"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C074115"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0D5889F7"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18B1793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B83D419"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3B6CA7DC" w14:textId="77777777" w:rsidR="00870AB1" w:rsidRPr="008335D5" w:rsidRDefault="00870AB1" w:rsidP="00870AB1">
            <w:pPr>
              <w:spacing w:after="0" w:line="240" w:lineRule="auto"/>
              <w:rPr>
                <w:rFonts w:eastAsia="Times New Roman" w:cs="Arial"/>
                <w:b/>
                <w:bCs/>
                <w:color w:val="000000"/>
              </w:rPr>
            </w:pPr>
          </w:p>
        </w:tc>
      </w:tr>
      <w:tr w:rsidR="00870AB1" w:rsidRPr="008335D5" w14:paraId="4A4B3FB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23542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0.9776</w:t>
            </w:r>
          </w:p>
        </w:tc>
        <w:tc>
          <w:tcPr>
            <w:tcW w:w="1393" w:type="dxa"/>
            <w:tcBorders>
              <w:top w:val="nil"/>
              <w:left w:val="nil"/>
              <w:bottom w:val="single" w:sz="4" w:space="0" w:color="auto"/>
              <w:right w:val="single" w:sz="4" w:space="0" w:color="auto"/>
            </w:tcBorders>
            <w:shd w:val="clear" w:color="auto" w:fill="auto"/>
            <w:vAlign w:val="center"/>
            <w:hideMark/>
          </w:tcPr>
          <w:p w14:paraId="1034D3B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5AA837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15.3262</w:t>
            </w:r>
          </w:p>
        </w:tc>
        <w:tc>
          <w:tcPr>
            <w:tcW w:w="1132" w:type="dxa"/>
            <w:tcBorders>
              <w:top w:val="nil"/>
              <w:left w:val="nil"/>
              <w:bottom w:val="single" w:sz="4" w:space="0" w:color="auto"/>
              <w:right w:val="single" w:sz="4" w:space="0" w:color="auto"/>
            </w:tcBorders>
            <w:shd w:val="clear" w:color="auto" w:fill="auto"/>
            <w:vAlign w:val="center"/>
            <w:hideMark/>
          </w:tcPr>
          <w:p w14:paraId="09818B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14.5548</w:t>
            </w:r>
          </w:p>
        </w:tc>
        <w:tc>
          <w:tcPr>
            <w:tcW w:w="1120" w:type="dxa"/>
            <w:tcBorders>
              <w:top w:val="nil"/>
              <w:left w:val="nil"/>
              <w:bottom w:val="single" w:sz="4" w:space="0" w:color="auto"/>
              <w:right w:val="single" w:sz="4" w:space="0" w:color="auto"/>
            </w:tcBorders>
            <w:shd w:val="clear" w:color="auto" w:fill="auto"/>
            <w:vAlign w:val="center"/>
            <w:hideMark/>
          </w:tcPr>
          <w:p w14:paraId="49C5F4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055349F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3D7504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0.9461</w:t>
            </w:r>
          </w:p>
        </w:tc>
        <w:tc>
          <w:tcPr>
            <w:tcW w:w="1393" w:type="dxa"/>
            <w:tcBorders>
              <w:top w:val="nil"/>
              <w:left w:val="nil"/>
              <w:bottom w:val="single" w:sz="4" w:space="0" w:color="auto"/>
              <w:right w:val="single" w:sz="4" w:space="0" w:color="auto"/>
            </w:tcBorders>
            <w:shd w:val="clear" w:color="auto" w:fill="auto"/>
            <w:vAlign w:val="center"/>
            <w:hideMark/>
          </w:tcPr>
          <w:p w14:paraId="362E97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34683B0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16.5435</w:t>
            </w:r>
          </w:p>
        </w:tc>
        <w:tc>
          <w:tcPr>
            <w:tcW w:w="1132" w:type="dxa"/>
            <w:tcBorders>
              <w:top w:val="nil"/>
              <w:left w:val="nil"/>
              <w:bottom w:val="single" w:sz="4" w:space="0" w:color="auto"/>
              <w:right w:val="single" w:sz="4" w:space="0" w:color="auto"/>
            </w:tcBorders>
            <w:shd w:val="clear" w:color="auto" w:fill="auto"/>
            <w:vAlign w:val="center"/>
            <w:hideMark/>
          </w:tcPr>
          <w:p w14:paraId="1DAC7EC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-5.3601</w:t>
            </w:r>
          </w:p>
        </w:tc>
        <w:tc>
          <w:tcPr>
            <w:tcW w:w="1120" w:type="dxa"/>
            <w:tcBorders>
              <w:top w:val="nil"/>
              <w:left w:val="nil"/>
              <w:bottom w:val="single" w:sz="4" w:space="0" w:color="auto"/>
              <w:right w:val="single" w:sz="4" w:space="0" w:color="auto"/>
            </w:tcBorders>
            <w:shd w:val="clear" w:color="auto" w:fill="auto"/>
            <w:vAlign w:val="center"/>
            <w:hideMark/>
          </w:tcPr>
          <w:p w14:paraId="7D88D4A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0C8C0DE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74931D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0.8641</w:t>
            </w:r>
          </w:p>
        </w:tc>
        <w:tc>
          <w:tcPr>
            <w:tcW w:w="1393" w:type="dxa"/>
            <w:tcBorders>
              <w:top w:val="nil"/>
              <w:left w:val="nil"/>
              <w:bottom w:val="single" w:sz="4" w:space="0" w:color="auto"/>
              <w:right w:val="single" w:sz="4" w:space="0" w:color="auto"/>
            </w:tcBorders>
            <w:shd w:val="clear" w:color="auto" w:fill="auto"/>
            <w:vAlign w:val="center"/>
            <w:hideMark/>
          </w:tcPr>
          <w:p w14:paraId="7E0AE0C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025DDE9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17.7535</w:t>
            </w:r>
          </w:p>
        </w:tc>
        <w:tc>
          <w:tcPr>
            <w:tcW w:w="1132" w:type="dxa"/>
            <w:tcBorders>
              <w:top w:val="nil"/>
              <w:left w:val="nil"/>
              <w:bottom w:val="single" w:sz="4" w:space="0" w:color="auto"/>
              <w:right w:val="single" w:sz="4" w:space="0" w:color="auto"/>
            </w:tcBorders>
            <w:shd w:val="clear" w:color="auto" w:fill="auto"/>
            <w:vAlign w:val="center"/>
            <w:hideMark/>
          </w:tcPr>
          <w:p w14:paraId="663094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-11.7494</w:t>
            </w:r>
          </w:p>
        </w:tc>
        <w:tc>
          <w:tcPr>
            <w:tcW w:w="1120" w:type="dxa"/>
            <w:tcBorders>
              <w:top w:val="nil"/>
              <w:left w:val="nil"/>
              <w:bottom w:val="single" w:sz="4" w:space="0" w:color="auto"/>
              <w:right w:val="single" w:sz="4" w:space="0" w:color="auto"/>
            </w:tcBorders>
            <w:shd w:val="clear" w:color="auto" w:fill="auto"/>
            <w:vAlign w:val="center"/>
            <w:hideMark/>
          </w:tcPr>
          <w:p w14:paraId="70C68F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6D06C5D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3FD2C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tcPr>
          <w:p w14:paraId="52A515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2229EA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20.5507</w:t>
            </w:r>
          </w:p>
        </w:tc>
        <w:tc>
          <w:tcPr>
            <w:tcW w:w="1132" w:type="dxa"/>
            <w:tcBorders>
              <w:top w:val="nil"/>
              <w:left w:val="nil"/>
              <w:bottom w:val="single" w:sz="4" w:space="0" w:color="auto"/>
              <w:right w:val="single" w:sz="4" w:space="0" w:color="auto"/>
            </w:tcBorders>
            <w:shd w:val="clear" w:color="auto" w:fill="auto"/>
            <w:vAlign w:val="center"/>
          </w:tcPr>
          <w:p w14:paraId="3D27BF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-11.9503</w:t>
            </w:r>
          </w:p>
        </w:tc>
        <w:tc>
          <w:tcPr>
            <w:tcW w:w="1120" w:type="dxa"/>
            <w:tcBorders>
              <w:top w:val="nil"/>
              <w:left w:val="nil"/>
              <w:bottom w:val="single" w:sz="4" w:space="0" w:color="auto"/>
              <w:right w:val="single" w:sz="4" w:space="0" w:color="auto"/>
            </w:tcBorders>
            <w:shd w:val="clear" w:color="auto" w:fill="auto"/>
            <w:vAlign w:val="center"/>
          </w:tcPr>
          <w:p w14:paraId="38DC0D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4203B82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37E101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tcPr>
          <w:p w14:paraId="4E094C3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tcPr>
          <w:p w14:paraId="55BCDC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25.1621</w:t>
            </w:r>
          </w:p>
        </w:tc>
        <w:tc>
          <w:tcPr>
            <w:tcW w:w="1132" w:type="dxa"/>
            <w:tcBorders>
              <w:top w:val="nil"/>
              <w:left w:val="nil"/>
              <w:bottom w:val="single" w:sz="4" w:space="0" w:color="auto"/>
              <w:right w:val="single" w:sz="4" w:space="0" w:color="auto"/>
            </w:tcBorders>
            <w:shd w:val="clear" w:color="auto" w:fill="auto"/>
            <w:vAlign w:val="center"/>
          </w:tcPr>
          <w:p w14:paraId="4965E4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-10.2229</w:t>
            </w:r>
          </w:p>
        </w:tc>
        <w:tc>
          <w:tcPr>
            <w:tcW w:w="1120" w:type="dxa"/>
            <w:tcBorders>
              <w:top w:val="nil"/>
              <w:left w:val="nil"/>
              <w:bottom w:val="single" w:sz="4" w:space="0" w:color="auto"/>
              <w:right w:val="single" w:sz="4" w:space="0" w:color="auto"/>
            </w:tcBorders>
            <w:shd w:val="clear" w:color="auto" w:fill="auto"/>
            <w:vAlign w:val="center"/>
          </w:tcPr>
          <w:p w14:paraId="64FC66E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1A50105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3BC98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1520C8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25ADBC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39.2268</w:t>
            </w:r>
          </w:p>
        </w:tc>
        <w:tc>
          <w:tcPr>
            <w:tcW w:w="1132" w:type="dxa"/>
            <w:tcBorders>
              <w:top w:val="nil"/>
              <w:left w:val="nil"/>
              <w:bottom w:val="single" w:sz="4" w:space="0" w:color="auto"/>
              <w:right w:val="single" w:sz="4" w:space="0" w:color="auto"/>
            </w:tcBorders>
            <w:shd w:val="clear" w:color="auto" w:fill="auto"/>
            <w:vAlign w:val="center"/>
            <w:hideMark/>
          </w:tcPr>
          <w:p w14:paraId="151213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0.1701</w:t>
            </w:r>
          </w:p>
        </w:tc>
        <w:tc>
          <w:tcPr>
            <w:tcW w:w="1120" w:type="dxa"/>
            <w:tcBorders>
              <w:top w:val="nil"/>
              <w:left w:val="nil"/>
              <w:bottom w:val="single" w:sz="4" w:space="0" w:color="auto"/>
              <w:right w:val="single" w:sz="4" w:space="0" w:color="auto"/>
            </w:tcBorders>
            <w:shd w:val="clear" w:color="auto" w:fill="auto"/>
            <w:vAlign w:val="center"/>
            <w:hideMark/>
          </w:tcPr>
          <w:p w14:paraId="71851A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F01F49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C907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w:t>
            </w:r>
          </w:p>
        </w:tc>
        <w:tc>
          <w:tcPr>
            <w:tcW w:w="1393" w:type="dxa"/>
            <w:tcBorders>
              <w:top w:val="nil"/>
              <w:left w:val="nil"/>
              <w:bottom w:val="single" w:sz="4" w:space="0" w:color="auto"/>
              <w:right w:val="single" w:sz="4" w:space="0" w:color="auto"/>
            </w:tcBorders>
            <w:shd w:val="clear" w:color="auto" w:fill="auto"/>
            <w:vAlign w:val="center"/>
            <w:hideMark/>
          </w:tcPr>
          <w:p w14:paraId="1E744E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6EE385C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41.9869</w:t>
            </w:r>
          </w:p>
        </w:tc>
        <w:tc>
          <w:tcPr>
            <w:tcW w:w="1132" w:type="dxa"/>
            <w:tcBorders>
              <w:top w:val="nil"/>
              <w:left w:val="nil"/>
              <w:bottom w:val="single" w:sz="4" w:space="0" w:color="auto"/>
              <w:right w:val="single" w:sz="4" w:space="0" w:color="auto"/>
            </w:tcBorders>
            <w:shd w:val="clear" w:color="auto" w:fill="auto"/>
            <w:vAlign w:val="center"/>
            <w:hideMark/>
          </w:tcPr>
          <w:p w14:paraId="298F94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-4.4566</w:t>
            </w:r>
          </w:p>
        </w:tc>
        <w:tc>
          <w:tcPr>
            <w:tcW w:w="1120" w:type="dxa"/>
            <w:tcBorders>
              <w:top w:val="nil"/>
              <w:left w:val="nil"/>
              <w:bottom w:val="single" w:sz="4" w:space="0" w:color="auto"/>
              <w:right w:val="single" w:sz="4" w:space="0" w:color="auto"/>
            </w:tcBorders>
            <w:shd w:val="clear" w:color="auto" w:fill="auto"/>
            <w:vAlign w:val="center"/>
            <w:hideMark/>
          </w:tcPr>
          <w:p w14:paraId="044AA75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03273512" w14:textId="77777777" w:rsidR="00CF7043" w:rsidRPr="008335D5" w:rsidRDefault="00CF7043" w:rsidP="00CF7043">
      <w:pPr>
        <w:rPr>
          <w:rFonts w:cs="Arial"/>
        </w:rPr>
      </w:pPr>
    </w:p>
    <w:p w14:paraId="585F5CD9" w14:textId="2742AB45" w:rsidR="00870AB1" w:rsidRPr="008335D5" w:rsidRDefault="00FF74DB" w:rsidP="00235A62">
      <w:pPr>
        <w:pStyle w:val="Caption"/>
        <w:keepNext/>
        <w:jc w:val="center"/>
        <w:rPr>
          <w:rFonts w:cs="Arial"/>
        </w:rPr>
      </w:pPr>
      <w:r>
        <w:rPr>
          <w:rFonts w:cs="Arial"/>
        </w:rPr>
        <w:t xml:space="preserve">Table </w:t>
      </w:r>
      <w:r w:rsidR="001719B5">
        <w:rPr>
          <w:rFonts w:cs="Arial"/>
        </w:rPr>
        <w:t>8</w:t>
      </w:r>
      <w:r>
        <w:rPr>
          <w:rFonts w:cs="Arial"/>
        </w:rPr>
        <w:t>.</w:t>
      </w:r>
      <w:r w:rsidR="00870AB1" w:rsidRPr="008335D5">
        <w:rPr>
          <w:rFonts w:cs="Arial"/>
        </w:rPr>
        <w:t xml:space="preserve"> Comparison of Update 3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32A09447"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79E38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281B4F3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BAFD9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265D9880"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56547A0"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2979AB2E"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3BA8C65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4CD23F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CEA5F79" w14:textId="77777777" w:rsidR="00870AB1" w:rsidRPr="008335D5" w:rsidRDefault="00870AB1" w:rsidP="00870AB1">
            <w:pPr>
              <w:spacing w:after="0" w:line="240" w:lineRule="auto"/>
              <w:rPr>
                <w:rFonts w:eastAsia="Times New Roman" w:cs="Arial"/>
                <w:b/>
                <w:bCs/>
                <w:color w:val="000000"/>
              </w:rPr>
            </w:pPr>
          </w:p>
        </w:tc>
      </w:tr>
      <w:tr w:rsidR="00870AB1" w:rsidRPr="008335D5" w14:paraId="3AC39F2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FB01D6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0.9795</w:t>
            </w:r>
          </w:p>
        </w:tc>
        <w:tc>
          <w:tcPr>
            <w:tcW w:w="1393" w:type="dxa"/>
            <w:tcBorders>
              <w:top w:val="nil"/>
              <w:left w:val="nil"/>
              <w:bottom w:val="single" w:sz="4" w:space="0" w:color="auto"/>
              <w:right w:val="single" w:sz="4" w:space="0" w:color="auto"/>
            </w:tcBorders>
            <w:shd w:val="clear" w:color="auto" w:fill="auto"/>
            <w:vAlign w:val="center"/>
            <w:hideMark/>
          </w:tcPr>
          <w:p w14:paraId="526597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1E738B2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15.4078</w:t>
            </w:r>
          </w:p>
        </w:tc>
        <w:tc>
          <w:tcPr>
            <w:tcW w:w="1132" w:type="dxa"/>
            <w:tcBorders>
              <w:top w:val="nil"/>
              <w:left w:val="nil"/>
              <w:bottom w:val="single" w:sz="4" w:space="0" w:color="auto"/>
              <w:right w:val="single" w:sz="4" w:space="0" w:color="auto"/>
            </w:tcBorders>
            <w:shd w:val="clear" w:color="auto" w:fill="auto"/>
            <w:vAlign w:val="center"/>
            <w:hideMark/>
          </w:tcPr>
          <w:p w14:paraId="51AD76C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15.1651</w:t>
            </w:r>
          </w:p>
        </w:tc>
        <w:tc>
          <w:tcPr>
            <w:tcW w:w="1120" w:type="dxa"/>
            <w:tcBorders>
              <w:top w:val="nil"/>
              <w:left w:val="nil"/>
              <w:bottom w:val="single" w:sz="4" w:space="0" w:color="auto"/>
              <w:right w:val="single" w:sz="4" w:space="0" w:color="auto"/>
            </w:tcBorders>
            <w:shd w:val="clear" w:color="auto" w:fill="auto"/>
            <w:vAlign w:val="center"/>
            <w:hideMark/>
          </w:tcPr>
          <w:p w14:paraId="06B3CCC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167EFF4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DBD38C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0.9493</w:t>
            </w:r>
          </w:p>
        </w:tc>
        <w:tc>
          <w:tcPr>
            <w:tcW w:w="1393" w:type="dxa"/>
            <w:tcBorders>
              <w:top w:val="nil"/>
              <w:left w:val="nil"/>
              <w:bottom w:val="single" w:sz="4" w:space="0" w:color="auto"/>
              <w:right w:val="single" w:sz="4" w:space="0" w:color="auto"/>
            </w:tcBorders>
            <w:shd w:val="clear" w:color="auto" w:fill="auto"/>
            <w:vAlign w:val="center"/>
            <w:hideMark/>
          </w:tcPr>
          <w:p w14:paraId="5F37876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7051558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16.6264</w:t>
            </w:r>
          </w:p>
        </w:tc>
        <w:tc>
          <w:tcPr>
            <w:tcW w:w="1132" w:type="dxa"/>
            <w:tcBorders>
              <w:top w:val="nil"/>
              <w:left w:val="nil"/>
              <w:bottom w:val="single" w:sz="4" w:space="0" w:color="auto"/>
              <w:right w:val="single" w:sz="4" w:space="0" w:color="auto"/>
            </w:tcBorders>
            <w:shd w:val="clear" w:color="auto" w:fill="auto"/>
            <w:vAlign w:val="center"/>
            <w:hideMark/>
          </w:tcPr>
          <w:p w14:paraId="7B49F1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-4.8857</w:t>
            </w:r>
          </w:p>
        </w:tc>
        <w:tc>
          <w:tcPr>
            <w:tcW w:w="1120" w:type="dxa"/>
            <w:tcBorders>
              <w:top w:val="nil"/>
              <w:left w:val="nil"/>
              <w:bottom w:val="single" w:sz="4" w:space="0" w:color="auto"/>
              <w:right w:val="single" w:sz="4" w:space="0" w:color="auto"/>
            </w:tcBorders>
            <w:shd w:val="clear" w:color="auto" w:fill="auto"/>
            <w:vAlign w:val="center"/>
            <w:hideMark/>
          </w:tcPr>
          <w:p w14:paraId="5EBD129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3CAF128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2114FBA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0.8736</w:t>
            </w:r>
          </w:p>
        </w:tc>
        <w:tc>
          <w:tcPr>
            <w:tcW w:w="1393" w:type="dxa"/>
            <w:tcBorders>
              <w:top w:val="nil"/>
              <w:left w:val="nil"/>
              <w:bottom w:val="single" w:sz="4" w:space="0" w:color="auto"/>
              <w:right w:val="single" w:sz="4" w:space="0" w:color="auto"/>
            </w:tcBorders>
            <w:shd w:val="clear" w:color="auto" w:fill="auto"/>
            <w:vAlign w:val="center"/>
          </w:tcPr>
          <w:p w14:paraId="3D06DE8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4B92D47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17.7907</w:t>
            </w:r>
          </w:p>
        </w:tc>
        <w:tc>
          <w:tcPr>
            <w:tcW w:w="1132" w:type="dxa"/>
            <w:tcBorders>
              <w:top w:val="nil"/>
              <w:left w:val="nil"/>
              <w:bottom w:val="single" w:sz="4" w:space="0" w:color="auto"/>
              <w:right w:val="single" w:sz="4" w:space="0" w:color="auto"/>
            </w:tcBorders>
            <w:shd w:val="clear" w:color="auto" w:fill="auto"/>
            <w:vAlign w:val="center"/>
          </w:tcPr>
          <w:p w14:paraId="5AEE2F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-11.5649</w:t>
            </w:r>
          </w:p>
        </w:tc>
        <w:tc>
          <w:tcPr>
            <w:tcW w:w="1120" w:type="dxa"/>
            <w:tcBorders>
              <w:top w:val="nil"/>
              <w:left w:val="nil"/>
              <w:bottom w:val="single" w:sz="4" w:space="0" w:color="auto"/>
              <w:right w:val="single" w:sz="4" w:space="0" w:color="auto"/>
            </w:tcBorders>
            <w:shd w:val="clear" w:color="auto" w:fill="auto"/>
            <w:vAlign w:val="center"/>
          </w:tcPr>
          <w:p w14:paraId="7E9F348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5EA9EE0C"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2365DB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0.9274</w:t>
            </w:r>
          </w:p>
        </w:tc>
        <w:tc>
          <w:tcPr>
            <w:tcW w:w="1393" w:type="dxa"/>
            <w:tcBorders>
              <w:top w:val="nil"/>
              <w:left w:val="nil"/>
              <w:bottom w:val="single" w:sz="4" w:space="0" w:color="auto"/>
              <w:right w:val="single" w:sz="4" w:space="0" w:color="auto"/>
            </w:tcBorders>
            <w:shd w:val="clear" w:color="auto" w:fill="auto"/>
            <w:vAlign w:val="center"/>
          </w:tcPr>
          <w:p w14:paraId="15A726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tcPr>
          <w:p w14:paraId="4888374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20.4552</w:t>
            </w:r>
          </w:p>
        </w:tc>
        <w:tc>
          <w:tcPr>
            <w:tcW w:w="1132" w:type="dxa"/>
            <w:tcBorders>
              <w:top w:val="nil"/>
              <w:left w:val="nil"/>
              <w:bottom w:val="single" w:sz="4" w:space="0" w:color="auto"/>
              <w:right w:val="single" w:sz="4" w:space="0" w:color="auto"/>
            </w:tcBorders>
            <w:shd w:val="clear" w:color="auto" w:fill="auto"/>
            <w:vAlign w:val="center"/>
          </w:tcPr>
          <w:p w14:paraId="2CBC75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-12.3594</w:t>
            </w:r>
          </w:p>
        </w:tc>
        <w:tc>
          <w:tcPr>
            <w:tcW w:w="1120" w:type="dxa"/>
            <w:tcBorders>
              <w:top w:val="nil"/>
              <w:left w:val="nil"/>
              <w:bottom w:val="single" w:sz="4" w:space="0" w:color="auto"/>
              <w:right w:val="single" w:sz="4" w:space="0" w:color="auto"/>
            </w:tcBorders>
            <w:shd w:val="clear" w:color="auto" w:fill="auto"/>
            <w:vAlign w:val="center"/>
          </w:tcPr>
          <w:p w14:paraId="54F88F9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6D19911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81E19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0.9356</w:t>
            </w:r>
          </w:p>
        </w:tc>
        <w:tc>
          <w:tcPr>
            <w:tcW w:w="1393" w:type="dxa"/>
            <w:tcBorders>
              <w:top w:val="nil"/>
              <w:left w:val="nil"/>
              <w:bottom w:val="single" w:sz="4" w:space="0" w:color="auto"/>
              <w:right w:val="single" w:sz="4" w:space="0" w:color="auto"/>
            </w:tcBorders>
            <w:shd w:val="clear" w:color="auto" w:fill="auto"/>
            <w:vAlign w:val="center"/>
            <w:hideMark/>
          </w:tcPr>
          <w:p w14:paraId="75D0A6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608A1B6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24.8986</w:t>
            </w:r>
          </w:p>
        </w:tc>
        <w:tc>
          <w:tcPr>
            <w:tcW w:w="1132" w:type="dxa"/>
            <w:tcBorders>
              <w:top w:val="nil"/>
              <w:left w:val="nil"/>
              <w:bottom w:val="single" w:sz="4" w:space="0" w:color="auto"/>
              <w:right w:val="single" w:sz="4" w:space="0" w:color="auto"/>
            </w:tcBorders>
            <w:shd w:val="clear" w:color="auto" w:fill="auto"/>
            <w:vAlign w:val="center"/>
            <w:hideMark/>
          </w:tcPr>
          <w:p w14:paraId="2D4A9A2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-11.1631</w:t>
            </w:r>
          </w:p>
        </w:tc>
        <w:tc>
          <w:tcPr>
            <w:tcW w:w="1120" w:type="dxa"/>
            <w:tcBorders>
              <w:top w:val="nil"/>
              <w:left w:val="nil"/>
              <w:bottom w:val="single" w:sz="4" w:space="0" w:color="auto"/>
              <w:right w:val="single" w:sz="4" w:space="0" w:color="auto"/>
            </w:tcBorders>
            <w:shd w:val="clear" w:color="auto" w:fill="auto"/>
            <w:vAlign w:val="center"/>
            <w:hideMark/>
          </w:tcPr>
          <w:p w14:paraId="2209CD6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6D8BEA1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E0847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0.9811</w:t>
            </w:r>
          </w:p>
        </w:tc>
        <w:tc>
          <w:tcPr>
            <w:tcW w:w="1393" w:type="dxa"/>
            <w:tcBorders>
              <w:top w:val="nil"/>
              <w:left w:val="nil"/>
              <w:bottom w:val="single" w:sz="4" w:space="0" w:color="auto"/>
              <w:right w:val="single" w:sz="4" w:space="0" w:color="auto"/>
            </w:tcBorders>
            <w:shd w:val="clear" w:color="auto" w:fill="auto"/>
            <w:vAlign w:val="center"/>
            <w:hideMark/>
          </w:tcPr>
          <w:p w14:paraId="2847749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584FD1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39.3735</w:t>
            </w:r>
          </w:p>
        </w:tc>
        <w:tc>
          <w:tcPr>
            <w:tcW w:w="1132" w:type="dxa"/>
            <w:tcBorders>
              <w:top w:val="nil"/>
              <w:left w:val="nil"/>
              <w:bottom w:val="single" w:sz="4" w:space="0" w:color="auto"/>
              <w:right w:val="single" w:sz="4" w:space="0" w:color="auto"/>
            </w:tcBorders>
            <w:shd w:val="clear" w:color="auto" w:fill="auto"/>
            <w:vAlign w:val="center"/>
            <w:hideMark/>
          </w:tcPr>
          <w:p w14:paraId="092966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0.5447</w:t>
            </w:r>
          </w:p>
        </w:tc>
        <w:tc>
          <w:tcPr>
            <w:tcW w:w="1120" w:type="dxa"/>
            <w:tcBorders>
              <w:top w:val="nil"/>
              <w:left w:val="nil"/>
              <w:bottom w:val="single" w:sz="4" w:space="0" w:color="auto"/>
              <w:right w:val="single" w:sz="4" w:space="0" w:color="auto"/>
            </w:tcBorders>
            <w:shd w:val="clear" w:color="auto" w:fill="auto"/>
            <w:vAlign w:val="center"/>
            <w:hideMark/>
          </w:tcPr>
          <w:p w14:paraId="144671E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51280F2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A0E3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0.9444</w:t>
            </w:r>
          </w:p>
        </w:tc>
        <w:tc>
          <w:tcPr>
            <w:tcW w:w="1393" w:type="dxa"/>
            <w:tcBorders>
              <w:top w:val="nil"/>
              <w:left w:val="nil"/>
              <w:bottom w:val="single" w:sz="4" w:space="0" w:color="auto"/>
              <w:right w:val="single" w:sz="4" w:space="0" w:color="auto"/>
            </w:tcBorders>
            <w:shd w:val="clear" w:color="auto" w:fill="auto"/>
            <w:vAlign w:val="center"/>
            <w:hideMark/>
          </w:tcPr>
          <w:p w14:paraId="563445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E48809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42.0744</w:t>
            </w:r>
          </w:p>
        </w:tc>
        <w:tc>
          <w:tcPr>
            <w:tcW w:w="1132" w:type="dxa"/>
            <w:tcBorders>
              <w:top w:val="nil"/>
              <w:left w:val="nil"/>
              <w:bottom w:val="single" w:sz="4" w:space="0" w:color="auto"/>
              <w:right w:val="single" w:sz="4" w:space="0" w:color="auto"/>
            </w:tcBorders>
            <w:shd w:val="clear" w:color="auto" w:fill="auto"/>
            <w:vAlign w:val="center"/>
            <w:hideMark/>
          </w:tcPr>
          <w:p w14:paraId="2E7B294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-4.2575</w:t>
            </w:r>
          </w:p>
        </w:tc>
        <w:tc>
          <w:tcPr>
            <w:tcW w:w="1120" w:type="dxa"/>
            <w:tcBorders>
              <w:top w:val="nil"/>
              <w:left w:val="nil"/>
              <w:bottom w:val="single" w:sz="4" w:space="0" w:color="auto"/>
              <w:right w:val="single" w:sz="4" w:space="0" w:color="auto"/>
            </w:tcBorders>
            <w:shd w:val="clear" w:color="auto" w:fill="auto"/>
            <w:vAlign w:val="center"/>
            <w:hideMark/>
          </w:tcPr>
          <w:p w14:paraId="45EA86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08D943DA" w14:textId="77777777" w:rsidR="00870AB1" w:rsidRPr="008335D5" w:rsidRDefault="00870AB1" w:rsidP="00870AB1">
      <w:pPr>
        <w:rPr>
          <w:rFonts w:cs="Arial"/>
        </w:rPr>
      </w:pPr>
    </w:p>
    <w:p w14:paraId="120CB407" w14:textId="77777777" w:rsidR="00870AB1" w:rsidRPr="008335D5" w:rsidRDefault="00870AB1" w:rsidP="00870AB1">
      <w:pPr>
        <w:rPr>
          <w:rFonts w:cs="Arial"/>
        </w:rPr>
      </w:pPr>
    </w:p>
    <w:p w14:paraId="22904380" w14:textId="7F262492" w:rsidR="00870AB1" w:rsidRPr="008335D5" w:rsidRDefault="00870AB1" w:rsidP="00235A62">
      <w:pPr>
        <w:pStyle w:val="Caption"/>
        <w:keepNext/>
        <w:jc w:val="center"/>
        <w:rPr>
          <w:rFonts w:cs="Arial"/>
        </w:rPr>
      </w:pPr>
      <w:r w:rsidRPr="008335D5">
        <w:rPr>
          <w:rFonts w:cs="Arial"/>
        </w:rPr>
        <w:lastRenderedPageBreak/>
        <w:t xml:space="preserve">Table </w:t>
      </w:r>
      <w:r w:rsidR="001719B5">
        <w:rPr>
          <w:rFonts w:cs="Arial"/>
        </w:rPr>
        <w:t>9</w:t>
      </w:r>
      <w:r w:rsidR="00FF74DB">
        <w:rPr>
          <w:rFonts w:cs="Arial"/>
        </w:rPr>
        <w:t>.</w:t>
      </w:r>
      <w:r w:rsidRPr="008335D5">
        <w:rPr>
          <w:rFonts w:cs="Arial"/>
        </w:rPr>
        <w:t xml:space="preserve"> Comparison of Update 4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FB24C35"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7A5201"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6A8B54C"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4002A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63A35D88"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6622660B"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50B1973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8026C40"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1FFF9C3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C195A21" w14:textId="77777777" w:rsidR="00870AB1" w:rsidRPr="008335D5" w:rsidRDefault="00870AB1" w:rsidP="00870AB1">
            <w:pPr>
              <w:spacing w:after="0" w:line="240" w:lineRule="auto"/>
              <w:rPr>
                <w:rFonts w:eastAsia="Times New Roman" w:cs="Arial"/>
                <w:b/>
                <w:bCs/>
                <w:color w:val="000000"/>
              </w:rPr>
            </w:pPr>
          </w:p>
        </w:tc>
      </w:tr>
      <w:tr w:rsidR="00870AB1" w:rsidRPr="008335D5" w14:paraId="543B0F6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D4817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0.9779</w:t>
            </w:r>
          </w:p>
        </w:tc>
        <w:tc>
          <w:tcPr>
            <w:tcW w:w="1393" w:type="dxa"/>
            <w:tcBorders>
              <w:top w:val="nil"/>
              <w:left w:val="nil"/>
              <w:bottom w:val="single" w:sz="4" w:space="0" w:color="auto"/>
              <w:right w:val="single" w:sz="4" w:space="0" w:color="auto"/>
            </w:tcBorders>
            <w:shd w:val="clear" w:color="auto" w:fill="auto"/>
            <w:vAlign w:val="center"/>
          </w:tcPr>
          <w:p w14:paraId="21B795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tcPr>
          <w:p w14:paraId="1AED495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15.2985</w:t>
            </w:r>
          </w:p>
        </w:tc>
        <w:tc>
          <w:tcPr>
            <w:tcW w:w="1132" w:type="dxa"/>
            <w:tcBorders>
              <w:top w:val="nil"/>
              <w:left w:val="nil"/>
              <w:bottom w:val="single" w:sz="4" w:space="0" w:color="auto"/>
              <w:right w:val="single" w:sz="4" w:space="0" w:color="auto"/>
            </w:tcBorders>
            <w:shd w:val="clear" w:color="auto" w:fill="auto"/>
            <w:vAlign w:val="center"/>
          </w:tcPr>
          <w:p w14:paraId="1C23BC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14.3483</w:t>
            </w:r>
          </w:p>
        </w:tc>
        <w:tc>
          <w:tcPr>
            <w:tcW w:w="1120" w:type="dxa"/>
            <w:tcBorders>
              <w:top w:val="nil"/>
              <w:left w:val="nil"/>
              <w:bottom w:val="single" w:sz="4" w:space="0" w:color="auto"/>
              <w:right w:val="single" w:sz="4" w:space="0" w:color="auto"/>
            </w:tcBorders>
            <w:shd w:val="clear" w:color="auto" w:fill="auto"/>
            <w:vAlign w:val="center"/>
          </w:tcPr>
          <w:p w14:paraId="220C7D9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1C95E89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8C9C9F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0.9467</w:t>
            </w:r>
          </w:p>
        </w:tc>
        <w:tc>
          <w:tcPr>
            <w:tcW w:w="1393" w:type="dxa"/>
            <w:tcBorders>
              <w:top w:val="nil"/>
              <w:left w:val="nil"/>
              <w:bottom w:val="single" w:sz="4" w:space="0" w:color="auto"/>
              <w:right w:val="single" w:sz="4" w:space="0" w:color="auto"/>
            </w:tcBorders>
            <w:shd w:val="clear" w:color="auto" w:fill="auto"/>
            <w:vAlign w:val="center"/>
          </w:tcPr>
          <w:p w14:paraId="7054E3E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03B764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16.5225</w:t>
            </w:r>
          </w:p>
        </w:tc>
        <w:tc>
          <w:tcPr>
            <w:tcW w:w="1132" w:type="dxa"/>
            <w:tcBorders>
              <w:top w:val="nil"/>
              <w:left w:val="nil"/>
              <w:bottom w:val="single" w:sz="4" w:space="0" w:color="auto"/>
              <w:right w:val="single" w:sz="4" w:space="0" w:color="auto"/>
            </w:tcBorders>
            <w:shd w:val="clear" w:color="auto" w:fill="auto"/>
            <w:vAlign w:val="center"/>
          </w:tcPr>
          <w:p w14:paraId="2D8F49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-5.48</w:t>
            </w:r>
          </w:p>
        </w:tc>
        <w:tc>
          <w:tcPr>
            <w:tcW w:w="1120" w:type="dxa"/>
            <w:tcBorders>
              <w:top w:val="nil"/>
              <w:left w:val="nil"/>
              <w:bottom w:val="single" w:sz="4" w:space="0" w:color="auto"/>
              <w:right w:val="single" w:sz="4" w:space="0" w:color="auto"/>
            </w:tcBorders>
            <w:shd w:val="clear" w:color="auto" w:fill="auto"/>
            <w:vAlign w:val="center"/>
          </w:tcPr>
          <w:p w14:paraId="6CF8B71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409E338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E07E77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0.8655</w:t>
            </w:r>
          </w:p>
        </w:tc>
        <w:tc>
          <w:tcPr>
            <w:tcW w:w="1393" w:type="dxa"/>
            <w:tcBorders>
              <w:top w:val="nil"/>
              <w:left w:val="nil"/>
              <w:bottom w:val="single" w:sz="4" w:space="0" w:color="auto"/>
              <w:right w:val="single" w:sz="4" w:space="0" w:color="auto"/>
            </w:tcBorders>
            <w:shd w:val="clear" w:color="auto" w:fill="auto"/>
            <w:vAlign w:val="center"/>
            <w:hideMark/>
          </w:tcPr>
          <w:p w14:paraId="504732B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672888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17.7322</w:t>
            </w:r>
          </w:p>
        </w:tc>
        <w:tc>
          <w:tcPr>
            <w:tcW w:w="1132" w:type="dxa"/>
            <w:tcBorders>
              <w:top w:val="nil"/>
              <w:left w:val="nil"/>
              <w:bottom w:val="single" w:sz="4" w:space="0" w:color="auto"/>
              <w:right w:val="single" w:sz="4" w:space="0" w:color="auto"/>
            </w:tcBorders>
            <w:shd w:val="clear" w:color="auto" w:fill="auto"/>
            <w:vAlign w:val="center"/>
            <w:hideMark/>
          </w:tcPr>
          <w:p w14:paraId="02ED67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-11.8555</w:t>
            </w:r>
          </w:p>
        </w:tc>
        <w:tc>
          <w:tcPr>
            <w:tcW w:w="1120" w:type="dxa"/>
            <w:tcBorders>
              <w:top w:val="nil"/>
              <w:left w:val="nil"/>
              <w:bottom w:val="single" w:sz="4" w:space="0" w:color="auto"/>
              <w:right w:val="single" w:sz="4" w:space="0" w:color="auto"/>
            </w:tcBorders>
            <w:shd w:val="clear" w:color="auto" w:fill="auto"/>
            <w:vAlign w:val="center"/>
            <w:hideMark/>
          </w:tcPr>
          <w:p w14:paraId="68B3465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42FA5B0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2C7EB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1605174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5C5BDE5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w:t>
            </w:r>
          </w:p>
        </w:tc>
        <w:tc>
          <w:tcPr>
            <w:tcW w:w="1132" w:type="dxa"/>
            <w:tcBorders>
              <w:top w:val="nil"/>
              <w:left w:val="nil"/>
              <w:bottom w:val="single" w:sz="4" w:space="0" w:color="auto"/>
              <w:right w:val="single" w:sz="4" w:space="0" w:color="auto"/>
            </w:tcBorders>
            <w:shd w:val="clear" w:color="auto" w:fill="auto"/>
            <w:vAlign w:val="center"/>
            <w:hideMark/>
          </w:tcPr>
          <w:p w14:paraId="4B6E2CC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-12.0816</w:t>
            </w:r>
          </w:p>
        </w:tc>
        <w:tc>
          <w:tcPr>
            <w:tcW w:w="1120" w:type="dxa"/>
            <w:tcBorders>
              <w:top w:val="nil"/>
              <w:left w:val="nil"/>
              <w:bottom w:val="single" w:sz="4" w:space="0" w:color="auto"/>
              <w:right w:val="single" w:sz="4" w:space="0" w:color="auto"/>
            </w:tcBorders>
            <w:shd w:val="clear" w:color="auto" w:fill="auto"/>
            <w:vAlign w:val="center"/>
            <w:hideMark/>
          </w:tcPr>
          <w:p w14:paraId="5CB912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79D446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82F4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hideMark/>
          </w:tcPr>
          <w:p w14:paraId="4FF8632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0701AB9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25.1198</w:t>
            </w:r>
          </w:p>
        </w:tc>
        <w:tc>
          <w:tcPr>
            <w:tcW w:w="1132" w:type="dxa"/>
            <w:tcBorders>
              <w:top w:val="nil"/>
              <w:left w:val="nil"/>
              <w:bottom w:val="single" w:sz="4" w:space="0" w:color="auto"/>
              <w:right w:val="single" w:sz="4" w:space="0" w:color="auto"/>
            </w:tcBorders>
            <w:shd w:val="clear" w:color="auto" w:fill="auto"/>
            <w:vAlign w:val="center"/>
            <w:hideMark/>
          </w:tcPr>
          <w:p w14:paraId="662065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-10.3739</w:t>
            </w:r>
          </w:p>
        </w:tc>
        <w:tc>
          <w:tcPr>
            <w:tcW w:w="1120" w:type="dxa"/>
            <w:tcBorders>
              <w:top w:val="nil"/>
              <w:left w:val="nil"/>
              <w:bottom w:val="single" w:sz="4" w:space="0" w:color="auto"/>
              <w:right w:val="single" w:sz="4" w:space="0" w:color="auto"/>
            </w:tcBorders>
            <w:shd w:val="clear" w:color="auto" w:fill="auto"/>
            <w:vAlign w:val="center"/>
            <w:hideMark/>
          </w:tcPr>
          <w:p w14:paraId="03D32E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5860572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7555D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0.9816</w:t>
            </w:r>
          </w:p>
        </w:tc>
        <w:tc>
          <w:tcPr>
            <w:tcW w:w="1393" w:type="dxa"/>
            <w:tcBorders>
              <w:top w:val="nil"/>
              <w:left w:val="nil"/>
              <w:bottom w:val="single" w:sz="4" w:space="0" w:color="auto"/>
              <w:right w:val="single" w:sz="4" w:space="0" w:color="auto"/>
            </w:tcBorders>
            <w:shd w:val="clear" w:color="auto" w:fill="auto"/>
            <w:vAlign w:val="center"/>
            <w:hideMark/>
          </w:tcPr>
          <w:p w14:paraId="30F9D1F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7AF97E7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39.1556</w:t>
            </w:r>
          </w:p>
        </w:tc>
        <w:tc>
          <w:tcPr>
            <w:tcW w:w="1132" w:type="dxa"/>
            <w:tcBorders>
              <w:top w:val="nil"/>
              <w:left w:val="nil"/>
              <w:bottom w:val="single" w:sz="4" w:space="0" w:color="auto"/>
              <w:right w:val="single" w:sz="4" w:space="0" w:color="auto"/>
            </w:tcBorders>
            <w:shd w:val="clear" w:color="auto" w:fill="auto"/>
            <w:vAlign w:val="center"/>
            <w:hideMark/>
          </w:tcPr>
          <w:p w14:paraId="5075BE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-0.0116</w:t>
            </w:r>
          </w:p>
        </w:tc>
        <w:tc>
          <w:tcPr>
            <w:tcW w:w="1120" w:type="dxa"/>
            <w:tcBorders>
              <w:top w:val="nil"/>
              <w:left w:val="nil"/>
              <w:bottom w:val="single" w:sz="4" w:space="0" w:color="auto"/>
              <w:right w:val="single" w:sz="4" w:space="0" w:color="auto"/>
            </w:tcBorders>
            <w:shd w:val="clear" w:color="auto" w:fill="auto"/>
            <w:vAlign w:val="center"/>
            <w:hideMark/>
          </w:tcPr>
          <w:p w14:paraId="500E871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6F9F58C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2FCC4B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0.9451</w:t>
            </w:r>
          </w:p>
        </w:tc>
        <w:tc>
          <w:tcPr>
            <w:tcW w:w="1393" w:type="dxa"/>
            <w:tcBorders>
              <w:top w:val="nil"/>
              <w:left w:val="nil"/>
              <w:bottom w:val="single" w:sz="4" w:space="0" w:color="auto"/>
              <w:right w:val="single" w:sz="4" w:space="0" w:color="auto"/>
            </w:tcBorders>
            <w:shd w:val="clear" w:color="auto" w:fill="auto"/>
            <w:vAlign w:val="center"/>
            <w:hideMark/>
          </w:tcPr>
          <w:p w14:paraId="361488B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4CCE7A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41.9202</w:t>
            </w:r>
          </w:p>
        </w:tc>
        <w:tc>
          <w:tcPr>
            <w:tcW w:w="1132" w:type="dxa"/>
            <w:tcBorders>
              <w:top w:val="nil"/>
              <w:left w:val="nil"/>
              <w:bottom w:val="single" w:sz="4" w:space="0" w:color="auto"/>
              <w:right w:val="single" w:sz="4" w:space="0" w:color="auto"/>
            </w:tcBorders>
            <w:shd w:val="clear" w:color="auto" w:fill="auto"/>
            <w:vAlign w:val="center"/>
            <w:hideMark/>
          </w:tcPr>
          <w:p w14:paraId="284707A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-4.6083</w:t>
            </w:r>
          </w:p>
        </w:tc>
        <w:tc>
          <w:tcPr>
            <w:tcW w:w="1120" w:type="dxa"/>
            <w:tcBorders>
              <w:top w:val="nil"/>
              <w:left w:val="nil"/>
              <w:bottom w:val="single" w:sz="4" w:space="0" w:color="auto"/>
              <w:right w:val="single" w:sz="4" w:space="0" w:color="auto"/>
            </w:tcBorders>
            <w:shd w:val="clear" w:color="auto" w:fill="auto"/>
            <w:vAlign w:val="center"/>
            <w:hideMark/>
          </w:tcPr>
          <w:p w14:paraId="47FDD34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4F1DD283" w14:textId="77777777" w:rsidR="00870AB1" w:rsidRPr="008335D5" w:rsidRDefault="00870AB1" w:rsidP="00870AB1">
      <w:pPr>
        <w:rPr>
          <w:rFonts w:cs="Arial"/>
        </w:rPr>
      </w:pPr>
    </w:p>
    <w:p w14:paraId="4621CE1F" w14:textId="7C990E12" w:rsidR="00870AB1" w:rsidRPr="008335D5" w:rsidRDefault="00870AB1" w:rsidP="00235A62">
      <w:pPr>
        <w:pStyle w:val="Caption"/>
        <w:keepNext/>
        <w:jc w:val="center"/>
        <w:rPr>
          <w:rFonts w:cs="Arial"/>
        </w:rPr>
      </w:pPr>
      <w:r w:rsidRPr="008335D5">
        <w:rPr>
          <w:rFonts w:cs="Arial"/>
        </w:rPr>
        <w:t xml:space="preserve">Table </w:t>
      </w:r>
      <w:r w:rsidR="001719B5">
        <w:rPr>
          <w:rFonts w:cs="Arial"/>
        </w:rPr>
        <w:t>10</w:t>
      </w:r>
      <w:r w:rsidR="00FF74DB">
        <w:rPr>
          <w:rFonts w:cs="Arial"/>
        </w:rPr>
        <w:t>.</w:t>
      </w:r>
      <w:r w:rsidRPr="008335D5">
        <w:rPr>
          <w:rFonts w:cs="Arial"/>
        </w:rPr>
        <w:t xml:space="preserve"> Comparison of Update 5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2DF7564F" w14:textId="77777777" w:rsidTr="00870AB1">
        <w:trPr>
          <w:trHeight w:val="315"/>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ED4FA2"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4014C18F"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525E44"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425B078"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04B6D511"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7518A1C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4D031666"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0A7F2F6F"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4C4B69C6" w14:textId="77777777" w:rsidR="00870AB1" w:rsidRPr="008335D5" w:rsidRDefault="00870AB1" w:rsidP="00870AB1">
            <w:pPr>
              <w:spacing w:after="0" w:line="240" w:lineRule="auto"/>
              <w:rPr>
                <w:rFonts w:eastAsia="Times New Roman" w:cs="Arial"/>
                <w:b/>
                <w:bCs/>
                <w:color w:val="000000"/>
              </w:rPr>
            </w:pPr>
          </w:p>
        </w:tc>
      </w:tr>
      <w:tr w:rsidR="00870AB1" w:rsidRPr="008335D5" w14:paraId="6CC2D13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4EF8F6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0.9778</w:t>
            </w:r>
          </w:p>
        </w:tc>
        <w:tc>
          <w:tcPr>
            <w:tcW w:w="1393" w:type="dxa"/>
            <w:tcBorders>
              <w:top w:val="nil"/>
              <w:left w:val="nil"/>
              <w:bottom w:val="single" w:sz="4" w:space="0" w:color="auto"/>
              <w:right w:val="single" w:sz="4" w:space="0" w:color="auto"/>
            </w:tcBorders>
            <w:shd w:val="clear" w:color="auto" w:fill="auto"/>
            <w:vAlign w:val="center"/>
            <w:hideMark/>
          </w:tcPr>
          <w:p w14:paraId="655D823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4F5A48D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15.2965</w:t>
            </w:r>
          </w:p>
        </w:tc>
        <w:tc>
          <w:tcPr>
            <w:tcW w:w="1132" w:type="dxa"/>
            <w:tcBorders>
              <w:top w:val="nil"/>
              <w:left w:val="nil"/>
              <w:bottom w:val="single" w:sz="4" w:space="0" w:color="auto"/>
              <w:right w:val="single" w:sz="4" w:space="0" w:color="auto"/>
            </w:tcBorders>
            <w:shd w:val="clear" w:color="auto" w:fill="auto"/>
            <w:vAlign w:val="center"/>
            <w:hideMark/>
          </w:tcPr>
          <w:p w14:paraId="55A9EC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14.3333</w:t>
            </w:r>
          </w:p>
        </w:tc>
        <w:tc>
          <w:tcPr>
            <w:tcW w:w="1120" w:type="dxa"/>
            <w:tcBorders>
              <w:top w:val="nil"/>
              <w:left w:val="nil"/>
              <w:bottom w:val="single" w:sz="4" w:space="0" w:color="auto"/>
              <w:right w:val="single" w:sz="4" w:space="0" w:color="auto"/>
            </w:tcBorders>
            <w:shd w:val="clear" w:color="auto" w:fill="auto"/>
            <w:vAlign w:val="center"/>
            <w:hideMark/>
          </w:tcPr>
          <w:p w14:paraId="72E596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39A45DC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8E150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tcPr>
          <w:p w14:paraId="46E57AE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6CA8AC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16.5265</w:t>
            </w:r>
          </w:p>
        </w:tc>
        <w:tc>
          <w:tcPr>
            <w:tcW w:w="1132" w:type="dxa"/>
            <w:tcBorders>
              <w:top w:val="nil"/>
              <w:left w:val="nil"/>
              <w:bottom w:val="single" w:sz="4" w:space="0" w:color="auto"/>
              <w:right w:val="single" w:sz="4" w:space="0" w:color="auto"/>
            </w:tcBorders>
            <w:shd w:val="clear" w:color="auto" w:fill="auto"/>
            <w:vAlign w:val="center"/>
          </w:tcPr>
          <w:p w14:paraId="1DF87B3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-5.4576</w:t>
            </w:r>
          </w:p>
        </w:tc>
        <w:tc>
          <w:tcPr>
            <w:tcW w:w="1120" w:type="dxa"/>
            <w:tcBorders>
              <w:top w:val="nil"/>
              <w:left w:val="nil"/>
              <w:bottom w:val="single" w:sz="4" w:space="0" w:color="auto"/>
              <w:right w:val="single" w:sz="4" w:space="0" w:color="auto"/>
            </w:tcBorders>
            <w:shd w:val="clear" w:color="auto" w:fill="auto"/>
            <w:vAlign w:val="center"/>
          </w:tcPr>
          <w:p w14:paraId="609B1C9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38F39958"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71AEEA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0.8646</w:t>
            </w:r>
          </w:p>
        </w:tc>
        <w:tc>
          <w:tcPr>
            <w:tcW w:w="1393" w:type="dxa"/>
            <w:tcBorders>
              <w:top w:val="nil"/>
              <w:left w:val="nil"/>
              <w:bottom w:val="single" w:sz="4" w:space="0" w:color="auto"/>
              <w:right w:val="single" w:sz="4" w:space="0" w:color="auto"/>
            </w:tcBorders>
            <w:shd w:val="clear" w:color="auto" w:fill="auto"/>
            <w:vAlign w:val="center"/>
          </w:tcPr>
          <w:p w14:paraId="5E5A610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4C48B7C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17.7461</w:t>
            </w:r>
          </w:p>
        </w:tc>
        <w:tc>
          <w:tcPr>
            <w:tcW w:w="1132" w:type="dxa"/>
            <w:tcBorders>
              <w:top w:val="nil"/>
              <w:left w:val="nil"/>
              <w:bottom w:val="single" w:sz="4" w:space="0" w:color="auto"/>
              <w:right w:val="single" w:sz="4" w:space="0" w:color="auto"/>
            </w:tcBorders>
            <w:shd w:val="clear" w:color="auto" w:fill="auto"/>
            <w:vAlign w:val="center"/>
          </w:tcPr>
          <w:p w14:paraId="1CBF71F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-11.7865</w:t>
            </w:r>
          </w:p>
        </w:tc>
        <w:tc>
          <w:tcPr>
            <w:tcW w:w="1120" w:type="dxa"/>
            <w:tcBorders>
              <w:top w:val="nil"/>
              <w:left w:val="nil"/>
              <w:bottom w:val="single" w:sz="4" w:space="0" w:color="auto"/>
              <w:right w:val="single" w:sz="4" w:space="0" w:color="auto"/>
            </w:tcBorders>
            <w:shd w:val="clear" w:color="auto" w:fill="auto"/>
            <w:vAlign w:val="center"/>
          </w:tcPr>
          <w:p w14:paraId="7784B3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1D36713F"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44E89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040A61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1D3B3F2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20.5543</w:t>
            </w:r>
          </w:p>
        </w:tc>
        <w:tc>
          <w:tcPr>
            <w:tcW w:w="1132" w:type="dxa"/>
            <w:tcBorders>
              <w:top w:val="nil"/>
              <w:left w:val="nil"/>
              <w:bottom w:val="single" w:sz="4" w:space="0" w:color="auto"/>
              <w:right w:val="single" w:sz="4" w:space="0" w:color="auto"/>
            </w:tcBorders>
            <w:shd w:val="clear" w:color="auto" w:fill="auto"/>
            <w:vAlign w:val="center"/>
            <w:hideMark/>
          </w:tcPr>
          <w:p w14:paraId="04F3149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-11.9347</w:t>
            </w:r>
          </w:p>
        </w:tc>
        <w:tc>
          <w:tcPr>
            <w:tcW w:w="1120" w:type="dxa"/>
            <w:tcBorders>
              <w:top w:val="nil"/>
              <w:left w:val="nil"/>
              <w:bottom w:val="single" w:sz="4" w:space="0" w:color="auto"/>
              <w:right w:val="single" w:sz="4" w:space="0" w:color="auto"/>
            </w:tcBorders>
            <w:shd w:val="clear" w:color="auto" w:fill="auto"/>
            <w:vAlign w:val="center"/>
            <w:hideMark/>
          </w:tcPr>
          <w:p w14:paraId="7C6A832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5602E7E3"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A33DF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hideMark/>
          </w:tcPr>
          <w:p w14:paraId="2D8C78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0100758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25.1845</w:t>
            </w:r>
          </w:p>
        </w:tc>
        <w:tc>
          <w:tcPr>
            <w:tcW w:w="1132" w:type="dxa"/>
            <w:tcBorders>
              <w:top w:val="nil"/>
              <w:left w:val="nil"/>
              <w:bottom w:val="single" w:sz="4" w:space="0" w:color="auto"/>
              <w:right w:val="single" w:sz="4" w:space="0" w:color="auto"/>
            </w:tcBorders>
            <w:shd w:val="clear" w:color="auto" w:fill="auto"/>
            <w:vAlign w:val="center"/>
            <w:hideMark/>
          </w:tcPr>
          <w:p w14:paraId="09A97C7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-10.1431</w:t>
            </w:r>
          </w:p>
        </w:tc>
        <w:tc>
          <w:tcPr>
            <w:tcW w:w="1120" w:type="dxa"/>
            <w:tcBorders>
              <w:top w:val="nil"/>
              <w:left w:val="nil"/>
              <w:bottom w:val="single" w:sz="4" w:space="0" w:color="auto"/>
              <w:right w:val="single" w:sz="4" w:space="0" w:color="auto"/>
            </w:tcBorders>
            <w:shd w:val="clear" w:color="auto" w:fill="auto"/>
            <w:vAlign w:val="center"/>
            <w:hideMark/>
          </w:tcPr>
          <w:p w14:paraId="46195C9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5401542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886C06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748F766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3EBDF82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39.1478</w:t>
            </w:r>
          </w:p>
        </w:tc>
        <w:tc>
          <w:tcPr>
            <w:tcW w:w="1132" w:type="dxa"/>
            <w:tcBorders>
              <w:top w:val="nil"/>
              <w:left w:val="nil"/>
              <w:bottom w:val="single" w:sz="4" w:space="0" w:color="auto"/>
              <w:right w:val="single" w:sz="4" w:space="0" w:color="auto"/>
            </w:tcBorders>
            <w:shd w:val="clear" w:color="auto" w:fill="auto"/>
            <w:vAlign w:val="center"/>
            <w:hideMark/>
          </w:tcPr>
          <w:p w14:paraId="18E4D22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-0.0316</w:t>
            </w:r>
          </w:p>
        </w:tc>
        <w:tc>
          <w:tcPr>
            <w:tcW w:w="1120" w:type="dxa"/>
            <w:tcBorders>
              <w:top w:val="nil"/>
              <w:left w:val="nil"/>
              <w:bottom w:val="single" w:sz="4" w:space="0" w:color="auto"/>
              <w:right w:val="single" w:sz="4" w:space="0" w:color="auto"/>
            </w:tcBorders>
            <w:shd w:val="clear" w:color="auto" w:fill="auto"/>
            <w:vAlign w:val="center"/>
            <w:hideMark/>
          </w:tcPr>
          <w:p w14:paraId="1D5EAC3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214BF45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2055EE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0.9453</w:t>
            </w:r>
          </w:p>
        </w:tc>
        <w:tc>
          <w:tcPr>
            <w:tcW w:w="1393" w:type="dxa"/>
            <w:tcBorders>
              <w:top w:val="nil"/>
              <w:left w:val="nil"/>
              <w:bottom w:val="single" w:sz="4" w:space="0" w:color="auto"/>
              <w:right w:val="single" w:sz="4" w:space="0" w:color="auto"/>
            </w:tcBorders>
            <w:shd w:val="clear" w:color="auto" w:fill="auto"/>
            <w:vAlign w:val="center"/>
            <w:hideMark/>
          </w:tcPr>
          <w:p w14:paraId="33160FB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7064E2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41.9253</w:t>
            </w:r>
          </w:p>
        </w:tc>
        <w:tc>
          <w:tcPr>
            <w:tcW w:w="1132" w:type="dxa"/>
            <w:tcBorders>
              <w:top w:val="nil"/>
              <w:left w:val="nil"/>
              <w:bottom w:val="single" w:sz="4" w:space="0" w:color="auto"/>
              <w:right w:val="single" w:sz="4" w:space="0" w:color="auto"/>
            </w:tcBorders>
            <w:shd w:val="clear" w:color="auto" w:fill="auto"/>
            <w:vAlign w:val="center"/>
            <w:hideMark/>
          </w:tcPr>
          <w:p w14:paraId="694C637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-4.5967</w:t>
            </w:r>
          </w:p>
        </w:tc>
        <w:tc>
          <w:tcPr>
            <w:tcW w:w="1120" w:type="dxa"/>
            <w:tcBorders>
              <w:top w:val="nil"/>
              <w:left w:val="nil"/>
              <w:bottom w:val="single" w:sz="4" w:space="0" w:color="auto"/>
              <w:right w:val="single" w:sz="4" w:space="0" w:color="auto"/>
            </w:tcBorders>
            <w:shd w:val="clear" w:color="auto" w:fill="auto"/>
            <w:vAlign w:val="center"/>
            <w:hideMark/>
          </w:tcPr>
          <w:p w14:paraId="3291E00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79E95CE2" w14:textId="77777777" w:rsidR="00870AB1" w:rsidRPr="008335D5" w:rsidRDefault="00870AB1" w:rsidP="00870AB1">
      <w:pPr>
        <w:rPr>
          <w:rFonts w:cs="Arial"/>
        </w:rPr>
      </w:pPr>
    </w:p>
    <w:p w14:paraId="089D3B8C" w14:textId="017F87DB" w:rsidR="00870AB1" w:rsidRPr="008335D5" w:rsidRDefault="00870AB1" w:rsidP="00235A62">
      <w:pPr>
        <w:pStyle w:val="Caption"/>
        <w:keepNext/>
        <w:jc w:val="center"/>
        <w:rPr>
          <w:rFonts w:cs="Arial"/>
        </w:rPr>
      </w:pPr>
      <w:r w:rsidRPr="008335D5">
        <w:rPr>
          <w:rFonts w:cs="Arial"/>
        </w:rPr>
        <w:t xml:space="preserve">Table </w:t>
      </w:r>
      <w:r w:rsidR="001719B5">
        <w:rPr>
          <w:rFonts w:cs="Arial"/>
        </w:rPr>
        <w:t>11</w:t>
      </w:r>
      <w:r w:rsidR="00FF74DB">
        <w:rPr>
          <w:rFonts w:cs="Arial"/>
        </w:rPr>
        <w:t>.</w:t>
      </w:r>
      <w:r w:rsidRPr="008335D5">
        <w:rPr>
          <w:rFonts w:cs="Arial"/>
        </w:rPr>
        <w:t xml:space="preserve"> Comparison of Update 6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1F363F18"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021DA3"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5337BD6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69BAF6"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2514D3BD"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7F1F396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6BE9513F"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70DEC669"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2D6E92F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0609126F" w14:textId="77777777" w:rsidR="00870AB1" w:rsidRPr="008335D5" w:rsidRDefault="00870AB1" w:rsidP="00870AB1">
            <w:pPr>
              <w:spacing w:after="0" w:line="240" w:lineRule="auto"/>
              <w:rPr>
                <w:rFonts w:eastAsia="Times New Roman" w:cs="Arial"/>
                <w:b/>
                <w:bCs/>
                <w:color w:val="000000"/>
              </w:rPr>
            </w:pPr>
          </w:p>
        </w:tc>
      </w:tr>
      <w:tr w:rsidR="00870AB1" w:rsidRPr="008335D5" w14:paraId="686E044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B0BC1F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0.9792</w:t>
            </w:r>
          </w:p>
        </w:tc>
        <w:tc>
          <w:tcPr>
            <w:tcW w:w="1393" w:type="dxa"/>
            <w:tcBorders>
              <w:top w:val="nil"/>
              <w:left w:val="nil"/>
              <w:bottom w:val="single" w:sz="4" w:space="0" w:color="auto"/>
              <w:right w:val="single" w:sz="4" w:space="0" w:color="auto"/>
            </w:tcBorders>
            <w:shd w:val="clear" w:color="auto" w:fill="auto"/>
            <w:vAlign w:val="center"/>
            <w:hideMark/>
          </w:tcPr>
          <w:p w14:paraId="7D1D05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5D6651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15.2934</w:t>
            </w:r>
          </w:p>
        </w:tc>
        <w:tc>
          <w:tcPr>
            <w:tcW w:w="1132" w:type="dxa"/>
            <w:tcBorders>
              <w:top w:val="nil"/>
              <w:left w:val="nil"/>
              <w:bottom w:val="single" w:sz="4" w:space="0" w:color="auto"/>
              <w:right w:val="single" w:sz="4" w:space="0" w:color="auto"/>
            </w:tcBorders>
            <w:shd w:val="clear" w:color="auto" w:fill="auto"/>
            <w:vAlign w:val="center"/>
            <w:hideMark/>
          </w:tcPr>
          <w:p w14:paraId="39630D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14.3101</w:t>
            </w:r>
          </w:p>
        </w:tc>
        <w:tc>
          <w:tcPr>
            <w:tcW w:w="1120" w:type="dxa"/>
            <w:tcBorders>
              <w:top w:val="nil"/>
              <w:left w:val="nil"/>
              <w:bottom w:val="single" w:sz="4" w:space="0" w:color="auto"/>
              <w:right w:val="single" w:sz="4" w:space="0" w:color="auto"/>
            </w:tcBorders>
            <w:shd w:val="clear" w:color="auto" w:fill="auto"/>
            <w:vAlign w:val="center"/>
            <w:hideMark/>
          </w:tcPr>
          <w:p w14:paraId="28127DB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2080F66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5FA75B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0.9488</w:t>
            </w:r>
          </w:p>
        </w:tc>
        <w:tc>
          <w:tcPr>
            <w:tcW w:w="1393" w:type="dxa"/>
            <w:tcBorders>
              <w:top w:val="nil"/>
              <w:left w:val="nil"/>
              <w:bottom w:val="single" w:sz="4" w:space="0" w:color="auto"/>
              <w:right w:val="single" w:sz="4" w:space="0" w:color="auto"/>
            </w:tcBorders>
            <w:shd w:val="clear" w:color="auto" w:fill="auto"/>
            <w:vAlign w:val="center"/>
          </w:tcPr>
          <w:p w14:paraId="3279CE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tcPr>
          <w:p w14:paraId="05EAFE2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16.5281</w:t>
            </w:r>
          </w:p>
        </w:tc>
        <w:tc>
          <w:tcPr>
            <w:tcW w:w="1132" w:type="dxa"/>
            <w:tcBorders>
              <w:top w:val="nil"/>
              <w:left w:val="nil"/>
              <w:bottom w:val="single" w:sz="4" w:space="0" w:color="auto"/>
              <w:right w:val="single" w:sz="4" w:space="0" w:color="auto"/>
            </w:tcBorders>
            <w:shd w:val="clear" w:color="auto" w:fill="auto"/>
            <w:vAlign w:val="center"/>
          </w:tcPr>
          <w:p w14:paraId="232473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-5.4482</w:t>
            </w:r>
          </w:p>
        </w:tc>
        <w:tc>
          <w:tcPr>
            <w:tcW w:w="1120" w:type="dxa"/>
            <w:tcBorders>
              <w:top w:val="nil"/>
              <w:left w:val="nil"/>
              <w:bottom w:val="single" w:sz="4" w:space="0" w:color="auto"/>
              <w:right w:val="single" w:sz="4" w:space="0" w:color="auto"/>
            </w:tcBorders>
            <w:shd w:val="clear" w:color="auto" w:fill="auto"/>
            <w:vAlign w:val="center"/>
          </w:tcPr>
          <w:p w14:paraId="485FDBD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5C80E034"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tcPr>
          <w:p w14:paraId="0E79DB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0.8715</w:t>
            </w:r>
          </w:p>
        </w:tc>
        <w:tc>
          <w:tcPr>
            <w:tcW w:w="1393" w:type="dxa"/>
            <w:tcBorders>
              <w:top w:val="nil"/>
              <w:left w:val="nil"/>
              <w:bottom w:val="single" w:sz="4" w:space="0" w:color="auto"/>
              <w:right w:val="single" w:sz="4" w:space="0" w:color="auto"/>
            </w:tcBorders>
            <w:shd w:val="clear" w:color="auto" w:fill="auto"/>
            <w:vAlign w:val="center"/>
          </w:tcPr>
          <w:p w14:paraId="73F725B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tcPr>
          <w:p w14:paraId="6B6F62D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17.7188</w:t>
            </w:r>
          </w:p>
        </w:tc>
        <w:tc>
          <w:tcPr>
            <w:tcW w:w="1132" w:type="dxa"/>
            <w:tcBorders>
              <w:top w:val="nil"/>
              <w:left w:val="nil"/>
              <w:bottom w:val="single" w:sz="4" w:space="0" w:color="auto"/>
              <w:right w:val="single" w:sz="4" w:space="0" w:color="auto"/>
            </w:tcBorders>
            <w:shd w:val="clear" w:color="auto" w:fill="auto"/>
            <w:vAlign w:val="center"/>
          </w:tcPr>
          <w:p w14:paraId="2B2F4E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-11.922</w:t>
            </w:r>
          </w:p>
        </w:tc>
        <w:tc>
          <w:tcPr>
            <w:tcW w:w="1120" w:type="dxa"/>
            <w:tcBorders>
              <w:top w:val="nil"/>
              <w:left w:val="nil"/>
              <w:bottom w:val="single" w:sz="4" w:space="0" w:color="auto"/>
              <w:right w:val="single" w:sz="4" w:space="0" w:color="auto"/>
            </w:tcBorders>
            <w:shd w:val="clear" w:color="auto" w:fill="auto"/>
            <w:vAlign w:val="center"/>
          </w:tcPr>
          <w:p w14:paraId="50E0D60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59B1EAB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726142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0.9277</w:t>
            </w:r>
          </w:p>
        </w:tc>
        <w:tc>
          <w:tcPr>
            <w:tcW w:w="1393" w:type="dxa"/>
            <w:tcBorders>
              <w:top w:val="nil"/>
              <w:left w:val="nil"/>
              <w:bottom w:val="single" w:sz="4" w:space="0" w:color="auto"/>
              <w:right w:val="single" w:sz="4" w:space="0" w:color="auto"/>
            </w:tcBorders>
            <w:shd w:val="clear" w:color="auto" w:fill="auto"/>
            <w:vAlign w:val="center"/>
            <w:hideMark/>
          </w:tcPr>
          <w:p w14:paraId="6AE070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3F5A882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20.4398</w:t>
            </w:r>
          </w:p>
        </w:tc>
        <w:tc>
          <w:tcPr>
            <w:tcW w:w="1132" w:type="dxa"/>
            <w:tcBorders>
              <w:top w:val="nil"/>
              <w:left w:val="nil"/>
              <w:bottom w:val="single" w:sz="4" w:space="0" w:color="auto"/>
              <w:right w:val="single" w:sz="4" w:space="0" w:color="auto"/>
            </w:tcBorders>
            <w:shd w:val="clear" w:color="auto" w:fill="auto"/>
            <w:vAlign w:val="center"/>
            <w:hideMark/>
          </w:tcPr>
          <w:p w14:paraId="0F26F5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-12.4253</w:t>
            </w:r>
          </w:p>
        </w:tc>
        <w:tc>
          <w:tcPr>
            <w:tcW w:w="1120" w:type="dxa"/>
            <w:tcBorders>
              <w:top w:val="nil"/>
              <w:left w:val="nil"/>
              <w:bottom w:val="single" w:sz="4" w:space="0" w:color="auto"/>
              <w:right w:val="single" w:sz="4" w:space="0" w:color="auto"/>
            </w:tcBorders>
            <w:shd w:val="clear" w:color="auto" w:fill="auto"/>
            <w:vAlign w:val="center"/>
            <w:hideMark/>
          </w:tcPr>
          <w:p w14:paraId="6495963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05453C3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9875E8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w:t>
            </w:r>
          </w:p>
        </w:tc>
        <w:tc>
          <w:tcPr>
            <w:tcW w:w="1393" w:type="dxa"/>
            <w:tcBorders>
              <w:top w:val="nil"/>
              <w:left w:val="nil"/>
              <w:bottom w:val="single" w:sz="4" w:space="0" w:color="auto"/>
              <w:right w:val="single" w:sz="4" w:space="0" w:color="auto"/>
            </w:tcBorders>
            <w:shd w:val="clear" w:color="auto" w:fill="auto"/>
            <w:vAlign w:val="center"/>
            <w:hideMark/>
          </w:tcPr>
          <w:p w14:paraId="7942434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7E1BB34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24.9561</w:t>
            </w:r>
          </w:p>
        </w:tc>
        <w:tc>
          <w:tcPr>
            <w:tcW w:w="1132" w:type="dxa"/>
            <w:tcBorders>
              <w:top w:val="nil"/>
              <w:left w:val="nil"/>
              <w:bottom w:val="single" w:sz="4" w:space="0" w:color="auto"/>
              <w:right w:val="single" w:sz="4" w:space="0" w:color="auto"/>
            </w:tcBorders>
            <w:shd w:val="clear" w:color="auto" w:fill="auto"/>
            <w:vAlign w:val="center"/>
            <w:hideMark/>
          </w:tcPr>
          <w:p w14:paraId="07B9F63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-10.958</w:t>
            </w:r>
          </w:p>
        </w:tc>
        <w:tc>
          <w:tcPr>
            <w:tcW w:w="1120" w:type="dxa"/>
            <w:tcBorders>
              <w:top w:val="nil"/>
              <w:left w:val="nil"/>
              <w:bottom w:val="single" w:sz="4" w:space="0" w:color="auto"/>
              <w:right w:val="single" w:sz="4" w:space="0" w:color="auto"/>
            </w:tcBorders>
            <w:shd w:val="clear" w:color="auto" w:fill="auto"/>
            <w:vAlign w:val="center"/>
            <w:hideMark/>
          </w:tcPr>
          <w:p w14:paraId="0427C88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0B68CAA2"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C22C00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0.9814</w:t>
            </w:r>
          </w:p>
        </w:tc>
        <w:tc>
          <w:tcPr>
            <w:tcW w:w="1393" w:type="dxa"/>
            <w:tcBorders>
              <w:top w:val="nil"/>
              <w:left w:val="nil"/>
              <w:bottom w:val="single" w:sz="4" w:space="0" w:color="auto"/>
              <w:right w:val="single" w:sz="4" w:space="0" w:color="auto"/>
            </w:tcBorders>
            <w:shd w:val="clear" w:color="auto" w:fill="auto"/>
            <w:vAlign w:val="center"/>
            <w:hideMark/>
          </w:tcPr>
          <w:p w14:paraId="6C2E78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4DD3C48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39.1161</w:t>
            </w:r>
          </w:p>
        </w:tc>
        <w:tc>
          <w:tcPr>
            <w:tcW w:w="1132" w:type="dxa"/>
            <w:tcBorders>
              <w:top w:val="nil"/>
              <w:left w:val="nil"/>
              <w:bottom w:val="single" w:sz="4" w:space="0" w:color="auto"/>
              <w:right w:val="single" w:sz="4" w:space="0" w:color="auto"/>
            </w:tcBorders>
            <w:shd w:val="clear" w:color="auto" w:fill="auto"/>
            <w:vAlign w:val="center"/>
            <w:hideMark/>
          </w:tcPr>
          <w:p w14:paraId="5026C93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-0.1125</w:t>
            </w:r>
          </w:p>
        </w:tc>
        <w:tc>
          <w:tcPr>
            <w:tcW w:w="1120" w:type="dxa"/>
            <w:tcBorders>
              <w:top w:val="nil"/>
              <w:left w:val="nil"/>
              <w:bottom w:val="single" w:sz="4" w:space="0" w:color="auto"/>
              <w:right w:val="single" w:sz="4" w:space="0" w:color="auto"/>
            </w:tcBorders>
            <w:shd w:val="clear" w:color="auto" w:fill="auto"/>
            <w:vAlign w:val="center"/>
            <w:hideMark/>
          </w:tcPr>
          <w:p w14:paraId="7B01B42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3D235FDB"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4E325E9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0.9451</w:t>
            </w:r>
          </w:p>
        </w:tc>
        <w:tc>
          <w:tcPr>
            <w:tcW w:w="1393" w:type="dxa"/>
            <w:tcBorders>
              <w:top w:val="nil"/>
              <w:left w:val="nil"/>
              <w:bottom w:val="single" w:sz="4" w:space="0" w:color="auto"/>
              <w:right w:val="single" w:sz="4" w:space="0" w:color="auto"/>
            </w:tcBorders>
            <w:shd w:val="clear" w:color="auto" w:fill="auto"/>
            <w:vAlign w:val="center"/>
            <w:hideMark/>
          </w:tcPr>
          <w:p w14:paraId="7D63104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5C75778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41.8631</w:t>
            </w:r>
          </w:p>
        </w:tc>
        <w:tc>
          <w:tcPr>
            <w:tcW w:w="1132" w:type="dxa"/>
            <w:tcBorders>
              <w:top w:val="nil"/>
              <w:left w:val="nil"/>
              <w:bottom w:val="single" w:sz="4" w:space="0" w:color="auto"/>
              <w:right w:val="single" w:sz="4" w:space="0" w:color="auto"/>
            </w:tcBorders>
            <w:shd w:val="clear" w:color="auto" w:fill="auto"/>
            <w:vAlign w:val="center"/>
            <w:hideMark/>
          </w:tcPr>
          <w:p w14:paraId="21780F6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-4.7383</w:t>
            </w:r>
          </w:p>
        </w:tc>
        <w:tc>
          <w:tcPr>
            <w:tcW w:w="1120" w:type="dxa"/>
            <w:tcBorders>
              <w:top w:val="nil"/>
              <w:left w:val="nil"/>
              <w:bottom w:val="single" w:sz="4" w:space="0" w:color="auto"/>
              <w:right w:val="single" w:sz="4" w:space="0" w:color="auto"/>
            </w:tcBorders>
            <w:shd w:val="clear" w:color="auto" w:fill="auto"/>
            <w:vAlign w:val="center"/>
            <w:hideMark/>
          </w:tcPr>
          <w:p w14:paraId="15F3983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1121214A" w14:textId="77777777" w:rsidR="00870AB1" w:rsidRPr="008335D5" w:rsidRDefault="00870AB1" w:rsidP="00870AB1">
      <w:pPr>
        <w:rPr>
          <w:rFonts w:cs="Arial"/>
        </w:rPr>
      </w:pPr>
    </w:p>
    <w:p w14:paraId="3F06C75C" w14:textId="77777777" w:rsidR="00870AB1" w:rsidRPr="008335D5" w:rsidRDefault="00870AB1" w:rsidP="00870AB1">
      <w:pPr>
        <w:rPr>
          <w:rFonts w:cs="Arial"/>
        </w:rPr>
      </w:pPr>
    </w:p>
    <w:p w14:paraId="5CFA001B" w14:textId="6B9AE717" w:rsidR="00870AB1" w:rsidRPr="008335D5" w:rsidRDefault="00870AB1" w:rsidP="00235A62">
      <w:pPr>
        <w:pStyle w:val="Caption"/>
        <w:keepNext/>
        <w:jc w:val="center"/>
        <w:rPr>
          <w:rFonts w:cs="Arial"/>
        </w:rPr>
      </w:pPr>
      <w:r w:rsidRPr="008335D5">
        <w:rPr>
          <w:rFonts w:cs="Arial"/>
        </w:rPr>
        <w:lastRenderedPageBreak/>
        <w:t xml:space="preserve">Table </w:t>
      </w:r>
      <w:r w:rsidR="001719B5">
        <w:rPr>
          <w:rFonts w:cs="Arial"/>
        </w:rPr>
        <w:t>12</w:t>
      </w:r>
      <w:r w:rsidR="00FF74DB">
        <w:rPr>
          <w:rFonts w:cs="Arial"/>
        </w:rPr>
        <w:t>.</w:t>
      </w:r>
      <w:r w:rsidRPr="008335D5">
        <w:rPr>
          <w:rFonts w:cs="Arial"/>
        </w:rPr>
        <w:t xml:space="preserve"> Comparison of Update 7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76B9FC67"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E30065"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8932BD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048DA0"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4493D179"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5814EDFB"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5FAAC0C"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6CA7177B"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613CC2B1"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7305E7A0" w14:textId="77777777" w:rsidR="00870AB1" w:rsidRPr="008335D5" w:rsidRDefault="00870AB1" w:rsidP="00870AB1">
            <w:pPr>
              <w:spacing w:after="0" w:line="240" w:lineRule="auto"/>
              <w:rPr>
                <w:rFonts w:eastAsia="Times New Roman" w:cs="Arial"/>
                <w:b/>
                <w:bCs/>
                <w:color w:val="000000"/>
              </w:rPr>
            </w:pPr>
          </w:p>
        </w:tc>
      </w:tr>
      <w:tr w:rsidR="00870AB1" w:rsidRPr="008335D5" w14:paraId="3A6D54C7"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75D7DB9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0.9777</w:t>
            </w:r>
          </w:p>
        </w:tc>
        <w:tc>
          <w:tcPr>
            <w:tcW w:w="1393" w:type="dxa"/>
            <w:tcBorders>
              <w:top w:val="nil"/>
              <w:left w:val="nil"/>
              <w:bottom w:val="single" w:sz="4" w:space="0" w:color="auto"/>
              <w:right w:val="single" w:sz="4" w:space="0" w:color="auto"/>
            </w:tcBorders>
            <w:shd w:val="clear" w:color="auto" w:fill="auto"/>
            <w:vAlign w:val="center"/>
            <w:hideMark/>
          </w:tcPr>
          <w:p w14:paraId="7510C28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1F04247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15.2828</w:t>
            </w:r>
          </w:p>
        </w:tc>
        <w:tc>
          <w:tcPr>
            <w:tcW w:w="1132" w:type="dxa"/>
            <w:tcBorders>
              <w:top w:val="nil"/>
              <w:left w:val="nil"/>
              <w:bottom w:val="single" w:sz="4" w:space="0" w:color="auto"/>
              <w:right w:val="single" w:sz="4" w:space="0" w:color="auto"/>
            </w:tcBorders>
            <w:shd w:val="clear" w:color="auto" w:fill="auto"/>
            <w:vAlign w:val="center"/>
            <w:hideMark/>
          </w:tcPr>
          <w:p w14:paraId="7CF6C3B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14.2302</w:t>
            </w:r>
          </w:p>
        </w:tc>
        <w:tc>
          <w:tcPr>
            <w:tcW w:w="1120" w:type="dxa"/>
            <w:tcBorders>
              <w:top w:val="nil"/>
              <w:left w:val="nil"/>
              <w:bottom w:val="single" w:sz="4" w:space="0" w:color="auto"/>
              <w:right w:val="single" w:sz="4" w:space="0" w:color="auto"/>
            </w:tcBorders>
            <w:shd w:val="clear" w:color="auto" w:fill="auto"/>
            <w:vAlign w:val="center"/>
            <w:hideMark/>
          </w:tcPr>
          <w:p w14:paraId="21BF13F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332BF40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F5A27A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0.9464</w:t>
            </w:r>
          </w:p>
        </w:tc>
        <w:tc>
          <w:tcPr>
            <w:tcW w:w="1393" w:type="dxa"/>
            <w:tcBorders>
              <w:top w:val="nil"/>
              <w:left w:val="nil"/>
              <w:bottom w:val="single" w:sz="4" w:space="0" w:color="auto"/>
              <w:right w:val="single" w:sz="4" w:space="0" w:color="auto"/>
            </w:tcBorders>
            <w:shd w:val="clear" w:color="auto" w:fill="auto"/>
            <w:vAlign w:val="center"/>
            <w:hideMark/>
          </w:tcPr>
          <w:p w14:paraId="10B088A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5F76B3E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16.5074</w:t>
            </w:r>
          </w:p>
        </w:tc>
        <w:tc>
          <w:tcPr>
            <w:tcW w:w="1132" w:type="dxa"/>
            <w:tcBorders>
              <w:top w:val="nil"/>
              <w:left w:val="nil"/>
              <w:bottom w:val="single" w:sz="4" w:space="0" w:color="auto"/>
              <w:right w:val="single" w:sz="4" w:space="0" w:color="auto"/>
            </w:tcBorders>
            <w:shd w:val="clear" w:color="auto" w:fill="auto"/>
            <w:vAlign w:val="center"/>
            <w:hideMark/>
          </w:tcPr>
          <w:p w14:paraId="67E15559"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-5.5667</w:t>
            </w:r>
          </w:p>
        </w:tc>
        <w:tc>
          <w:tcPr>
            <w:tcW w:w="1120" w:type="dxa"/>
            <w:tcBorders>
              <w:top w:val="nil"/>
              <w:left w:val="nil"/>
              <w:bottom w:val="single" w:sz="4" w:space="0" w:color="auto"/>
              <w:right w:val="single" w:sz="4" w:space="0" w:color="auto"/>
            </w:tcBorders>
            <w:shd w:val="clear" w:color="auto" w:fill="auto"/>
            <w:vAlign w:val="center"/>
            <w:hideMark/>
          </w:tcPr>
          <w:p w14:paraId="4A9437C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4BEB096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83E8A1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0.8646</w:t>
            </w:r>
          </w:p>
        </w:tc>
        <w:tc>
          <w:tcPr>
            <w:tcW w:w="1393" w:type="dxa"/>
            <w:tcBorders>
              <w:top w:val="nil"/>
              <w:left w:val="nil"/>
              <w:bottom w:val="single" w:sz="4" w:space="0" w:color="auto"/>
              <w:right w:val="single" w:sz="4" w:space="0" w:color="auto"/>
            </w:tcBorders>
            <w:shd w:val="clear" w:color="auto" w:fill="auto"/>
            <w:vAlign w:val="center"/>
            <w:hideMark/>
          </w:tcPr>
          <w:p w14:paraId="524549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47304AA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17.7223</w:t>
            </w:r>
          </w:p>
        </w:tc>
        <w:tc>
          <w:tcPr>
            <w:tcW w:w="1132" w:type="dxa"/>
            <w:tcBorders>
              <w:top w:val="nil"/>
              <w:left w:val="nil"/>
              <w:bottom w:val="single" w:sz="4" w:space="0" w:color="auto"/>
              <w:right w:val="single" w:sz="4" w:space="0" w:color="auto"/>
            </w:tcBorders>
            <w:shd w:val="clear" w:color="auto" w:fill="auto"/>
            <w:vAlign w:val="center"/>
            <w:hideMark/>
          </w:tcPr>
          <w:p w14:paraId="22ACC3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-11.9047</w:t>
            </w:r>
          </w:p>
        </w:tc>
        <w:tc>
          <w:tcPr>
            <w:tcW w:w="1120" w:type="dxa"/>
            <w:tcBorders>
              <w:top w:val="nil"/>
              <w:left w:val="nil"/>
              <w:bottom w:val="single" w:sz="4" w:space="0" w:color="auto"/>
              <w:right w:val="single" w:sz="4" w:space="0" w:color="auto"/>
            </w:tcBorders>
            <w:shd w:val="clear" w:color="auto" w:fill="auto"/>
            <w:vAlign w:val="center"/>
            <w:hideMark/>
          </w:tcPr>
          <w:p w14:paraId="58D7051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315705B"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2D4FA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0.9278</w:t>
            </w:r>
          </w:p>
        </w:tc>
        <w:tc>
          <w:tcPr>
            <w:tcW w:w="1393" w:type="dxa"/>
            <w:tcBorders>
              <w:top w:val="nil"/>
              <w:left w:val="nil"/>
              <w:bottom w:val="single" w:sz="4" w:space="0" w:color="auto"/>
              <w:right w:val="single" w:sz="4" w:space="0" w:color="auto"/>
            </w:tcBorders>
            <w:shd w:val="clear" w:color="auto" w:fill="auto"/>
            <w:vAlign w:val="center"/>
            <w:hideMark/>
          </w:tcPr>
          <w:p w14:paraId="0FAD300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0217280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20.5241</w:t>
            </w:r>
          </w:p>
        </w:tc>
        <w:tc>
          <w:tcPr>
            <w:tcW w:w="1132" w:type="dxa"/>
            <w:tcBorders>
              <w:top w:val="nil"/>
              <w:left w:val="nil"/>
              <w:bottom w:val="single" w:sz="4" w:space="0" w:color="auto"/>
              <w:right w:val="single" w:sz="4" w:space="0" w:color="auto"/>
            </w:tcBorders>
            <w:shd w:val="clear" w:color="auto" w:fill="auto"/>
            <w:vAlign w:val="center"/>
            <w:hideMark/>
          </w:tcPr>
          <w:p w14:paraId="4D6829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-12.0643</w:t>
            </w:r>
          </w:p>
        </w:tc>
        <w:tc>
          <w:tcPr>
            <w:tcW w:w="1120" w:type="dxa"/>
            <w:tcBorders>
              <w:top w:val="nil"/>
              <w:left w:val="nil"/>
              <w:bottom w:val="single" w:sz="4" w:space="0" w:color="auto"/>
              <w:right w:val="single" w:sz="4" w:space="0" w:color="auto"/>
            </w:tcBorders>
            <w:shd w:val="clear" w:color="auto" w:fill="auto"/>
            <w:vAlign w:val="center"/>
            <w:hideMark/>
          </w:tcPr>
          <w:p w14:paraId="2FFDB4F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617B3FAA"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884251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0.9364</w:t>
            </w:r>
          </w:p>
        </w:tc>
        <w:tc>
          <w:tcPr>
            <w:tcW w:w="1393" w:type="dxa"/>
            <w:tcBorders>
              <w:top w:val="nil"/>
              <w:left w:val="nil"/>
              <w:bottom w:val="single" w:sz="4" w:space="0" w:color="auto"/>
              <w:right w:val="single" w:sz="4" w:space="0" w:color="auto"/>
            </w:tcBorders>
            <w:shd w:val="clear" w:color="auto" w:fill="auto"/>
            <w:vAlign w:val="center"/>
            <w:hideMark/>
          </w:tcPr>
          <w:p w14:paraId="609052A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1BC096D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25.142</w:t>
            </w:r>
          </w:p>
        </w:tc>
        <w:tc>
          <w:tcPr>
            <w:tcW w:w="1132" w:type="dxa"/>
            <w:tcBorders>
              <w:top w:val="nil"/>
              <w:left w:val="nil"/>
              <w:bottom w:val="single" w:sz="4" w:space="0" w:color="auto"/>
              <w:right w:val="single" w:sz="4" w:space="0" w:color="auto"/>
            </w:tcBorders>
            <w:shd w:val="clear" w:color="auto" w:fill="auto"/>
            <w:vAlign w:val="center"/>
            <w:hideMark/>
          </w:tcPr>
          <w:p w14:paraId="4667370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-10.2949</w:t>
            </w:r>
          </w:p>
        </w:tc>
        <w:tc>
          <w:tcPr>
            <w:tcW w:w="1120" w:type="dxa"/>
            <w:tcBorders>
              <w:top w:val="nil"/>
              <w:left w:val="nil"/>
              <w:bottom w:val="single" w:sz="4" w:space="0" w:color="auto"/>
              <w:right w:val="single" w:sz="4" w:space="0" w:color="auto"/>
            </w:tcBorders>
            <w:shd w:val="clear" w:color="auto" w:fill="auto"/>
            <w:vAlign w:val="center"/>
            <w:hideMark/>
          </w:tcPr>
          <w:p w14:paraId="00B6021A"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6F25B10D"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0463A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0.9817</w:t>
            </w:r>
          </w:p>
        </w:tc>
        <w:tc>
          <w:tcPr>
            <w:tcW w:w="1393" w:type="dxa"/>
            <w:tcBorders>
              <w:top w:val="nil"/>
              <w:left w:val="nil"/>
              <w:bottom w:val="single" w:sz="4" w:space="0" w:color="auto"/>
              <w:right w:val="single" w:sz="4" w:space="0" w:color="auto"/>
            </w:tcBorders>
            <w:shd w:val="clear" w:color="auto" w:fill="auto"/>
            <w:vAlign w:val="center"/>
            <w:hideMark/>
          </w:tcPr>
          <w:p w14:paraId="3144A1B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30FD825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39.1216</w:t>
            </w:r>
          </w:p>
        </w:tc>
        <w:tc>
          <w:tcPr>
            <w:tcW w:w="1132" w:type="dxa"/>
            <w:tcBorders>
              <w:top w:val="nil"/>
              <w:left w:val="nil"/>
              <w:bottom w:val="single" w:sz="4" w:space="0" w:color="auto"/>
              <w:right w:val="single" w:sz="4" w:space="0" w:color="auto"/>
            </w:tcBorders>
            <w:shd w:val="clear" w:color="auto" w:fill="auto"/>
            <w:vAlign w:val="center"/>
            <w:hideMark/>
          </w:tcPr>
          <w:p w14:paraId="087D08D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-0.0986</w:t>
            </w:r>
          </w:p>
        </w:tc>
        <w:tc>
          <w:tcPr>
            <w:tcW w:w="1120" w:type="dxa"/>
            <w:tcBorders>
              <w:top w:val="nil"/>
              <w:left w:val="nil"/>
              <w:bottom w:val="single" w:sz="4" w:space="0" w:color="auto"/>
              <w:right w:val="single" w:sz="4" w:space="0" w:color="auto"/>
            </w:tcBorders>
            <w:shd w:val="clear" w:color="auto" w:fill="auto"/>
            <w:vAlign w:val="center"/>
            <w:hideMark/>
          </w:tcPr>
          <w:p w14:paraId="3FC7CD8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5D135B8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406323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0.9452</w:t>
            </w:r>
          </w:p>
        </w:tc>
        <w:tc>
          <w:tcPr>
            <w:tcW w:w="1393" w:type="dxa"/>
            <w:tcBorders>
              <w:top w:val="nil"/>
              <w:left w:val="nil"/>
              <w:bottom w:val="single" w:sz="4" w:space="0" w:color="auto"/>
              <w:right w:val="single" w:sz="4" w:space="0" w:color="auto"/>
            </w:tcBorders>
            <w:shd w:val="clear" w:color="auto" w:fill="auto"/>
            <w:vAlign w:val="center"/>
            <w:hideMark/>
          </w:tcPr>
          <w:p w14:paraId="4CC1307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2A6C04F7"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41.8933</w:t>
            </w:r>
          </w:p>
        </w:tc>
        <w:tc>
          <w:tcPr>
            <w:tcW w:w="1132" w:type="dxa"/>
            <w:tcBorders>
              <w:top w:val="nil"/>
              <w:left w:val="nil"/>
              <w:bottom w:val="single" w:sz="4" w:space="0" w:color="auto"/>
              <w:right w:val="single" w:sz="4" w:space="0" w:color="auto"/>
            </w:tcBorders>
            <w:shd w:val="clear" w:color="auto" w:fill="auto"/>
            <w:vAlign w:val="center"/>
            <w:hideMark/>
          </w:tcPr>
          <w:p w14:paraId="0D074E2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-4.6695</w:t>
            </w:r>
          </w:p>
        </w:tc>
        <w:tc>
          <w:tcPr>
            <w:tcW w:w="1120" w:type="dxa"/>
            <w:tcBorders>
              <w:top w:val="nil"/>
              <w:left w:val="nil"/>
              <w:bottom w:val="single" w:sz="4" w:space="0" w:color="auto"/>
              <w:right w:val="single" w:sz="4" w:space="0" w:color="auto"/>
            </w:tcBorders>
            <w:shd w:val="clear" w:color="auto" w:fill="auto"/>
            <w:vAlign w:val="center"/>
            <w:hideMark/>
          </w:tcPr>
          <w:p w14:paraId="6C4CE5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4AAB7A33" w14:textId="77777777" w:rsidR="00870AB1" w:rsidRPr="008335D5" w:rsidRDefault="00870AB1" w:rsidP="00870AB1">
      <w:pPr>
        <w:jc w:val="center"/>
        <w:rPr>
          <w:rFonts w:cs="Arial"/>
        </w:rPr>
      </w:pPr>
    </w:p>
    <w:p w14:paraId="2F7BD1CB" w14:textId="1B532FF2" w:rsidR="00870AB1" w:rsidRPr="008335D5" w:rsidRDefault="00870AB1" w:rsidP="00235A62">
      <w:pPr>
        <w:pStyle w:val="Caption"/>
        <w:keepNext/>
        <w:jc w:val="center"/>
        <w:rPr>
          <w:rFonts w:cs="Arial"/>
        </w:rPr>
      </w:pPr>
      <w:r w:rsidRPr="008335D5">
        <w:rPr>
          <w:rFonts w:cs="Arial"/>
        </w:rPr>
        <w:t xml:space="preserve">Table </w:t>
      </w:r>
      <w:r w:rsidR="001719B5">
        <w:rPr>
          <w:rFonts w:cs="Arial"/>
        </w:rPr>
        <w:t>13</w:t>
      </w:r>
      <w:r w:rsidR="00FF74DB">
        <w:rPr>
          <w:rFonts w:cs="Arial"/>
        </w:rPr>
        <w:t>.</w:t>
      </w:r>
      <w:r w:rsidRPr="008335D5">
        <w:rPr>
          <w:rFonts w:cs="Arial"/>
        </w:rPr>
        <w:t xml:space="preserve"> Comparison of Update 7 and Experimental Mode Frequencies</w:t>
      </w:r>
    </w:p>
    <w:tbl>
      <w:tblPr>
        <w:tblW w:w="5573" w:type="dxa"/>
        <w:jc w:val="center"/>
        <w:tblLook w:val="04A0" w:firstRow="1" w:lastRow="0" w:firstColumn="1" w:lastColumn="0" w:noHBand="0" w:noVBand="1"/>
      </w:tblPr>
      <w:tblGrid>
        <w:gridCol w:w="830"/>
        <w:gridCol w:w="1393"/>
        <w:gridCol w:w="1098"/>
        <w:gridCol w:w="1132"/>
        <w:gridCol w:w="1120"/>
      </w:tblGrid>
      <w:tr w:rsidR="00870AB1" w:rsidRPr="008335D5" w14:paraId="3DEF3974" w14:textId="77777777" w:rsidTr="00870AB1">
        <w:trPr>
          <w:trHeight w:val="300"/>
          <w:jc w:val="center"/>
        </w:trPr>
        <w:tc>
          <w:tcPr>
            <w:tcW w:w="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C155D"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MAC</w:t>
            </w:r>
          </w:p>
        </w:tc>
        <w:tc>
          <w:tcPr>
            <w:tcW w:w="3623" w:type="dxa"/>
            <w:gridSpan w:val="3"/>
            <w:tcBorders>
              <w:top w:val="single" w:sz="4" w:space="0" w:color="auto"/>
              <w:left w:val="nil"/>
              <w:bottom w:val="single" w:sz="4" w:space="0" w:color="auto"/>
              <w:right w:val="single" w:sz="4" w:space="0" w:color="auto"/>
            </w:tcBorders>
            <w:shd w:val="clear" w:color="auto" w:fill="auto"/>
            <w:vAlign w:val="center"/>
            <w:hideMark/>
          </w:tcPr>
          <w:p w14:paraId="023C689B"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Natural Frequency</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85B149" w14:textId="77777777" w:rsidR="00870AB1" w:rsidRPr="008335D5" w:rsidRDefault="00870AB1" w:rsidP="00870AB1">
            <w:pPr>
              <w:spacing w:after="0" w:line="240" w:lineRule="auto"/>
              <w:jc w:val="center"/>
              <w:rPr>
                <w:rFonts w:eastAsia="Times New Roman" w:cs="Arial"/>
                <w:b/>
                <w:bCs/>
                <w:color w:val="000000"/>
              </w:rPr>
            </w:pPr>
            <w:r w:rsidRPr="008335D5">
              <w:rPr>
                <w:rFonts w:eastAsia="Times New Roman" w:cs="Arial"/>
                <w:b/>
                <w:bCs/>
                <w:color w:val="000000"/>
              </w:rPr>
              <w:t>Analytical Mode</w:t>
            </w:r>
          </w:p>
        </w:tc>
      </w:tr>
      <w:tr w:rsidR="00870AB1" w:rsidRPr="008335D5" w14:paraId="0276E9CB" w14:textId="77777777" w:rsidTr="00870AB1">
        <w:trPr>
          <w:trHeight w:val="600"/>
          <w:jc w:val="center"/>
        </w:trPr>
        <w:tc>
          <w:tcPr>
            <w:tcW w:w="830" w:type="dxa"/>
            <w:vMerge/>
            <w:tcBorders>
              <w:top w:val="single" w:sz="4" w:space="0" w:color="auto"/>
              <w:left w:val="single" w:sz="4" w:space="0" w:color="auto"/>
              <w:bottom w:val="single" w:sz="4" w:space="0" w:color="auto"/>
              <w:right w:val="single" w:sz="4" w:space="0" w:color="auto"/>
            </w:tcBorders>
            <w:vAlign w:val="center"/>
            <w:hideMark/>
          </w:tcPr>
          <w:p w14:paraId="1D7BF242" w14:textId="77777777" w:rsidR="00870AB1" w:rsidRPr="008335D5" w:rsidRDefault="00870AB1" w:rsidP="00870AB1">
            <w:pPr>
              <w:spacing w:after="0" w:line="240" w:lineRule="auto"/>
              <w:rPr>
                <w:rFonts w:eastAsia="Times New Roman" w:cs="Arial"/>
                <w:b/>
                <w:bCs/>
                <w:color w:val="000000"/>
              </w:rPr>
            </w:pPr>
          </w:p>
        </w:tc>
        <w:tc>
          <w:tcPr>
            <w:tcW w:w="1393" w:type="dxa"/>
            <w:tcBorders>
              <w:top w:val="nil"/>
              <w:left w:val="nil"/>
              <w:bottom w:val="single" w:sz="4" w:space="0" w:color="auto"/>
              <w:right w:val="single" w:sz="4" w:space="0" w:color="auto"/>
            </w:tcBorders>
            <w:shd w:val="clear" w:color="auto" w:fill="auto"/>
            <w:vAlign w:val="center"/>
            <w:hideMark/>
          </w:tcPr>
          <w:p w14:paraId="37097CA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Experimental [Hz]</w:t>
            </w:r>
          </w:p>
        </w:tc>
        <w:tc>
          <w:tcPr>
            <w:tcW w:w="1098" w:type="dxa"/>
            <w:tcBorders>
              <w:top w:val="nil"/>
              <w:left w:val="nil"/>
              <w:bottom w:val="single" w:sz="4" w:space="0" w:color="auto"/>
              <w:right w:val="single" w:sz="4" w:space="0" w:color="auto"/>
            </w:tcBorders>
            <w:shd w:val="clear" w:color="auto" w:fill="auto"/>
            <w:vAlign w:val="center"/>
            <w:hideMark/>
          </w:tcPr>
          <w:p w14:paraId="02001918"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Analytical [Hz]</w:t>
            </w:r>
          </w:p>
        </w:tc>
        <w:tc>
          <w:tcPr>
            <w:tcW w:w="1132" w:type="dxa"/>
            <w:tcBorders>
              <w:top w:val="nil"/>
              <w:left w:val="nil"/>
              <w:bottom w:val="single" w:sz="4" w:space="0" w:color="auto"/>
              <w:right w:val="single" w:sz="4" w:space="0" w:color="auto"/>
            </w:tcBorders>
            <w:shd w:val="clear" w:color="auto" w:fill="auto"/>
            <w:vAlign w:val="center"/>
            <w:hideMark/>
          </w:tcPr>
          <w:p w14:paraId="58CF5BF3" w14:textId="77777777" w:rsidR="00870AB1" w:rsidRPr="008335D5" w:rsidRDefault="00870AB1" w:rsidP="00870AB1">
            <w:pPr>
              <w:spacing w:after="0" w:line="240" w:lineRule="auto"/>
              <w:jc w:val="center"/>
              <w:rPr>
                <w:rFonts w:eastAsia="Times New Roman" w:cs="Arial"/>
                <w:i/>
                <w:iCs/>
                <w:color w:val="000000"/>
              </w:rPr>
            </w:pPr>
            <w:r w:rsidRPr="008335D5">
              <w:rPr>
                <w:rFonts w:eastAsia="Times New Roman" w:cs="Arial"/>
                <w:i/>
                <w:iCs/>
                <w:color w:val="000000"/>
              </w:rPr>
              <w:t>% Difference</w:t>
            </w: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260755E5" w14:textId="77777777" w:rsidR="00870AB1" w:rsidRPr="008335D5" w:rsidRDefault="00870AB1" w:rsidP="00870AB1">
            <w:pPr>
              <w:spacing w:after="0" w:line="240" w:lineRule="auto"/>
              <w:rPr>
                <w:rFonts w:eastAsia="Times New Roman" w:cs="Arial"/>
                <w:b/>
                <w:bCs/>
                <w:color w:val="000000"/>
              </w:rPr>
            </w:pPr>
          </w:p>
        </w:tc>
      </w:tr>
      <w:tr w:rsidR="00870AB1" w:rsidRPr="008335D5" w14:paraId="5C67B09E"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26F3BBA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0.9776</w:t>
            </w:r>
          </w:p>
        </w:tc>
        <w:tc>
          <w:tcPr>
            <w:tcW w:w="1393" w:type="dxa"/>
            <w:tcBorders>
              <w:top w:val="nil"/>
              <w:left w:val="nil"/>
              <w:bottom w:val="single" w:sz="4" w:space="0" w:color="auto"/>
              <w:right w:val="single" w:sz="4" w:space="0" w:color="auto"/>
            </w:tcBorders>
            <w:shd w:val="clear" w:color="auto" w:fill="auto"/>
            <w:vAlign w:val="center"/>
            <w:hideMark/>
          </w:tcPr>
          <w:p w14:paraId="6F73DF1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13.3789</w:t>
            </w:r>
          </w:p>
        </w:tc>
        <w:tc>
          <w:tcPr>
            <w:tcW w:w="1098" w:type="dxa"/>
            <w:tcBorders>
              <w:top w:val="nil"/>
              <w:left w:val="nil"/>
              <w:bottom w:val="single" w:sz="4" w:space="0" w:color="auto"/>
              <w:right w:val="single" w:sz="4" w:space="0" w:color="auto"/>
            </w:tcBorders>
            <w:shd w:val="clear" w:color="auto" w:fill="auto"/>
            <w:vAlign w:val="center"/>
            <w:hideMark/>
          </w:tcPr>
          <w:p w14:paraId="4B43A21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15.3489</w:t>
            </w:r>
          </w:p>
        </w:tc>
        <w:tc>
          <w:tcPr>
            <w:tcW w:w="1132" w:type="dxa"/>
            <w:tcBorders>
              <w:top w:val="nil"/>
              <w:left w:val="nil"/>
              <w:bottom w:val="single" w:sz="4" w:space="0" w:color="auto"/>
              <w:right w:val="single" w:sz="4" w:space="0" w:color="auto"/>
            </w:tcBorders>
            <w:shd w:val="clear" w:color="auto" w:fill="auto"/>
            <w:vAlign w:val="center"/>
            <w:hideMark/>
          </w:tcPr>
          <w:p w14:paraId="7CAE5A0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14.7245</w:t>
            </w:r>
          </w:p>
        </w:tc>
        <w:tc>
          <w:tcPr>
            <w:tcW w:w="1120" w:type="dxa"/>
            <w:tcBorders>
              <w:top w:val="nil"/>
              <w:left w:val="nil"/>
              <w:bottom w:val="single" w:sz="4" w:space="0" w:color="auto"/>
              <w:right w:val="single" w:sz="4" w:space="0" w:color="auto"/>
            </w:tcBorders>
            <w:shd w:val="clear" w:color="auto" w:fill="auto"/>
            <w:vAlign w:val="center"/>
            <w:hideMark/>
          </w:tcPr>
          <w:p w14:paraId="47C1445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w:t>
            </w:r>
          </w:p>
        </w:tc>
      </w:tr>
      <w:tr w:rsidR="00870AB1" w:rsidRPr="008335D5" w14:paraId="6E73A646"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10EF96A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0.9461</w:t>
            </w:r>
          </w:p>
        </w:tc>
        <w:tc>
          <w:tcPr>
            <w:tcW w:w="1393" w:type="dxa"/>
            <w:tcBorders>
              <w:top w:val="nil"/>
              <w:left w:val="nil"/>
              <w:bottom w:val="single" w:sz="4" w:space="0" w:color="auto"/>
              <w:right w:val="single" w:sz="4" w:space="0" w:color="auto"/>
            </w:tcBorders>
            <w:shd w:val="clear" w:color="auto" w:fill="auto"/>
            <w:vAlign w:val="center"/>
            <w:hideMark/>
          </w:tcPr>
          <w:p w14:paraId="52729AA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17.4805</w:t>
            </w:r>
          </w:p>
        </w:tc>
        <w:tc>
          <w:tcPr>
            <w:tcW w:w="1098" w:type="dxa"/>
            <w:tcBorders>
              <w:top w:val="nil"/>
              <w:left w:val="nil"/>
              <w:bottom w:val="single" w:sz="4" w:space="0" w:color="auto"/>
              <w:right w:val="single" w:sz="4" w:space="0" w:color="auto"/>
            </w:tcBorders>
            <w:shd w:val="clear" w:color="auto" w:fill="auto"/>
            <w:vAlign w:val="center"/>
            <w:hideMark/>
          </w:tcPr>
          <w:p w14:paraId="11A384F6"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16.5633</w:t>
            </w:r>
          </w:p>
        </w:tc>
        <w:tc>
          <w:tcPr>
            <w:tcW w:w="1132" w:type="dxa"/>
            <w:tcBorders>
              <w:top w:val="nil"/>
              <w:left w:val="nil"/>
              <w:bottom w:val="single" w:sz="4" w:space="0" w:color="auto"/>
              <w:right w:val="single" w:sz="4" w:space="0" w:color="auto"/>
            </w:tcBorders>
            <w:shd w:val="clear" w:color="auto" w:fill="auto"/>
            <w:vAlign w:val="center"/>
            <w:hideMark/>
          </w:tcPr>
          <w:p w14:paraId="49307CC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-5.2467</w:t>
            </w:r>
          </w:p>
        </w:tc>
        <w:tc>
          <w:tcPr>
            <w:tcW w:w="1120" w:type="dxa"/>
            <w:tcBorders>
              <w:top w:val="nil"/>
              <w:left w:val="nil"/>
              <w:bottom w:val="single" w:sz="4" w:space="0" w:color="auto"/>
              <w:right w:val="single" w:sz="4" w:space="0" w:color="auto"/>
            </w:tcBorders>
            <w:shd w:val="clear" w:color="auto" w:fill="auto"/>
            <w:vAlign w:val="center"/>
            <w:hideMark/>
          </w:tcPr>
          <w:p w14:paraId="642EB21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w:t>
            </w:r>
          </w:p>
        </w:tc>
      </w:tr>
      <w:tr w:rsidR="00870AB1" w:rsidRPr="008335D5" w14:paraId="758B9E19"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5BEBD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0.8645</w:t>
            </w:r>
          </w:p>
        </w:tc>
        <w:tc>
          <w:tcPr>
            <w:tcW w:w="1393" w:type="dxa"/>
            <w:tcBorders>
              <w:top w:val="nil"/>
              <w:left w:val="nil"/>
              <w:bottom w:val="single" w:sz="4" w:space="0" w:color="auto"/>
              <w:right w:val="single" w:sz="4" w:space="0" w:color="auto"/>
            </w:tcBorders>
            <w:shd w:val="clear" w:color="auto" w:fill="auto"/>
            <w:vAlign w:val="center"/>
            <w:hideMark/>
          </w:tcPr>
          <w:p w14:paraId="6188CF3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20.1172</w:t>
            </w:r>
          </w:p>
        </w:tc>
        <w:tc>
          <w:tcPr>
            <w:tcW w:w="1098" w:type="dxa"/>
            <w:tcBorders>
              <w:top w:val="nil"/>
              <w:left w:val="nil"/>
              <w:bottom w:val="single" w:sz="4" w:space="0" w:color="auto"/>
              <w:right w:val="single" w:sz="4" w:space="0" w:color="auto"/>
            </w:tcBorders>
            <w:shd w:val="clear" w:color="auto" w:fill="auto"/>
            <w:vAlign w:val="center"/>
            <w:hideMark/>
          </w:tcPr>
          <w:p w14:paraId="58815714"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17.7683</w:t>
            </w:r>
          </w:p>
        </w:tc>
        <w:tc>
          <w:tcPr>
            <w:tcW w:w="1132" w:type="dxa"/>
            <w:tcBorders>
              <w:top w:val="nil"/>
              <w:left w:val="nil"/>
              <w:bottom w:val="single" w:sz="4" w:space="0" w:color="auto"/>
              <w:right w:val="single" w:sz="4" w:space="0" w:color="auto"/>
            </w:tcBorders>
            <w:shd w:val="clear" w:color="auto" w:fill="auto"/>
            <w:vAlign w:val="center"/>
            <w:hideMark/>
          </w:tcPr>
          <w:p w14:paraId="74F670A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-11.6761</w:t>
            </w:r>
          </w:p>
        </w:tc>
        <w:tc>
          <w:tcPr>
            <w:tcW w:w="1120" w:type="dxa"/>
            <w:tcBorders>
              <w:top w:val="nil"/>
              <w:left w:val="nil"/>
              <w:bottom w:val="single" w:sz="4" w:space="0" w:color="auto"/>
              <w:right w:val="single" w:sz="4" w:space="0" w:color="auto"/>
            </w:tcBorders>
            <w:shd w:val="clear" w:color="auto" w:fill="auto"/>
            <w:vAlign w:val="center"/>
            <w:hideMark/>
          </w:tcPr>
          <w:p w14:paraId="2D4CC76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w:t>
            </w:r>
          </w:p>
        </w:tc>
      </w:tr>
      <w:tr w:rsidR="00870AB1" w:rsidRPr="008335D5" w14:paraId="3DF3F571"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083D2EC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0.9276</w:t>
            </w:r>
          </w:p>
        </w:tc>
        <w:tc>
          <w:tcPr>
            <w:tcW w:w="1393" w:type="dxa"/>
            <w:tcBorders>
              <w:top w:val="nil"/>
              <w:left w:val="nil"/>
              <w:bottom w:val="single" w:sz="4" w:space="0" w:color="auto"/>
              <w:right w:val="single" w:sz="4" w:space="0" w:color="auto"/>
            </w:tcBorders>
            <w:shd w:val="clear" w:color="auto" w:fill="auto"/>
            <w:vAlign w:val="center"/>
            <w:hideMark/>
          </w:tcPr>
          <w:p w14:paraId="2E3942E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23.3398</w:t>
            </w:r>
          </w:p>
        </w:tc>
        <w:tc>
          <w:tcPr>
            <w:tcW w:w="1098" w:type="dxa"/>
            <w:tcBorders>
              <w:top w:val="nil"/>
              <w:left w:val="nil"/>
              <w:bottom w:val="single" w:sz="4" w:space="0" w:color="auto"/>
              <w:right w:val="single" w:sz="4" w:space="0" w:color="auto"/>
            </w:tcBorders>
            <w:shd w:val="clear" w:color="auto" w:fill="auto"/>
            <w:vAlign w:val="center"/>
            <w:hideMark/>
          </w:tcPr>
          <w:p w14:paraId="65C9000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20.5548</w:t>
            </w:r>
          </w:p>
        </w:tc>
        <w:tc>
          <w:tcPr>
            <w:tcW w:w="1132" w:type="dxa"/>
            <w:tcBorders>
              <w:top w:val="nil"/>
              <w:left w:val="nil"/>
              <w:bottom w:val="single" w:sz="4" w:space="0" w:color="auto"/>
              <w:right w:val="single" w:sz="4" w:space="0" w:color="auto"/>
            </w:tcBorders>
            <w:shd w:val="clear" w:color="auto" w:fill="auto"/>
            <w:vAlign w:val="center"/>
            <w:hideMark/>
          </w:tcPr>
          <w:p w14:paraId="6B139B8E"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-11.9327</w:t>
            </w:r>
          </w:p>
        </w:tc>
        <w:tc>
          <w:tcPr>
            <w:tcW w:w="1120" w:type="dxa"/>
            <w:tcBorders>
              <w:top w:val="nil"/>
              <w:left w:val="nil"/>
              <w:bottom w:val="single" w:sz="4" w:space="0" w:color="auto"/>
              <w:right w:val="single" w:sz="4" w:space="0" w:color="auto"/>
            </w:tcBorders>
            <w:shd w:val="clear" w:color="auto" w:fill="auto"/>
            <w:vAlign w:val="center"/>
            <w:hideMark/>
          </w:tcPr>
          <w:p w14:paraId="6A4396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w:t>
            </w:r>
          </w:p>
        </w:tc>
      </w:tr>
      <w:tr w:rsidR="00870AB1" w:rsidRPr="008335D5" w14:paraId="4AD4DB35"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531BD5CD"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0.9363</w:t>
            </w:r>
          </w:p>
        </w:tc>
        <w:tc>
          <w:tcPr>
            <w:tcW w:w="1393" w:type="dxa"/>
            <w:tcBorders>
              <w:top w:val="nil"/>
              <w:left w:val="nil"/>
              <w:bottom w:val="single" w:sz="4" w:space="0" w:color="auto"/>
              <w:right w:val="single" w:sz="4" w:space="0" w:color="auto"/>
            </w:tcBorders>
            <w:shd w:val="clear" w:color="auto" w:fill="auto"/>
            <w:vAlign w:val="center"/>
            <w:hideMark/>
          </w:tcPr>
          <w:p w14:paraId="6DE60CEF"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28.0273</w:t>
            </w:r>
          </w:p>
        </w:tc>
        <w:tc>
          <w:tcPr>
            <w:tcW w:w="1098" w:type="dxa"/>
            <w:tcBorders>
              <w:top w:val="nil"/>
              <w:left w:val="nil"/>
              <w:bottom w:val="single" w:sz="4" w:space="0" w:color="auto"/>
              <w:right w:val="single" w:sz="4" w:space="0" w:color="auto"/>
            </w:tcBorders>
            <w:shd w:val="clear" w:color="auto" w:fill="auto"/>
            <w:vAlign w:val="center"/>
            <w:hideMark/>
          </w:tcPr>
          <w:p w14:paraId="2D8B29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25.1525</w:t>
            </w:r>
          </w:p>
        </w:tc>
        <w:tc>
          <w:tcPr>
            <w:tcW w:w="1132" w:type="dxa"/>
            <w:tcBorders>
              <w:top w:val="nil"/>
              <w:left w:val="nil"/>
              <w:bottom w:val="single" w:sz="4" w:space="0" w:color="auto"/>
              <w:right w:val="single" w:sz="4" w:space="0" w:color="auto"/>
            </w:tcBorders>
            <w:shd w:val="clear" w:color="auto" w:fill="auto"/>
            <w:vAlign w:val="center"/>
            <w:hideMark/>
          </w:tcPr>
          <w:p w14:paraId="4EC41D4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-10.2572</w:t>
            </w:r>
          </w:p>
        </w:tc>
        <w:tc>
          <w:tcPr>
            <w:tcW w:w="1120" w:type="dxa"/>
            <w:tcBorders>
              <w:top w:val="nil"/>
              <w:left w:val="nil"/>
              <w:bottom w:val="single" w:sz="4" w:space="0" w:color="auto"/>
              <w:right w:val="single" w:sz="4" w:space="0" w:color="auto"/>
            </w:tcBorders>
            <w:shd w:val="clear" w:color="auto" w:fill="auto"/>
            <w:vAlign w:val="center"/>
            <w:hideMark/>
          </w:tcPr>
          <w:p w14:paraId="54A4A18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5</w:t>
            </w:r>
          </w:p>
        </w:tc>
      </w:tr>
      <w:tr w:rsidR="00870AB1" w:rsidRPr="008335D5" w14:paraId="3C01EEC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62EA5811"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0.9816</w:t>
            </w:r>
          </w:p>
        </w:tc>
        <w:tc>
          <w:tcPr>
            <w:tcW w:w="1393" w:type="dxa"/>
            <w:tcBorders>
              <w:top w:val="nil"/>
              <w:left w:val="nil"/>
              <w:bottom w:val="single" w:sz="4" w:space="0" w:color="auto"/>
              <w:right w:val="single" w:sz="4" w:space="0" w:color="auto"/>
            </w:tcBorders>
            <w:shd w:val="clear" w:color="auto" w:fill="auto"/>
            <w:vAlign w:val="center"/>
            <w:hideMark/>
          </w:tcPr>
          <w:p w14:paraId="53417FE2"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39.1602</w:t>
            </w:r>
          </w:p>
        </w:tc>
        <w:tc>
          <w:tcPr>
            <w:tcW w:w="1098" w:type="dxa"/>
            <w:tcBorders>
              <w:top w:val="nil"/>
              <w:left w:val="nil"/>
              <w:bottom w:val="single" w:sz="4" w:space="0" w:color="auto"/>
              <w:right w:val="single" w:sz="4" w:space="0" w:color="auto"/>
            </w:tcBorders>
            <w:shd w:val="clear" w:color="auto" w:fill="auto"/>
            <w:vAlign w:val="center"/>
            <w:hideMark/>
          </w:tcPr>
          <w:p w14:paraId="12D3D6A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39.2788</w:t>
            </w:r>
          </w:p>
        </w:tc>
        <w:tc>
          <w:tcPr>
            <w:tcW w:w="1132" w:type="dxa"/>
            <w:tcBorders>
              <w:top w:val="nil"/>
              <w:left w:val="nil"/>
              <w:bottom w:val="single" w:sz="4" w:space="0" w:color="auto"/>
              <w:right w:val="single" w:sz="4" w:space="0" w:color="auto"/>
            </w:tcBorders>
            <w:shd w:val="clear" w:color="auto" w:fill="auto"/>
            <w:vAlign w:val="center"/>
            <w:hideMark/>
          </w:tcPr>
          <w:p w14:paraId="63DF4898"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0.3029</w:t>
            </w:r>
          </w:p>
        </w:tc>
        <w:tc>
          <w:tcPr>
            <w:tcW w:w="1120" w:type="dxa"/>
            <w:tcBorders>
              <w:top w:val="nil"/>
              <w:left w:val="nil"/>
              <w:bottom w:val="single" w:sz="4" w:space="0" w:color="auto"/>
              <w:right w:val="single" w:sz="4" w:space="0" w:color="auto"/>
            </w:tcBorders>
            <w:shd w:val="clear" w:color="auto" w:fill="auto"/>
            <w:vAlign w:val="center"/>
            <w:hideMark/>
          </w:tcPr>
          <w:p w14:paraId="07F0CD55"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7</w:t>
            </w:r>
          </w:p>
        </w:tc>
      </w:tr>
      <w:tr w:rsidR="00870AB1" w:rsidRPr="008335D5" w14:paraId="73B9CD40" w14:textId="77777777" w:rsidTr="00870AB1">
        <w:trPr>
          <w:trHeight w:val="300"/>
          <w:jc w:val="center"/>
        </w:trPr>
        <w:tc>
          <w:tcPr>
            <w:tcW w:w="830" w:type="dxa"/>
            <w:tcBorders>
              <w:top w:val="nil"/>
              <w:left w:val="single" w:sz="4" w:space="0" w:color="auto"/>
              <w:bottom w:val="single" w:sz="4" w:space="0" w:color="auto"/>
              <w:right w:val="single" w:sz="4" w:space="0" w:color="auto"/>
            </w:tcBorders>
            <w:shd w:val="clear" w:color="auto" w:fill="auto"/>
            <w:vAlign w:val="center"/>
            <w:hideMark/>
          </w:tcPr>
          <w:p w14:paraId="3131106C"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0.9449</w:t>
            </w:r>
          </w:p>
        </w:tc>
        <w:tc>
          <w:tcPr>
            <w:tcW w:w="1393" w:type="dxa"/>
            <w:tcBorders>
              <w:top w:val="nil"/>
              <w:left w:val="nil"/>
              <w:bottom w:val="single" w:sz="4" w:space="0" w:color="auto"/>
              <w:right w:val="single" w:sz="4" w:space="0" w:color="auto"/>
            </w:tcBorders>
            <w:shd w:val="clear" w:color="auto" w:fill="auto"/>
            <w:vAlign w:val="center"/>
            <w:hideMark/>
          </w:tcPr>
          <w:p w14:paraId="424FBC7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43.9453</w:t>
            </w:r>
          </w:p>
        </w:tc>
        <w:tc>
          <w:tcPr>
            <w:tcW w:w="1098" w:type="dxa"/>
            <w:tcBorders>
              <w:top w:val="nil"/>
              <w:left w:val="nil"/>
              <w:bottom w:val="single" w:sz="4" w:space="0" w:color="auto"/>
              <w:right w:val="single" w:sz="4" w:space="0" w:color="auto"/>
            </w:tcBorders>
            <w:shd w:val="clear" w:color="auto" w:fill="auto"/>
            <w:vAlign w:val="center"/>
            <w:hideMark/>
          </w:tcPr>
          <w:p w14:paraId="07FD70FB"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42.0301</w:t>
            </w:r>
          </w:p>
        </w:tc>
        <w:tc>
          <w:tcPr>
            <w:tcW w:w="1132" w:type="dxa"/>
            <w:tcBorders>
              <w:top w:val="nil"/>
              <w:left w:val="nil"/>
              <w:bottom w:val="single" w:sz="4" w:space="0" w:color="auto"/>
              <w:right w:val="single" w:sz="4" w:space="0" w:color="auto"/>
            </w:tcBorders>
            <w:shd w:val="clear" w:color="auto" w:fill="auto"/>
            <w:vAlign w:val="center"/>
            <w:hideMark/>
          </w:tcPr>
          <w:p w14:paraId="20E40190"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-4.3582</w:t>
            </w:r>
          </w:p>
        </w:tc>
        <w:tc>
          <w:tcPr>
            <w:tcW w:w="1120" w:type="dxa"/>
            <w:tcBorders>
              <w:top w:val="nil"/>
              <w:left w:val="nil"/>
              <w:bottom w:val="single" w:sz="4" w:space="0" w:color="auto"/>
              <w:right w:val="single" w:sz="4" w:space="0" w:color="auto"/>
            </w:tcBorders>
            <w:shd w:val="clear" w:color="auto" w:fill="auto"/>
            <w:vAlign w:val="center"/>
            <w:hideMark/>
          </w:tcPr>
          <w:p w14:paraId="661CA383" w14:textId="77777777" w:rsidR="00870AB1" w:rsidRPr="008335D5" w:rsidRDefault="00870AB1" w:rsidP="00870AB1">
            <w:pPr>
              <w:spacing w:after="0" w:line="240" w:lineRule="auto"/>
              <w:jc w:val="right"/>
              <w:rPr>
                <w:rFonts w:eastAsia="Times New Roman" w:cs="Arial"/>
                <w:color w:val="000000"/>
              </w:rPr>
            </w:pPr>
            <w:r w:rsidRPr="008335D5">
              <w:rPr>
                <w:rFonts w:eastAsia="Times New Roman" w:cs="Arial"/>
                <w:color w:val="000000"/>
              </w:rPr>
              <w:t>9</w:t>
            </w:r>
          </w:p>
        </w:tc>
      </w:tr>
    </w:tbl>
    <w:p w14:paraId="3A040956" w14:textId="77777777" w:rsidR="00870AB1" w:rsidRPr="008335D5" w:rsidRDefault="00870AB1" w:rsidP="00870AB1">
      <w:pPr>
        <w:jc w:val="center"/>
        <w:rPr>
          <w:rFonts w:cs="Arial"/>
        </w:rPr>
      </w:pPr>
    </w:p>
    <w:p w14:paraId="47E6F019" w14:textId="77777777" w:rsidR="00870AB1" w:rsidRPr="008335D5" w:rsidRDefault="00870AB1" w:rsidP="00870AB1">
      <w:pPr>
        <w:rPr>
          <w:rFonts w:cs="Arial"/>
        </w:rPr>
      </w:pPr>
    </w:p>
    <w:p w14:paraId="0195D058" w14:textId="77777777" w:rsidR="00870AB1" w:rsidRPr="008335D5" w:rsidRDefault="00870AB1" w:rsidP="00870AB1">
      <w:pPr>
        <w:rPr>
          <w:rFonts w:cs="Arial"/>
        </w:rPr>
      </w:pPr>
    </w:p>
    <w:p w14:paraId="6B666A9A" w14:textId="77777777" w:rsidR="00870AB1" w:rsidRPr="008335D5" w:rsidRDefault="00870AB1" w:rsidP="00870AB1">
      <w:pPr>
        <w:rPr>
          <w:rFonts w:cs="Arial"/>
        </w:rPr>
      </w:pPr>
    </w:p>
    <w:p w14:paraId="53147D59" w14:textId="26285BDB" w:rsidR="00E935B2" w:rsidRDefault="00E935B2">
      <w:pPr>
        <w:rPr>
          <w:rFonts w:eastAsiaTheme="majorEastAsia" w:cs="Arial"/>
          <w:b/>
          <w:bCs/>
          <w:sz w:val="28"/>
          <w:szCs w:val="28"/>
          <w:u w:val="single"/>
        </w:rPr>
      </w:pPr>
      <w:r>
        <w:rPr>
          <w:rFonts w:eastAsiaTheme="majorEastAsia" w:cs="Arial"/>
          <w:b/>
          <w:bCs/>
          <w:sz w:val="28"/>
          <w:szCs w:val="28"/>
          <w:u w:val="single"/>
        </w:rPr>
        <w:br w:type="page"/>
      </w:r>
    </w:p>
    <w:p w14:paraId="60FFAAEC" w14:textId="2E556D87" w:rsidR="00FC49F6" w:rsidRDefault="00FC49F6" w:rsidP="00FC49F6">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E-4</w:t>
      </w:r>
      <w:r w:rsidRPr="008335D5">
        <w:rPr>
          <w:rFonts w:asciiTheme="minorHAnsi" w:hAnsiTheme="minorHAnsi" w:cs="Arial"/>
        </w:rPr>
        <w:t xml:space="preserve"> – </w:t>
      </w:r>
      <w:r>
        <w:rPr>
          <w:rFonts w:asciiTheme="minorHAnsi" w:hAnsiTheme="minorHAnsi" w:cs="Arial"/>
        </w:rPr>
        <w:t>Bridge Geometry and Material Properties</w:t>
      </w:r>
    </w:p>
    <w:tbl>
      <w:tblPr>
        <w:tblW w:w="9426" w:type="dxa"/>
        <w:tblInd w:w="93" w:type="dxa"/>
        <w:tblLook w:val="04A0" w:firstRow="1" w:lastRow="0" w:firstColumn="1" w:lastColumn="0" w:noHBand="0" w:noVBand="1"/>
      </w:tblPr>
      <w:tblGrid>
        <w:gridCol w:w="4330"/>
        <w:gridCol w:w="1435"/>
        <w:gridCol w:w="2431"/>
        <w:gridCol w:w="1230"/>
      </w:tblGrid>
      <w:tr w:rsidR="00FC49F6" w:rsidRPr="00FC49F6" w14:paraId="042E55F2" w14:textId="77777777" w:rsidTr="0089623E">
        <w:trPr>
          <w:trHeight w:val="300"/>
        </w:trPr>
        <w:tc>
          <w:tcPr>
            <w:tcW w:w="4330" w:type="dxa"/>
            <w:tcBorders>
              <w:top w:val="nil"/>
              <w:left w:val="nil"/>
              <w:bottom w:val="nil"/>
              <w:right w:val="nil"/>
            </w:tcBorders>
            <w:shd w:val="clear" w:color="auto" w:fill="auto"/>
            <w:noWrap/>
            <w:vAlign w:val="bottom"/>
            <w:hideMark/>
          </w:tcPr>
          <w:p w14:paraId="44D8507A" w14:textId="77777777" w:rsidR="00FC49F6" w:rsidRPr="00FC49F6" w:rsidRDefault="00FC49F6" w:rsidP="00FC49F6">
            <w:pPr>
              <w:spacing w:after="0" w:line="240" w:lineRule="auto"/>
              <w:rPr>
                <w:rFonts w:ascii="Calibri" w:eastAsia="Times New Roman" w:hAnsi="Calibri" w:cs="Times New Roman"/>
                <w:color w:val="000000"/>
              </w:rPr>
            </w:pPr>
          </w:p>
        </w:tc>
        <w:tc>
          <w:tcPr>
            <w:tcW w:w="1435" w:type="dxa"/>
            <w:tcBorders>
              <w:top w:val="nil"/>
              <w:left w:val="nil"/>
              <w:bottom w:val="nil"/>
              <w:right w:val="nil"/>
            </w:tcBorders>
            <w:shd w:val="clear" w:color="auto" w:fill="auto"/>
            <w:noWrap/>
            <w:vAlign w:val="bottom"/>
            <w:hideMark/>
          </w:tcPr>
          <w:p w14:paraId="399440C5" w14:textId="77777777" w:rsidR="00FC49F6" w:rsidRPr="00FC49F6" w:rsidRDefault="00FC49F6" w:rsidP="00FC49F6">
            <w:pPr>
              <w:spacing w:after="0" w:line="240" w:lineRule="auto"/>
              <w:jc w:val="right"/>
              <w:rPr>
                <w:rFonts w:ascii="Calibri" w:eastAsia="Times New Roman" w:hAnsi="Calibri" w:cs="Times New Roman"/>
                <w:color w:val="000000"/>
              </w:rPr>
            </w:pPr>
            <w:proofErr w:type="spellStart"/>
            <w:r w:rsidRPr="00FC49F6">
              <w:rPr>
                <w:rFonts w:ascii="Calibri" w:eastAsia="Times New Roman" w:hAnsi="Calibri" w:cs="Times New Roman"/>
                <w:color w:val="000000"/>
              </w:rPr>
              <w:t>Int</w:t>
            </w:r>
            <w:proofErr w:type="spellEnd"/>
            <w:r w:rsidRPr="00FC49F6">
              <w:rPr>
                <w:rFonts w:ascii="Calibri" w:eastAsia="Times New Roman" w:hAnsi="Calibri" w:cs="Times New Roman"/>
                <w:color w:val="000000"/>
              </w:rPr>
              <w:t>/Ext</w:t>
            </w:r>
          </w:p>
        </w:tc>
        <w:tc>
          <w:tcPr>
            <w:tcW w:w="2431" w:type="dxa"/>
            <w:tcBorders>
              <w:top w:val="nil"/>
              <w:left w:val="nil"/>
              <w:bottom w:val="nil"/>
              <w:right w:val="nil"/>
            </w:tcBorders>
            <w:shd w:val="clear" w:color="auto" w:fill="auto"/>
            <w:noWrap/>
            <w:vAlign w:val="bottom"/>
            <w:hideMark/>
          </w:tcPr>
          <w:p w14:paraId="0785A75A" w14:textId="299DA175" w:rsidR="00FC49F6" w:rsidRPr="00FC49F6" w:rsidRDefault="0089623E" w:rsidP="0089623E">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Notes</w:t>
            </w:r>
          </w:p>
        </w:tc>
        <w:tc>
          <w:tcPr>
            <w:tcW w:w="1230" w:type="dxa"/>
            <w:tcBorders>
              <w:top w:val="nil"/>
              <w:left w:val="nil"/>
              <w:bottom w:val="nil"/>
              <w:right w:val="nil"/>
            </w:tcBorders>
            <w:shd w:val="clear" w:color="auto" w:fill="auto"/>
            <w:noWrap/>
            <w:vAlign w:val="bottom"/>
            <w:hideMark/>
          </w:tcPr>
          <w:p w14:paraId="2D71DCBF" w14:textId="77777777" w:rsidR="00FC49F6" w:rsidRPr="00FC49F6" w:rsidRDefault="00FC49F6" w:rsidP="00FC49F6">
            <w:pPr>
              <w:spacing w:after="0" w:line="240" w:lineRule="auto"/>
              <w:rPr>
                <w:rFonts w:ascii="Calibri" w:eastAsia="Times New Roman" w:hAnsi="Calibri" w:cs="Times New Roman"/>
                <w:color w:val="000000"/>
              </w:rPr>
            </w:pPr>
          </w:p>
        </w:tc>
      </w:tr>
      <w:tr w:rsidR="00FC49F6" w:rsidRPr="00FC49F6" w14:paraId="2103B547" w14:textId="77777777" w:rsidTr="0089623E">
        <w:trPr>
          <w:trHeight w:val="300"/>
        </w:trPr>
        <w:tc>
          <w:tcPr>
            <w:tcW w:w="5765" w:type="dxa"/>
            <w:gridSpan w:val="2"/>
            <w:tcBorders>
              <w:top w:val="nil"/>
              <w:left w:val="nil"/>
              <w:bottom w:val="nil"/>
              <w:right w:val="nil"/>
            </w:tcBorders>
            <w:shd w:val="clear" w:color="auto" w:fill="auto"/>
            <w:noWrap/>
            <w:vAlign w:val="bottom"/>
            <w:hideMark/>
          </w:tcPr>
          <w:p w14:paraId="00A3CE21" w14:textId="77777777" w:rsidR="00FC49F6" w:rsidRPr="00FC49F6" w:rsidRDefault="00FC49F6"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Material Properties</w:t>
            </w:r>
          </w:p>
        </w:tc>
        <w:tc>
          <w:tcPr>
            <w:tcW w:w="2431" w:type="dxa"/>
            <w:tcBorders>
              <w:top w:val="nil"/>
              <w:left w:val="nil"/>
              <w:bottom w:val="nil"/>
              <w:right w:val="nil"/>
            </w:tcBorders>
            <w:shd w:val="clear" w:color="auto" w:fill="auto"/>
            <w:noWrap/>
            <w:vAlign w:val="bottom"/>
            <w:hideMark/>
          </w:tcPr>
          <w:p w14:paraId="272777B8" w14:textId="77777777" w:rsidR="00FC49F6" w:rsidRPr="00FC49F6" w:rsidRDefault="00FC49F6"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30289C5F" w14:textId="77777777" w:rsidR="00FC49F6" w:rsidRPr="00FC49F6" w:rsidRDefault="00FC49F6" w:rsidP="00FC49F6">
            <w:pPr>
              <w:spacing w:after="0" w:line="240" w:lineRule="auto"/>
              <w:rPr>
                <w:rFonts w:ascii="Calibri" w:eastAsia="Times New Roman" w:hAnsi="Calibri" w:cs="Times New Roman"/>
                <w:color w:val="000000"/>
              </w:rPr>
            </w:pPr>
          </w:p>
        </w:tc>
      </w:tr>
      <w:tr w:rsidR="00FC49F6" w:rsidRPr="00FC49F6" w14:paraId="4A085F30" w14:textId="77777777" w:rsidTr="0089623E">
        <w:trPr>
          <w:trHeight w:val="300"/>
        </w:trPr>
        <w:tc>
          <w:tcPr>
            <w:tcW w:w="4330" w:type="dxa"/>
            <w:tcBorders>
              <w:top w:val="nil"/>
              <w:left w:val="nil"/>
              <w:bottom w:val="nil"/>
              <w:right w:val="nil"/>
            </w:tcBorders>
            <w:shd w:val="clear" w:color="auto" w:fill="auto"/>
            <w:noWrap/>
            <w:vAlign w:val="bottom"/>
            <w:hideMark/>
          </w:tcPr>
          <w:p w14:paraId="264E2EF0" w14:textId="77777777" w:rsidR="00FC49F6" w:rsidRPr="00FC49F6" w:rsidRDefault="00FC4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Steel </w:t>
            </w:r>
            <w:proofErr w:type="spellStart"/>
            <w:r w:rsidRPr="00FC49F6">
              <w:rPr>
                <w:rFonts w:ascii="Calibri" w:eastAsia="Times New Roman" w:hAnsi="Calibri" w:cs="Times New Roman"/>
                <w:color w:val="000000"/>
              </w:rPr>
              <w:t>Fy</w:t>
            </w:r>
            <w:proofErr w:type="spellEnd"/>
            <w:r w:rsidRPr="00FC49F6">
              <w:rPr>
                <w:rFonts w:ascii="Calibri" w:eastAsia="Times New Roman" w:hAnsi="Calibri" w:cs="Times New Roman"/>
                <w:color w:val="000000"/>
              </w:rPr>
              <w:t xml:space="preserve"> (psi)</w:t>
            </w:r>
          </w:p>
        </w:tc>
        <w:tc>
          <w:tcPr>
            <w:tcW w:w="1435" w:type="dxa"/>
            <w:tcBorders>
              <w:top w:val="nil"/>
              <w:left w:val="nil"/>
              <w:bottom w:val="nil"/>
              <w:right w:val="nil"/>
            </w:tcBorders>
            <w:shd w:val="clear" w:color="auto" w:fill="auto"/>
            <w:noWrap/>
            <w:vAlign w:val="bottom"/>
            <w:hideMark/>
          </w:tcPr>
          <w:p w14:paraId="206B699F" w14:textId="77777777" w:rsidR="00FC49F6" w:rsidRPr="00FC49F6" w:rsidRDefault="00FC49F6"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30000</w:t>
            </w:r>
          </w:p>
        </w:tc>
        <w:tc>
          <w:tcPr>
            <w:tcW w:w="2431" w:type="dxa"/>
            <w:tcBorders>
              <w:top w:val="nil"/>
              <w:left w:val="nil"/>
              <w:bottom w:val="nil"/>
              <w:right w:val="nil"/>
            </w:tcBorders>
            <w:shd w:val="clear" w:color="auto" w:fill="auto"/>
            <w:noWrap/>
            <w:vAlign w:val="bottom"/>
            <w:hideMark/>
          </w:tcPr>
          <w:p w14:paraId="53BFABF9" w14:textId="1F47BCE1" w:rsidR="00FC49F6" w:rsidRPr="00FC49F6" w:rsidRDefault="0089623E" w:rsidP="0089623E">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c>
          <w:tcPr>
            <w:tcW w:w="1230" w:type="dxa"/>
            <w:tcBorders>
              <w:top w:val="nil"/>
              <w:left w:val="nil"/>
              <w:bottom w:val="nil"/>
              <w:right w:val="nil"/>
            </w:tcBorders>
            <w:shd w:val="clear" w:color="auto" w:fill="auto"/>
            <w:noWrap/>
            <w:vAlign w:val="bottom"/>
            <w:hideMark/>
          </w:tcPr>
          <w:p w14:paraId="7B356248" w14:textId="77777777" w:rsidR="00FC49F6" w:rsidRPr="00FC49F6" w:rsidRDefault="00FC49F6" w:rsidP="00FC49F6">
            <w:pPr>
              <w:spacing w:after="0" w:line="240" w:lineRule="auto"/>
              <w:rPr>
                <w:rFonts w:ascii="Calibri" w:eastAsia="Times New Roman" w:hAnsi="Calibri" w:cs="Times New Roman"/>
                <w:color w:val="000000"/>
              </w:rPr>
            </w:pPr>
          </w:p>
        </w:tc>
      </w:tr>
      <w:tr w:rsidR="0089623E" w:rsidRPr="00FC49F6" w14:paraId="1FCC65A2" w14:textId="77777777" w:rsidTr="0089623E">
        <w:trPr>
          <w:trHeight w:val="300"/>
        </w:trPr>
        <w:tc>
          <w:tcPr>
            <w:tcW w:w="4330" w:type="dxa"/>
            <w:tcBorders>
              <w:top w:val="nil"/>
              <w:left w:val="nil"/>
              <w:bottom w:val="nil"/>
              <w:right w:val="nil"/>
            </w:tcBorders>
            <w:shd w:val="clear" w:color="auto" w:fill="auto"/>
            <w:noWrap/>
            <w:vAlign w:val="bottom"/>
            <w:hideMark/>
          </w:tcPr>
          <w:p w14:paraId="3E389805"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Concrete </w:t>
            </w:r>
            <w:proofErr w:type="spellStart"/>
            <w:r w:rsidRPr="00FC49F6">
              <w:rPr>
                <w:rFonts w:ascii="Calibri" w:eastAsia="Times New Roman" w:hAnsi="Calibri" w:cs="Times New Roman"/>
                <w:color w:val="000000"/>
              </w:rPr>
              <w:t>f'c</w:t>
            </w:r>
            <w:proofErr w:type="spellEnd"/>
            <w:r w:rsidRPr="00FC49F6">
              <w:rPr>
                <w:rFonts w:ascii="Calibri" w:eastAsia="Times New Roman" w:hAnsi="Calibri" w:cs="Times New Roman"/>
                <w:color w:val="000000"/>
              </w:rPr>
              <w:t xml:space="preserve"> (psi)</w:t>
            </w:r>
          </w:p>
        </w:tc>
        <w:tc>
          <w:tcPr>
            <w:tcW w:w="1435" w:type="dxa"/>
            <w:tcBorders>
              <w:top w:val="nil"/>
              <w:left w:val="nil"/>
              <w:bottom w:val="nil"/>
              <w:right w:val="nil"/>
            </w:tcBorders>
            <w:shd w:val="clear" w:color="auto" w:fill="auto"/>
            <w:noWrap/>
            <w:vAlign w:val="bottom"/>
            <w:hideMark/>
          </w:tcPr>
          <w:p w14:paraId="1C2CBAA8"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2500</w:t>
            </w:r>
          </w:p>
        </w:tc>
        <w:tc>
          <w:tcPr>
            <w:tcW w:w="2431" w:type="dxa"/>
            <w:tcBorders>
              <w:top w:val="nil"/>
              <w:left w:val="nil"/>
              <w:bottom w:val="nil"/>
              <w:right w:val="nil"/>
            </w:tcBorders>
            <w:shd w:val="clear" w:color="auto" w:fill="auto"/>
            <w:noWrap/>
            <w:vAlign w:val="bottom"/>
            <w:hideMark/>
          </w:tcPr>
          <w:p w14:paraId="7B017367" w14:textId="48CE0810" w:rsidR="0089623E" w:rsidRPr="00FC49F6" w:rsidRDefault="0089623E" w:rsidP="0089623E">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Per AASHTO suggestion</w:t>
            </w:r>
          </w:p>
        </w:tc>
        <w:tc>
          <w:tcPr>
            <w:tcW w:w="1230" w:type="dxa"/>
            <w:tcBorders>
              <w:top w:val="nil"/>
              <w:left w:val="nil"/>
              <w:bottom w:val="nil"/>
              <w:right w:val="nil"/>
            </w:tcBorders>
            <w:shd w:val="clear" w:color="auto" w:fill="auto"/>
            <w:noWrap/>
            <w:vAlign w:val="bottom"/>
            <w:hideMark/>
          </w:tcPr>
          <w:p w14:paraId="01B5355A"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6FA4F965" w14:textId="77777777" w:rsidTr="0089623E">
        <w:trPr>
          <w:trHeight w:val="300"/>
        </w:trPr>
        <w:tc>
          <w:tcPr>
            <w:tcW w:w="4330" w:type="dxa"/>
            <w:tcBorders>
              <w:top w:val="nil"/>
              <w:left w:val="nil"/>
              <w:bottom w:val="nil"/>
              <w:right w:val="nil"/>
            </w:tcBorders>
            <w:shd w:val="clear" w:color="auto" w:fill="auto"/>
            <w:noWrap/>
            <w:vAlign w:val="bottom"/>
            <w:hideMark/>
          </w:tcPr>
          <w:p w14:paraId="7F63CA92"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Concrete Modulus (psi)</w:t>
            </w:r>
          </w:p>
        </w:tc>
        <w:tc>
          <w:tcPr>
            <w:tcW w:w="1435" w:type="dxa"/>
            <w:tcBorders>
              <w:top w:val="nil"/>
              <w:left w:val="nil"/>
              <w:bottom w:val="nil"/>
              <w:right w:val="nil"/>
            </w:tcBorders>
            <w:shd w:val="clear" w:color="auto" w:fill="auto"/>
            <w:noWrap/>
            <w:vAlign w:val="bottom"/>
            <w:hideMark/>
          </w:tcPr>
          <w:p w14:paraId="325F4843"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2850000</w:t>
            </w:r>
          </w:p>
        </w:tc>
        <w:tc>
          <w:tcPr>
            <w:tcW w:w="2431" w:type="dxa"/>
            <w:tcBorders>
              <w:top w:val="nil"/>
              <w:left w:val="nil"/>
              <w:bottom w:val="nil"/>
              <w:right w:val="nil"/>
            </w:tcBorders>
            <w:shd w:val="clear" w:color="auto" w:fill="auto"/>
            <w:noWrap/>
            <w:vAlign w:val="bottom"/>
            <w:hideMark/>
          </w:tcPr>
          <w:p w14:paraId="0C640A89"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74F4D53A"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497BAA84" w14:textId="77777777" w:rsidTr="0089623E">
        <w:trPr>
          <w:trHeight w:val="345"/>
        </w:trPr>
        <w:tc>
          <w:tcPr>
            <w:tcW w:w="4330" w:type="dxa"/>
            <w:tcBorders>
              <w:top w:val="nil"/>
              <w:left w:val="nil"/>
              <w:bottom w:val="nil"/>
              <w:right w:val="nil"/>
            </w:tcBorders>
            <w:shd w:val="clear" w:color="auto" w:fill="auto"/>
            <w:noWrap/>
            <w:vAlign w:val="bottom"/>
            <w:hideMark/>
          </w:tcPr>
          <w:p w14:paraId="2700841D"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Concrete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/in</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1435" w:type="dxa"/>
            <w:tcBorders>
              <w:top w:val="nil"/>
              <w:left w:val="nil"/>
              <w:bottom w:val="nil"/>
              <w:right w:val="nil"/>
            </w:tcBorders>
            <w:shd w:val="clear" w:color="auto" w:fill="auto"/>
            <w:noWrap/>
            <w:vAlign w:val="bottom"/>
            <w:hideMark/>
          </w:tcPr>
          <w:p w14:paraId="59D92014"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0.08680556</w:t>
            </w:r>
          </w:p>
        </w:tc>
        <w:tc>
          <w:tcPr>
            <w:tcW w:w="2431" w:type="dxa"/>
            <w:tcBorders>
              <w:top w:val="nil"/>
              <w:left w:val="nil"/>
              <w:bottom w:val="nil"/>
              <w:right w:val="nil"/>
            </w:tcBorders>
            <w:shd w:val="clear" w:color="auto" w:fill="auto"/>
            <w:noWrap/>
            <w:vAlign w:val="bottom"/>
            <w:hideMark/>
          </w:tcPr>
          <w:p w14:paraId="79B08D68"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052DCF70"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6947C2C3" w14:textId="77777777" w:rsidTr="0089623E">
        <w:trPr>
          <w:trHeight w:val="345"/>
        </w:trPr>
        <w:tc>
          <w:tcPr>
            <w:tcW w:w="4330" w:type="dxa"/>
            <w:tcBorders>
              <w:top w:val="nil"/>
              <w:left w:val="nil"/>
              <w:bottom w:val="nil"/>
              <w:right w:val="nil"/>
            </w:tcBorders>
            <w:shd w:val="clear" w:color="auto" w:fill="auto"/>
            <w:noWrap/>
            <w:vAlign w:val="bottom"/>
            <w:hideMark/>
          </w:tcPr>
          <w:p w14:paraId="284977F3"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Weight of Steel (</w:t>
            </w:r>
            <w:proofErr w:type="spellStart"/>
            <w:r w:rsidRPr="00FC49F6">
              <w:rPr>
                <w:rFonts w:ascii="Calibri" w:eastAsia="Times New Roman" w:hAnsi="Calibri" w:cs="Times New Roman"/>
                <w:color w:val="000000"/>
              </w:rPr>
              <w:t>lb</w:t>
            </w:r>
            <w:proofErr w:type="spellEnd"/>
            <w:r w:rsidRPr="00FC49F6">
              <w:rPr>
                <w:rFonts w:ascii="Calibri" w:eastAsia="Times New Roman" w:hAnsi="Calibri" w:cs="Times New Roman"/>
                <w:color w:val="000000"/>
              </w:rPr>
              <w:t>/ft</w:t>
            </w:r>
            <w:r w:rsidRPr="00FC49F6">
              <w:rPr>
                <w:rFonts w:ascii="Calibri" w:eastAsia="Times New Roman" w:hAnsi="Calibri" w:cs="Times New Roman"/>
                <w:color w:val="000000"/>
                <w:vertAlign w:val="superscript"/>
              </w:rPr>
              <w:t>3</w:t>
            </w:r>
            <w:r w:rsidRPr="00FC49F6">
              <w:rPr>
                <w:rFonts w:ascii="Calibri" w:eastAsia="Times New Roman" w:hAnsi="Calibri" w:cs="Times New Roman"/>
                <w:color w:val="000000"/>
              </w:rPr>
              <w:t>)</w:t>
            </w:r>
          </w:p>
        </w:tc>
        <w:tc>
          <w:tcPr>
            <w:tcW w:w="1435" w:type="dxa"/>
            <w:tcBorders>
              <w:top w:val="nil"/>
              <w:left w:val="nil"/>
              <w:bottom w:val="nil"/>
              <w:right w:val="nil"/>
            </w:tcBorders>
            <w:shd w:val="clear" w:color="auto" w:fill="auto"/>
            <w:noWrap/>
            <w:vAlign w:val="bottom"/>
            <w:hideMark/>
          </w:tcPr>
          <w:p w14:paraId="258B71A2"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490</w:t>
            </w:r>
          </w:p>
        </w:tc>
        <w:tc>
          <w:tcPr>
            <w:tcW w:w="2431" w:type="dxa"/>
            <w:tcBorders>
              <w:top w:val="nil"/>
              <w:left w:val="nil"/>
              <w:bottom w:val="nil"/>
              <w:right w:val="nil"/>
            </w:tcBorders>
            <w:shd w:val="clear" w:color="auto" w:fill="auto"/>
            <w:noWrap/>
            <w:vAlign w:val="bottom"/>
            <w:hideMark/>
          </w:tcPr>
          <w:p w14:paraId="71930AD9"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31140D1C"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17372995" w14:textId="77777777" w:rsidTr="0089623E">
        <w:trPr>
          <w:trHeight w:val="300"/>
        </w:trPr>
        <w:tc>
          <w:tcPr>
            <w:tcW w:w="5765" w:type="dxa"/>
            <w:gridSpan w:val="2"/>
            <w:tcBorders>
              <w:top w:val="nil"/>
              <w:left w:val="nil"/>
              <w:bottom w:val="nil"/>
              <w:right w:val="nil"/>
            </w:tcBorders>
            <w:shd w:val="clear" w:color="auto" w:fill="auto"/>
            <w:noWrap/>
            <w:vAlign w:val="bottom"/>
            <w:hideMark/>
          </w:tcPr>
          <w:p w14:paraId="010799A5" w14:textId="77777777" w:rsidR="0089623E" w:rsidRPr="00FC49F6" w:rsidRDefault="0089623E"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Beam Cross Section</w:t>
            </w:r>
          </w:p>
        </w:tc>
        <w:tc>
          <w:tcPr>
            <w:tcW w:w="2431" w:type="dxa"/>
            <w:tcBorders>
              <w:top w:val="nil"/>
              <w:left w:val="nil"/>
              <w:bottom w:val="nil"/>
              <w:right w:val="nil"/>
            </w:tcBorders>
            <w:shd w:val="clear" w:color="auto" w:fill="auto"/>
            <w:noWrap/>
            <w:vAlign w:val="bottom"/>
            <w:hideMark/>
          </w:tcPr>
          <w:p w14:paraId="1B9E0A83"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19060694"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0436ABF7" w14:textId="77777777" w:rsidTr="0089623E">
        <w:trPr>
          <w:trHeight w:val="300"/>
        </w:trPr>
        <w:tc>
          <w:tcPr>
            <w:tcW w:w="4330" w:type="dxa"/>
            <w:tcBorders>
              <w:top w:val="nil"/>
              <w:left w:val="nil"/>
              <w:bottom w:val="nil"/>
              <w:right w:val="nil"/>
            </w:tcBorders>
            <w:shd w:val="clear" w:color="auto" w:fill="auto"/>
            <w:noWrap/>
            <w:vAlign w:val="bottom"/>
            <w:hideMark/>
          </w:tcPr>
          <w:p w14:paraId="3A42F1BD"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Offset* (in.)</w:t>
            </w:r>
          </w:p>
        </w:tc>
        <w:tc>
          <w:tcPr>
            <w:tcW w:w="1435" w:type="dxa"/>
            <w:tcBorders>
              <w:top w:val="nil"/>
              <w:left w:val="nil"/>
              <w:bottom w:val="nil"/>
              <w:right w:val="nil"/>
            </w:tcBorders>
            <w:shd w:val="clear" w:color="auto" w:fill="auto"/>
            <w:noWrap/>
            <w:vAlign w:val="bottom"/>
            <w:hideMark/>
          </w:tcPr>
          <w:p w14:paraId="3540AF1F"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-4.7</w:t>
            </w:r>
          </w:p>
        </w:tc>
        <w:tc>
          <w:tcPr>
            <w:tcW w:w="2431" w:type="dxa"/>
            <w:tcBorders>
              <w:top w:val="nil"/>
              <w:left w:val="nil"/>
              <w:bottom w:val="nil"/>
              <w:right w:val="nil"/>
            </w:tcBorders>
            <w:shd w:val="clear" w:color="auto" w:fill="auto"/>
            <w:noWrap/>
            <w:vAlign w:val="bottom"/>
            <w:hideMark/>
          </w:tcPr>
          <w:p w14:paraId="0D8B1720"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2C02D874"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3D08F163" w14:textId="77777777" w:rsidTr="0089623E">
        <w:trPr>
          <w:trHeight w:val="300"/>
        </w:trPr>
        <w:tc>
          <w:tcPr>
            <w:tcW w:w="4330" w:type="dxa"/>
            <w:tcBorders>
              <w:top w:val="nil"/>
              <w:left w:val="nil"/>
              <w:bottom w:val="nil"/>
              <w:right w:val="nil"/>
            </w:tcBorders>
            <w:shd w:val="clear" w:color="auto" w:fill="auto"/>
            <w:noWrap/>
            <w:vAlign w:val="bottom"/>
            <w:hideMark/>
          </w:tcPr>
          <w:p w14:paraId="406FE3B2"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Deck thickness (in.)</w:t>
            </w:r>
          </w:p>
        </w:tc>
        <w:tc>
          <w:tcPr>
            <w:tcW w:w="1435" w:type="dxa"/>
            <w:tcBorders>
              <w:top w:val="nil"/>
              <w:left w:val="nil"/>
              <w:bottom w:val="nil"/>
              <w:right w:val="nil"/>
            </w:tcBorders>
            <w:shd w:val="clear" w:color="auto" w:fill="auto"/>
            <w:noWrap/>
            <w:vAlign w:val="bottom"/>
            <w:hideMark/>
          </w:tcPr>
          <w:p w14:paraId="1F7EE9A6"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9</w:t>
            </w:r>
          </w:p>
        </w:tc>
        <w:tc>
          <w:tcPr>
            <w:tcW w:w="2431" w:type="dxa"/>
            <w:tcBorders>
              <w:top w:val="nil"/>
              <w:left w:val="nil"/>
              <w:bottom w:val="nil"/>
              <w:right w:val="nil"/>
            </w:tcBorders>
            <w:shd w:val="clear" w:color="auto" w:fill="auto"/>
            <w:noWrap/>
            <w:vAlign w:val="bottom"/>
            <w:hideMark/>
          </w:tcPr>
          <w:p w14:paraId="62D651CE"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530D3722"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6B7C2A20" w14:textId="77777777" w:rsidTr="0089623E">
        <w:trPr>
          <w:trHeight w:val="300"/>
        </w:trPr>
        <w:tc>
          <w:tcPr>
            <w:tcW w:w="4330" w:type="dxa"/>
            <w:tcBorders>
              <w:top w:val="nil"/>
              <w:left w:val="nil"/>
              <w:bottom w:val="nil"/>
              <w:right w:val="nil"/>
            </w:tcBorders>
            <w:shd w:val="clear" w:color="auto" w:fill="auto"/>
            <w:noWrap/>
            <w:vAlign w:val="bottom"/>
            <w:hideMark/>
          </w:tcPr>
          <w:p w14:paraId="1B213B3C"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Effective width (in.)</w:t>
            </w:r>
          </w:p>
        </w:tc>
        <w:tc>
          <w:tcPr>
            <w:tcW w:w="1435" w:type="dxa"/>
            <w:tcBorders>
              <w:top w:val="nil"/>
              <w:left w:val="nil"/>
              <w:bottom w:val="nil"/>
              <w:right w:val="nil"/>
            </w:tcBorders>
            <w:shd w:val="clear" w:color="auto" w:fill="auto"/>
            <w:noWrap/>
            <w:vAlign w:val="bottom"/>
            <w:hideMark/>
          </w:tcPr>
          <w:p w14:paraId="64EA1F39"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48/41</w:t>
            </w:r>
          </w:p>
        </w:tc>
        <w:tc>
          <w:tcPr>
            <w:tcW w:w="2431" w:type="dxa"/>
            <w:tcBorders>
              <w:top w:val="nil"/>
              <w:left w:val="nil"/>
              <w:bottom w:val="nil"/>
              <w:right w:val="nil"/>
            </w:tcBorders>
            <w:shd w:val="clear" w:color="auto" w:fill="auto"/>
            <w:noWrap/>
            <w:vAlign w:val="bottom"/>
            <w:hideMark/>
          </w:tcPr>
          <w:p w14:paraId="04BCB0EB"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55DBC75D"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5111DF7B" w14:textId="77777777" w:rsidTr="0089623E">
        <w:trPr>
          <w:trHeight w:val="300"/>
        </w:trPr>
        <w:tc>
          <w:tcPr>
            <w:tcW w:w="4330" w:type="dxa"/>
            <w:tcBorders>
              <w:top w:val="nil"/>
              <w:left w:val="nil"/>
              <w:bottom w:val="nil"/>
              <w:right w:val="nil"/>
            </w:tcBorders>
            <w:shd w:val="clear" w:color="auto" w:fill="auto"/>
            <w:noWrap/>
            <w:vAlign w:val="bottom"/>
            <w:hideMark/>
          </w:tcPr>
          <w:p w14:paraId="15690AAF"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thickness (in.)</w:t>
            </w:r>
          </w:p>
        </w:tc>
        <w:tc>
          <w:tcPr>
            <w:tcW w:w="1435" w:type="dxa"/>
            <w:tcBorders>
              <w:top w:val="nil"/>
              <w:left w:val="nil"/>
              <w:bottom w:val="nil"/>
              <w:right w:val="nil"/>
            </w:tcBorders>
            <w:shd w:val="clear" w:color="auto" w:fill="auto"/>
            <w:noWrap/>
            <w:vAlign w:val="bottom"/>
            <w:hideMark/>
          </w:tcPr>
          <w:p w14:paraId="79CB9531"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0.67</w:t>
            </w:r>
          </w:p>
        </w:tc>
        <w:tc>
          <w:tcPr>
            <w:tcW w:w="2431" w:type="dxa"/>
            <w:tcBorders>
              <w:top w:val="nil"/>
              <w:left w:val="nil"/>
              <w:bottom w:val="nil"/>
              <w:right w:val="nil"/>
            </w:tcBorders>
            <w:shd w:val="clear" w:color="auto" w:fill="auto"/>
            <w:noWrap/>
            <w:vAlign w:val="bottom"/>
            <w:hideMark/>
          </w:tcPr>
          <w:p w14:paraId="12276CCB"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0D85621E"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64094F05" w14:textId="77777777" w:rsidTr="0089623E">
        <w:trPr>
          <w:trHeight w:val="300"/>
        </w:trPr>
        <w:tc>
          <w:tcPr>
            <w:tcW w:w="4330" w:type="dxa"/>
            <w:tcBorders>
              <w:top w:val="nil"/>
              <w:left w:val="nil"/>
              <w:bottom w:val="nil"/>
              <w:right w:val="nil"/>
            </w:tcBorders>
            <w:shd w:val="clear" w:color="auto" w:fill="auto"/>
            <w:noWrap/>
            <w:vAlign w:val="bottom"/>
            <w:hideMark/>
          </w:tcPr>
          <w:p w14:paraId="35B74F92"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Flange width (in.)</w:t>
            </w:r>
          </w:p>
        </w:tc>
        <w:tc>
          <w:tcPr>
            <w:tcW w:w="1435" w:type="dxa"/>
            <w:tcBorders>
              <w:top w:val="nil"/>
              <w:left w:val="nil"/>
              <w:bottom w:val="nil"/>
              <w:right w:val="nil"/>
            </w:tcBorders>
            <w:shd w:val="clear" w:color="auto" w:fill="auto"/>
            <w:noWrap/>
            <w:vAlign w:val="bottom"/>
            <w:hideMark/>
          </w:tcPr>
          <w:p w14:paraId="54745E5E"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10.5</w:t>
            </w:r>
          </w:p>
        </w:tc>
        <w:tc>
          <w:tcPr>
            <w:tcW w:w="2431" w:type="dxa"/>
            <w:tcBorders>
              <w:top w:val="nil"/>
              <w:left w:val="nil"/>
              <w:bottom w:val="nil"/>
              <w:right w:val="nil"/>
            </w:tcBorders>
            <w:shd w:val="clear" w:color="auto" w:fill="auto"/>
            <w:noWrap/>
            <w:vAlign w:val="bottom"/>
            <w:hideMark/>
          </w:tcPr>
          <w:p w14:paraId="0F551D2F"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4F4D502B"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0714E6C8" w14:textId="77777777" w:rsidTr="0089623E">
        <w:trPr>
          <w:trHeight w:val="300"/>
        </w:trPr>
        <w:tc>
          <w:tcPr>
            <w:tcW w:w="4330" w:type="dxa"/>
            <w:tcBorders>
              <w:top w:val="nil"/>
              <w:left w:val="nil"/>
              <w:bottom w:val="nil"/>
              <w:right w:val="nil"/>
            </w:tcBorders>
            <w:shd w:val="clear" w:color="auto" w:fill="auto"/>
            <w:noWrap/>
            <w:vAlign w:val="bottom"/>
            <w:hideMark/>
          </w:tcPr>
          <w:p w14:paraId="54296502"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thickness (in.)</w:t>
            </w:r>
          </w:p>
        </w:tc>
        <w:tc>
          <w:tcPr>
            <w:tcW w:w="1435" w:type="dxa"/>
            <w:tcBorders>
              <w:top w:val="nil"/>
              <w:left w:val="nil"/>
              <w:bottom w:val="nil"/>
              <w:right w:val="nil"/>
            </w:tcBorders>
            <w:shd w:val="clear" w:color="auto" w:fill="auto"/>
            <w:noWrap/>
            <w:vAlign w:val="bottom"/>
            <w:hideMark/>
          </w:tcPr>
          <w:p w14:paraId="5314D0AC"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0.52</w:t>
            </w:r>
          </w:p>
        </w:tc>
        <w:tc>
          <w:tcPr>
            <w:tcW w:w="2431" w:type="dxa"/>
            <w:tcBorders>
              <w:top w:val="nil"/>
              <w:left w:val="nil"/>
              <w:bottom w:val="nil"/>
              <w:right w:val="nil"/>
            </w:tcBorders>
            <w:shd w:val="clear" w:color="auto" w:fill="auto"/>
            <w:noWrap/>
            <w:vAlign w:val="bottom"/>
            <w:hideMark/>
          </w:tcPr>
          <w:p w14:paraId="6096333E"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7D38CCC7"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030F1938" w14:textId="77777777" w:rsidTr="0089623E">
        <w:trPr>
          <w:trHeight w:val="300"/>
        </w:trPr>
        <w:tc>
          <w:tcPr>
            <w:tcW w:w="4330" w:type="dxa"/>
            <w:tcBorders>
              <w:top w:val="nil"/>
              <w:left w:val="nil"/>
              <w:bottom w:val="nil"/>
              <w:right w:val="nil"/>
            </w:tcBorders>
            <w:shd w:val="clear" w:color="auto" w:fill="auto"/>
            <w:noWrap/>
            <w:vAlign w:val="bottom"/>
            <w:hideMark/>
          </w:tcPr>
          <w:p w14:paraId="47E63D21"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Web depth (in.)</w:t>
            </w:r>
          </w:p>
        </w:tc>
        <w:tc>
          <w:tcPr>
            <w:tcW w:w="1435" w:type="dxa"/>
            <w:tcBorders>
              <w:top w:val="nil"/>
              <w:left w:val="nil"/>
              <w:bottom w:val="nil"/>
              <w:right w:val="nil"/>
            </w:tcBorders>
            <w:shd w:val="clear" w:color="auto" w:fill="auto"/>
            <w:noWrap/>
            <w:vAlign w:val="bottom"/>
            <w:hideMark/>
          </w:tcPr>
          <w:p w14:paraId="66C3F6D9"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28.36</w:t>
            </w:r>
          </w:p>
        </w:tc>
        <w:tc>
          <w:tcPr>
            <w:tcW w:w="2431" w:type="dxa"/>
            <w:tcBorders>
              <w:top w:val="nil"/>
              <w:left w:val="nil"/>
              <w:bottom w:val="nil"/>
              <w:right w:val="nil"/>
            </w:tcBorders>
            <w:shd w:val="clear" w:color="auto" w:fill="auto"/>
            <w:noWrap/>
            <w:vAlign w:val="bottom"/>
            <w:hideMark/>
          </w:tcPr>
          <w:p w14:paraId="06E1D733"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21097661"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7FCBD6B9" w14:textId="77777777" w:rsidTr="0089623E">
        <w:trPr>
          <w:trHeight w:val="300"/>
        </w:trPr>
        <w:tc>
          <w:tcPr>
            <w:tcW w:w="4330" w:type="dxa"/>
            <w:tcBorders>
              <w:top w:val="nil"/>
              <w:left w:val="nil"/>
              <w:bottom w:val="nil"/>
              <w:right w:val="nil"/>
            </w:tcBorders>
            <w:shd w:val="clear" w:color="auto" w:fill="auto"/>
            <w:noWrap/>
            <w:vAlign w:val="bottom"/>
            <w:hideMark/>
          </w:tcPr>
          <w:p w14:paraId="754732BC"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width (in.)</w:t>
            </w:r>
          </w:p>
        </w:tc>
        <w:tc>
          <w:tcPr>
            <w:tcW w:w="1435" w:type="dxa"/>
            <w:tcBorders>
              <w:top w:val="nil"/>
              <w:left w:val="nil"/>
              <w:bottom w:val="nil"/>
              <w:right w:val="nil"/>
            </w:tcBorders>
            <w:shd w:val="clear" w:color="auto" w:fill="auto"/>
            <w:noWrap/>
            <w:vAlign w:val="bottom"/>
            <w:hideMark/>
          </w:tcPr>
          <w:p w14:paraId="47725BBF"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15</w:t>
            </w:r>
          </w:p>
        </w:tc>
        <w:tc>
          <w:tcPr>
            <w:tcW w:w="2431" w:type="dxa"/>
            <w:tcBorders>
              <w:top w:val="nil"/>
              <w:left w:val="nil"/>
              <w:bottom w:val="nil"/>
              <w:right w:val="nil"/>
            </w:tcBorders>
            <w:shd w:val="clear" w:color="auto" w:fill="auto"/>
            <w:noWrap/>
            <w:vAlign w:val="bottom"/>
            <w:hideMark/>
          </w:tcPr>
          <w:p w14:paraId="09368C20"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0CAA6405"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15A2603E" w14:textId="77777777" w:rsidTr="0089623E">
        <w:trPr>
          <w:trHeight w:val="300"/>
        </w:trPr>
        <w:tc>
          <w:tcPr>
            <w:tcW w:w="4330" w:type="dxa"/>
            <w:tcBorders>
              <w:top w:val="nil"/>
              <w:left w:val="nil"/>
              <w:bottom w:val="nil"/>
              <w:right w:val="nil"/>
            </w:tcBorders>
            <w:shd w:val="clear" w:color="auto" w:fill="auto"/>
            <w:noWrap/>
            <w:vAlign w:val="bottom"/>
            <w:hideMark/>
          </w:tcPr>
          <w:p w14:paraId="49F97F47"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Encasement depth (in.)</w:t>
            </w:r>
          </w:p>
        </w:tc>
        <w:tc>
          <w:tcPr>
            <w:tcW w:w="1435" w:type="dxa"/>
            <w:tcBorders>
              <w:top w:val="nil"/>
              <w:left w:val="nil"/>
              <w:bottom w:val="nil"/>
              <w:right w:val="nil"/>
            </w:tcBorders>
            <w:shd w:val="clear" w:color="auto" w:fill="auto"/>
            <w:noWrap/>
            <w:vAlign w:val="bottom"/>
            <w:hideMark/>
          </w:tcPr>
          <w:p w14:paraId="03949B3E"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27.5</w:t>
            </w:r>
          </w:p>
        </w:tc>
        <w:tc>
          <w:tcPr>
            <w:tcW w:w="2431" w:type="dxa"/>
            <w:tcBorders>
              <w:top w:val="nil"/>
              <w:left w:val="nil"/>
              <w:bottom w:val="nil"/>
              <w:right w:val="nil"/>
            </w:tcBorders>
            <w:shd w:val="clear" w:color="auto" w:fill="auto"/>
            <w:noWrap/>
            <w:vAlign w:val="bottom"/>
            <w:hideMark/>
          </w:tcPr>
          <w:p w14:paraId="771441D5"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5F2E7DF1"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7AA41BC4" w14:textId="77777777" w:rsidTr="0089623E">
        <w:trPr>
          <w:trHeight w:val="300"/>
        </w:trPr>
        <w:tc>
          <w:tcPr>
            <w:tcW w:w="4330" w:type="dxa"/>
            <w:tcBorders>
              <w:top w:val="nil"/>
              <w:left w:val="nil"/>
              <w:bottom w:val="nil"/>
              <w:right w:val="nil"/>
            </w:tcBorders>
            <w:shd w:val="clear" w:color="auto" w:fill="auto"/>
            <w:noWrap/>
            <w:vAlign w:val="bottom"/>
            <w:hideMark/>
          </w:tcPr>
          <w:p w14:paraId="1152EE43"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Distance from Top of Slab to PNA (in.)</w:t>
            </w:r>
          </w:p>
        </w:tc>
        <w:tc>
          <w:tcPr>
            <w:tcW w:w="1435" w:type="dxa"/>
            <w:tcBorders>
              <w:top w:val="nil"/>
              <w:left w:val="nil"/>
              <w:bottom w:val="nil"/>
              <w:right w:val="nil"/>
            </w:tcBorders>
            <w:shd w:val="clear" w:color="auto" w:fill="auto"/>
            <w:noWrap/>
            <w:vAlign w:val="bottom"/>
            <w:hideMark/>
          </w:tcPr>
          <w:p w14:paraId="358B3B9C"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4.88185246</w:t>
            </w:r>
          </w:p>
        </w:tc>
        <w:tc>
          <w:tcPr>
            <w:tcW w:w="2431" w:type="dxa"/>
            <w:tcBorders>
              <w:top w:val="nil"/>
              <w:left w:val="nil"/>
              <w:bottom w:val="nil"/>
              <w:right w:val="nil"/>
            </w:tcBorders>
            <w:shd w:val="clear" w:color="auto" w:fill="auto"/>
            <w:noWrap/>
            <w:vAlign w:val="bottom"/>
            <w:hideMark/>
          </w:tcPr>
          <w:p w14:paraId="397A9D26"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2FEB8D9A"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4A015E1E" w14:textId="77777777" w:rsidTr="0089623E">
        <w:trPr>
          <w:trHeight w:val="345"/>
        </w:trPr>
        <w:tc>
          <w:tcPr>
            <w:tcW w:w="4330" w:type="dxa"/>
            <w:tcBorders>
              <w:top w:val="nil"/>
              <w:left w:val="nil"/>
              <w:bottom w:val="nil"/>
              <w:right w:val="nil"/>
            </w:tcBorders>
            <w:shd w:val="clear" w:color="auto" w:fill="auto"/>
            <w:noWrap/>
            <w:vAlign w:val="bottom"/>
            <w:hideMark/>
          </w:tcPr>
          <w:p w14:paraId="04CA31B5" w14:textId="4C6D4B68" w:rsidR="0089623E" w:rsidRPr="00FC49F6" w:rsidRDefault="0089623E"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Girder </w:t>
            </w:r>
            <w:r w:rsidRPr="00FC49F6">
              <w:rPr>
                <w:rFonts w:ascii="Calibri" w:eastAsia="Times New Roman" w:hAnsi="Calibri" w:cs="Times New Roman"/>
                <w:color w:val="000000"/>
              </w:rPr>
              <w:t>Moment of Inertia (in</w:t>
            </w:r>
            <w:r w:rsidRPr="00FC49F6">
              <w:rPr>
                <w:rFonts w:ascii="Calibri" w:eastAsia="Times New Roman" w:hAnsi="Calibri" w:cs="Times New Roman"/>
                <w:color w:val="000000"/>
                <w:vertAlign w:val="superscript"/>
              </w:rPr>
              <w:t>4</w:t>
            </w:r>
            <w:r w:rsidRPr="00FC49F6">
              <w:rPr>
                <w:rFonts w:ascii="Calibri" w:eastAsia="Times New Roman" w:hAnsi="Calibri" w:cs="Times New Roman"/>
                <w:color w:val="000000"/>
              </w:rPr>
              <w:t>)</w:t>
            </w:r>
          </w:p>
        </w:tc>
        <w:tc>
          <w:tcPr>
            <w:tcW w:w="1435" w:type="dxa"/>
            <w:tcBorders>
              <w:top w:val="nil"/>
              <w:left w:val="nil"/>
              <w:bottom w:val="nil"/>
              <w:right w:val="nil"/>
            </w:tcBorders>
            <w:shd w:val="clear" w:color="auto" w:fill="auto"/>
            <w:noWrap/>
            <w:vAlign w:val="bottom"/>
            <w:hideMark/>
          </w:tcPr>
          <w:p w14:paraId="5BE197D6"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3953.28575</w:t>
            </w:r>
          </w:p>
        </w:tc>
        <w:tc>
          <w:tcPr>
            <w:tcW w:w="2431" w:type="dxa"/>
            <w:tcBorders>
              <w:top w:val="nil"/>
              <w:left w:val="nil"/>
              <w:bottom w:val="nil"/>
              <w:right w:val="nil"/>
            </w:tcBorders>
            <w:shd w:val="clear" w:color="auto" w:fill="auto"/>
            <w:noWrap/>
            <w:vAlign w:val="bottom"/>
            <w:hideMark/>
          </w:tcPr>
          <w:p w14:paraId="788AD796"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017D9673"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0802FA1B" w14:textId="77777777" w:rsidTr="0089623E">
        <w:trPr>
          <w:trHeight w:val="300"/>
        </w:trPr>
        <w:tc>
          <w:tcPr>
            <w:tcW w:w="4330" w:type="dxa"/>
            <w:tcBorders>
              <w:top w:val="nil"/>
              <w:left w:val="nil"/>
              <w:bottom w:val="nil"/>
              <w:right w:val="nil"/>
            </w:tcBorders>
            <w:shd w:val="clear" w:color="auto" w:fill="auto"/>
            <w:noWrap/>
            <w:vAlign w:val="bottom"/>
            <w:hideMark/>
          </w:tcPr>
          <w:p w14:paraId="31848269" w14:textId="5632C3A3" w:rsidR="0089623E" w:rsidRPr="00FC49F6" w:rsidRDefault="0089623E"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Yield Moment</w:t>
            </w:r>
            <w:r>
              <w:rPr>
                <w:rFonts w:ascii="Calibri" w:eastAsia="Times New Roman" w:hAnsi="Calibri" w:cs="Times New Roman"/>
                <w:color w:val="000000"/>
              </w:rPr>
              <w:t xml:space="preserve"> (</w:t>
            </w:r>
            <w:proofErr w:type="spellStart"/>
            <w:r>
              <w:rPr>
                <w:rFonts w:ascii="Calibri" w:eastAsia="Times New Roman" w:hAnsi="Calibri" w:cs="Times New Roman"/>
                <w:color w:val="000000"/>
              </w:rPr>
              <w:t>lb</w:t>
            </w:r>
            <w:proofErr w:type="spellEnd"/>
            <w:r>
              <w:rPr>
                <w:rFonts w:ascii="Calibri" w:eastAsia="Times New Roman" w:hAnsi="Calibri" w:cs="Times New Roman"/>
                <w:color w:val="000000"/>
              </w:rPr>
              <w:t>-in)</w:t>
            </w:r>
          </w:p>
        </w:tc>
        <w:tc>
          <w:tcPr>
            <w:tcW w:w="1435" w:type="dxa"/>
            <w:tcBorders>
              <w:top w:val="nil"/>
              <w:left w:val="nil"/>
              <w:bottom w:val="nil"/>
              <w:right w:val="nil"/>
            </w:tcBorders>
            <w:shd w:val="clear" w:color="auto" w:fill="auto"/>
            <w:noWrap/>
            <w:vAlign w:val="bottom"/>
            <w:hideMark/>
          </w:tcPr>
          <w:p w14:paraId="438BCF76"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8956569.54</w:t>
            </w:r>
          </w:p>
        </w:tc>
        <w:tc>
          <w:tcPr>
            <w:tcW w:w="2431" w:type="dxa"/>
            <w:tcBorders>
              <w:top w:val="nil"/>
              <w:left w:val="nil"/>
              <w:bottom w:val="nil"/>
              <w:right w:val="nil"/>
            </w:tcBorders>
            <w:shd w:val="clear" w:color="auto" w:fill="auto"/>
            <w:noWrap/>
            <w:vAlign w:val="bottom"/>
            <w:hideMark/>
          </w:tcPr>
          <w:p w14:paraId="65A2A91F" w14:textId="23183464" w:rsidR="0089623E" w:rsidRPr="00FC49F6" w:rsidRDefault="0089623E" w:rsidP="0089623E">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FC49F6">
              <w:rPr>
                <w:rFonts w:ascii="Calibri" w:eastAsia="Times New Roman" w:hAnsi="Calibri" w:cs="Times New Roman"/>
                <w:color w:val="000000"/>
              </w:rPr>
              <w:t>8894809.19</w:t>
            </w:r>
          </w:p>
        </w:tc>
        <w:tc>
          <w:tcPr>
            <w:tcW w:w="1230" w:type="dxa"/>
            <w:tcBorders>
              <w:top w:val="nil"/>
              <w:left w:val="nil"/>
              <w:bottom w:val="nil"/>
              <w:right w:val="nil"/>
            </w:tcBorders>
            <w:shd w:val="clear" w:color="auto" w:fill="auto"/>
            <w:noWrap/>
            <w:vAlign w:val="bottom"/>
            <w:hideMark/>
          </w:tcPr>
          <w:p w14:paraId="2C3F0080"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76D03315" w14:textId="77777777" w:rsidTr="0089623E">
        <w:trPr>
          <w:trHeight w:val="300"/>
        </w:trPr>
        <w:tc>
          <w:tcPr>
            <w:tcW w:w="4330" w:type="dxa"/>
            <w:tcBorders>
              <w:top w:val="nil"/>
              <w:left w:val="nil"/>
              <w:bottom w:val="nil"/>
              <w:right w:val="nil"/>
            </w:tcBorders>
            <w:shd w:val="clear" w:color="auto" w:fill="auto"/>
            <w:noWrap/>
            <w:vAlign w:val="bottom"/>
            <w:hideMark/>
          </w:tcPr>
          <w:p w14:paraId="75419BD9" w14:textId="263D8204" w:rsidR="0089623E" w:rsidRPr="00FC49F6" w:rsidRDefault="0089623E" w:rsidP="00FC49F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Composite </w:t>
            </w:r>
            <w:r w:rsidRPr="00FC49F6">
              <w:rPr>
                <w:rFonts w:ascii="Calibri" w:eastAsia="Times New Roman" w:hAnsi="Calibri" w:cs="Times New Roman"/>
                <w:color w:val="000000"/>
              </w:rPr>
              <w:t>Plastic Moment Capacity</w:t>
            </w:r>
            <w:r>
              <w:rPr>
                <w:rFonts w:ascii="Calibri" w:eastAsia="Times New Roman" w:hAnsi="Calibri" w:cs="Times New Roman"/>
                <w:color w:val="000000"/>
              </w:rPr>
              <w:t xml:space="preserve"> (</w:t>
            </w:r>
            <w:proofErr w:type="spellStart"/>
            <w:r>
              <w:rPr>
                <w:rFonts w:ascii="Calibri" w:eastAsia="Times New Roman" w:hAnsi="Calibri" w:cs="Times New Roman"/>
                <w:color w:val="000000"/>
              </w:rPr>
              <w:t>lb</w:t>
            </w:r>
            <w:proofErr w:type="spellEnd"/>
            <w:r>
              <w:rPr>
                <w:rFonts w:ascii="Calibri" w:eastAsia="Times New Roman" w:hAnsi="Calibri" w:cs="Times New Roman"/>
                <w:color w:val="000000"/>
              </w:rPr>
              <w:t>-in)</w:t>
            </w:r>
          </w:p>
        </w:tc>
        <w:tc>
          <w:tcPr>
            <w:tcW w:w="1435" w:type="dxa"/>
            <w:tcBorders>
              <w:top w:val="nil"/>
              <w:left w:val="nil"/>
              <w:bottom w:val="nil"/>
              <w:right w:val="nil"/>
            </w:tcBorders>
            <w:shd w:val="clear" w:color="auto" w:fill="auto"/>
            <w:noWrap/>
            <w:vAlign w:val="bottom"/>
            <w:hideMark/>
          </w:tcPr>
          <w:p w14:paraId="7104BCF4"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13657142.5</w:t>
            </w:r>
          </w:p>
        </w:tc>
        <w:tc>
          <w:tcPr>
            <w:tcW w:w="2431" w:type="dxa"/>
            <w:tcBorders>
              <w:top w:val="nil"/>
              <w:left w:val="nil"/>
              <w:bottom w:val="nil"/>
              <w:right w:val="nil"/>
            </w:tcBorders>
            <w:shd w:val="clear" w:color="auto" w:fill="auto"/>
            <w:noWrap/>
            <w:vAlign w:val="bottom"/>
            <w:hideMark/>
          </w:tcPr>
          <w:p w14:paraId="5DD1D6D9" w14:textId="729EAD5A" w:rsidR="0089623E" w:rsidRPr="00FC49F6" w:rsidRDefault="0089623E" w:rsidP="0089623E">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FC49F6">
              <w:rPr>
                <w:rFonts w:ascii="Calibri" w:eastAsia="Times New Roman" w:hAnsi="Calibri" w:cs="Times New Roman"/>
                <w:color w:val="000000"/>
              </w:rPr>
              <w:t>13475899.6</w:t>
            </w:r>
          </w:p>
        </w:tc>
        <w:tc>
          <w:tcPr>
            <w:tcW w:w="1230" w:type="dxa"/>
            <w:tcBorders>
              <w:top w:val="nil"/>
              <w:left w:val="nil"/>
              <w:bottom w:val="nil"/>
              <w:right w:val="nil"/>
            </w:tcBorders>
            <w:shd w:val="clear" w:color="auto" w:fill="auto"/>
            <w:noWrap/>
            <w:vAlign w:val="bottom"/>
            <w:hideMark/>
          </w:tcPr>
          <w:p w14:paraId="562C2690"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7529B9C7" w14:textId="77777777" w:rsidTr="0089623E">
        <w:trPr>
          <w:trHeight w:val="300"/>
        </w:trPr>
        <w:tc>
          <w:tcPr>
            <w:tcW w:w="5765" w:type="dxa"/>
            <w:gridSpan w:val="2"/>
            <w:tcBorders>
              <w:top w:val="nil"/>
              <w:left w:val="nil"/>
              <w:bottom w:val="nil"/>
              <w:right w:val="nil"/>
            </w:tcBorders>
            <w:shd w:val="clear" w:color="auto" w:fill="auto"/>
            <w:noWrap/>
            <w:vAlign w:val="bottom"/>
            <w:hideMark/>
          </w:tcPr>
          <w:p w14:paraId="2C44A57D" w14:textId="77777777" w:rsidR="0089623E" w:rsidRPr="00FC49F6" w:rsidRDefault="0089623E"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Bridge Cross Section</w:t>
            </w:r>
          </w:p>
        </w:tc>
        <w:tc>
          <w:tcPr>
            <w:tcW w:w="2431" w:type="dxa"/>
            <w:tcBorders>
              <w:top w:val="nil"/>
              <w:left w:val="nil"/>
              <w:bottom w:val="nil"/>
              <w:right w:val="nil"/>
            </w:tcBorders>
            <w:shd w:val="clear" w:color="auto" w:fill="auto"/>
            <w:noWrap/>
            <w:vAlign w:val="bottom"/>
            <w:hideMark/>
          </w:tcPr>
          <w:p w14:paraId="608D85CC"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3052D7B3"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0F9BE332" w14:textId="77777777" w:rsidTr="0089623E">
        <w:trPr>
          <w:trHeight w:val="300"/>
        </w:trPr>
        <w:tc>
          <w:tcPr>
            <w:tcW w:w="4330" w:type="dxa"/>
            <w:tcBorders>
              <w:top w:val="nil"/>
              <w:left w:val="nil"/>
              <w:bottom w:val="nil"/>
              <w:right w:val="nil"/>
            </w:tcBorders>
            <w:shd w:val="clear" w:color="auto" w:fill="auto"/>
            <w:noWrap/>
            <w:vAlign w:val="bottom"/>
            <w:hideMark/>
          </w:tcPr>
          <w:p w14:paraId="5CC8F9A2" w14:textId="20B1A36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Wearing Surface</w:t>
            </w:r>
            <w:r>
              <w:rPr>
                <w:rFonts w:ascii="Calibri" w:eastAsia="Times New Roman" w:hAnsi="Calibri" w:cs="Times New Roman"/>
                <w:color w:val="000000"/>
              </w:rPr>
              <w:t xml:space="preserve"> (in)</w:t>
            </w:r>
          </w:p>
        </w:tc>
        <w:tc>
          <w:tcPr>
            <w:tcW w:w="1435" w:type="dxa"/>
            <w:tcBorders>
              <w:top w:val="nil"/>
              <w:left w:val="nil"/>
              <w:bottom w:val="nil"/>
              <w:right w:val="nil"/>
            </w:tcBorders>
            <w:shd w:val="clear" w:color="auto" w:fill="auto"/>
            <w:noWrap/>
            <w:vAlign w:val="bottom"/>
            <w:hideMark/>
          </w:tcPr>
          <w:p w14:paraId="251D9CBC"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w:t>
            </w:r>
          </w:p>
        </w:tc>
        <w:tc>
          <w:tcPr>
            <w:tcW w:w="2431" w:type="dxa"/>
            <w:tcBorders>
              <w:top w:val="nil"/>
              <w:left w:val="nil"/>
              <w:bottom w:val="nil"/>
              <w:right w:val="nil"/>
            </w:tcBorders>
            <w:shd w:val="clear" w:color="auto" w:fill="auto"/>
            <w:noWrap/>
            <w:vAlign w:val="bottom"/>
            <w:hideMark/>
          </w:tcPr>
          <w:p w14:paraId="7C12ACD0"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737CA391"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769FBC02" w14:textId="77777777" w:rsidTr="0089623E">
        <w:trPr>
          <w:trHeight w:val="300"/>
        </w:trPr>
        <w:tc>
          <w:tcPr>
            <w:tcW w:w="4330" w:type="dxa"/>
            <w:tcBorders>
              <w:top w:val="nil"/>
              <w:left w:val="nil"/>
              <w:bottom w:val="nil"/>
              <w:right w:val="nil"/>
            </w:tcBorders>
            <w:shd w:val="clear" w:color="auto" w:fill="auto"/>
            <w:noWrap/>
            <w:vAlign w:val="bottom"/>
            <w:hideMark/>
          </w:tcPr>
          <w:p w14:paraId="6A67AFD5"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Out-to-Out Width (in.)</w:t>
            </w:r>
          </w:p>
        </w:tc>
        <w:tc>
          <w:tcPr>
            <w:tcW w:w="1435" w:type="dxa"/>
            <w:tcBorders>
              <w:top w:val="nil"/>
              <w:left w:val="nil"/>
              <w:bottom w:val="nil"/>
              <w:right w:val="nil"/>
            </w:tcBorders>
            <w:shd w:val="clear" w:color="auto" w:fill="auto"/>
            <w:noWrap/>
            <w:vAlign w:val="bottom"/>
            <w:hideMark/>
          </w:tcPr>
          <w:p w14:paraId="26D160D6"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562</w:t>
            </w:r>
          </w:p>
        </w:tc>
        <w:tc>
          <w:tcPr>
            <w:tcW w:w="2431" w:type="dxa"/>
            <w:tcBorders>
              <w:top w:val="nil"/>
              <w:left w:val="nil"/>
              <w:bottom w:val="nil"/>
              <w:right w:val="nil"/>
            </w:tcBorders>
            <w:shd w:val="clear" w:color="auto" w:fill="auto"/>
            <w:noWrap/>
            <w:vAlign w:val="bottom"/>
            <w:hideMark/>
          </w:tcPr>
          <w:p w14:paraId="497CBF25"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51BDBA45"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5F55BA64" w14:textId="77777777" w:rsidTr="0089623E">
        <w:trPr>
          <w:trHeight w:val="300"/>
        </w:trPr>
        <w:tc>
          <w:tcPr>
            <w:tcW w:w="4330" w:type="dxa"/>
            <w:tcBorders>
              <w:top w:val="nil"/>
              <w:left w:val="nil"/>
              <w:bottom w:val="nil"/>
              <w:right w:val="nil"/>
            </w:tcBorders>
            <w:shd w:val="clear" w:color="auto" w:fill="auto"/>
            <w:noWrap/>
            <w:vAlign w:val="bottom"/>
            <w:hideMark/>
          </w:tcPr>
          <w:p w14:paraId="68FC9BD9"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Road Width (in.)</w:t>
            </w:r>
          </w:p>
        </w:tc>
        <w:tc>
          <w:tcPr>
            <w:tcW w:w="1435" w:type="dxa"/>
            <w:tcBorders>
              <w:top w:val="nil"/>
              <w:left w:val="nil"/>
              <w:bottom w:val="nil"/>
              <w:right w:val="nil"/>
            </w:tcBorders>
            <w:shd w:val="clear" w:color="auto" w:fill="auto"/>
            <w:noWrap/>
            <w:vAlign w:val="bottom"/>
            <w:hideMark/>
          </w:tcPr>
          <w:p w14:paraId="3DF3CF17"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390</w:t>
            </w:r>
          </w:p>
        </w:tc>
        <w:tc>
          <w:tcPr>
            <w:tcW w:w="2431" w:type="dxa"/>
            <w:tcBorders>
              <w:top w:val="nil"/>
              <w:left w:val="nil"/>
              <w:bottom w:val="nil"/>
              <w:right w:val="nil"/>
            </w:tcBorders>
            <w:shd w:val="clear" w:color="auto" w:fill="auto"/>
            <w:noWrap/>
            <w:vAlign w:val="bottom"/>
            <w:hideMark/>
          </w:tcPr>
          <w:p w14:paraId="4D5C777A"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6F606027"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2578776E" w14:textId="77777777" w:rsidTr="0089623E">
        <w:trPr>
          <w:trHeight w:val="300"/>
        </w:trPr>
        <w:tc>
          <w:tcPr>
            <w:tcW w:w="4330" w:type="dxa"/>
            <w:tcBorders>
              <w:top w:val="nil"/>
              <w:left w:val="nil"/>
              <w:bottom w:val="nil"/>
              <w:right w:val="nil"/>
            </w:tcBorders>
            <w:shd w:val="clear" w:color="auto" w:fill="auto"/>
            <w:noWrap/>
            <w:vAlign w:val="bottom"/>
            <w:hideMark/>
          </w:tcPr>
          <w:p w14:paraId="76DC82B0"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Height (in.)</w:t>
            </w:r>
          </w:p>
        </w:tc>
        <w:tc>
          <w:tcPr>
            <w:tcW w:w="1435" w:type="dxa"/>
            <w:tcBorders>
              <w:top w:val="nil"/>
              <w:left w:val="nil"/>
              <w:bottom w:val="nil"/>
              <w:right w:val="nil"/>
            </w:tcBorders>
            <w:shd w:val="clear" w:color="auto" w:fill="auto"/>
            <w:noWrap/>
            <w:vAlign w:val="bottom"/>
            <w:hideMark/>
          </w:tcPr>
          <w:p w14:paraId="048E9D84"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33</w:t>
            </w:r>
          </w:p>
        </w:tc>
        <w:tc>
          <w:tcPr>
            <w:tcW w:w="2431" w:type="dxa"/>
            <w:tcBorders>
              <w:top w:val="nil"/>
              <w:left w:val="nil"/>
              <w:bottom w:val="nil"/>
              <w:right w:val="nil"/>
            </w:tcBorders>
            <w:shd w:val="clear" w:color="auto" w:fill="auto"/>
            <w:noWrap/>
            <w:vAlign w:val="bottom"/>
            <w:hideMark/>
          </w:tcPr>
          <w:p w14:paraId="6E3D82EE"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48D4C438"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58A079F7" w14:textId="77777777" w:rsidTr="0089623E">
        <w:trPr>
          <w:trHeight w:val="300"/>
        </w:trPr>
        <w:tc>
          <w:tcPr>
            <w:tcW w:w="4330" w:type="dxa"/>
            <w:tcBorders>
              <w:top w:val="nil"/>
              <w:left w:val="nil"/>
              <w:bottom w:val="nil"/>
              <w:right w:val="nil"/>
            </w:tcBorders>
            <w:shd w:val="clear" w:color="auto" w:fill="auto"/>
            <w:noWrap/>
            <w:vAlign w:val="bottom"/>
            <w:hideMark/>
          </w:tcPr>
          <w:p w14:paraId="198A7DB2"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Barrier width(in.)</w:t>
            </w:r>
          </w:p>
        </w:tc>
        <w:tc>
          <w:tcPr>
            <w:tcW w:w="1435" w:type="dxa"/>
            <w:tcBorders>
              <w:top w:val="nil"/>
              <w:left w:val="nil"/>
              <w:bottom w:val="nil"/>
              <w:right w:val="nil"/>
            </w:tcBorders>
            <w:shd w:val="clear" w:color="auto" w:fill="auto"/>
            <w:noWrap/>
            <w:vAlign w:val="bottom"/>
            <w:hideMark/>
          </w:tcPr>
          <w:p w14:paraId="7104DB1F"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w:t>
            </w:r>
          </w:p>
        </w:tc>
        <w:tc>
          <w:tcPr>
            <w:tcW w:w="2431" w:type="dxa"/>
            <w:tcBorders>
              <w:top w:val="nil"/>
              <w:left w:val="nil"/>
              <w:bottom w:val="nil"/>
              <w:right w:val="nil"/>
            </w:tcBorders>
            <w:shd w:val="clear" w:color="auto" w:fill="auto"/>
            <w:noWrap/>
            <w:vAlign w:val="bottom"/>
            <w:hideMark/>
          </w:tcPr>
          <w:p w14:paraId="62571CB6"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42F553E6"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2C5F138C" w14:textId="77777777" w:rsidTr="0089623E">
        <w:trPr>
          <w:trHeight w:val="300"/>
        </w:trPr>
        <w:tc>
          <w:tcPr>
            <w:tcW w:w="4330" w:type="dxa"/>
            <w:tcBorders>
              <w:top w:val="nil"/>
              <w:left w:val="nil"/>
              <w:bottom w:val="nil"/>
              <w:right w:val="nil"/>
            </w:tcBorders>
            <w:shd w:val="clear" w:color="auto" w:fill="auto"/>
            <w:noWrap/>
            <w:vAlign w:val="bottom"/>
            <w:hideMark/>
          </w:tcPr>
          <w:p w14:paraId="1F73E9A6"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Curb Height (in.)</w:t>
            </w:r>
          </w:p>
        </w:tc>
        <w:tc>
          <w:tcPr>
            <w:tcW w:w="1435" w:type="dxa"/>
            <w:tcBorders>
              <w:top w:val="nil"/>
              <w:left w:val="nil"/>
              <w:bottom w:val="nil"/>
              <w:right w:val="nil"/>
            </w:tcBorders>
            <w:shd w:val="clear" w:color="auto" w:fill="auto"/>
            <w:noWrap/>
            <w:vAlign w:val="bottom"/>
            <w:hideMark/>
          </w:tcPr>
          <w:p w14:paraId="3CD754E1"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10</w:t>
            </w:r>
          </w:p>
        </w:tc>
        <w:tc>
          <w:tcPr>
            <w:tcW w:w="2431" w:type="dxa"/>
            <w:tcBorders>
              <w:top w:val="nil"/>
              <w:left w:val="nil"/>
              <w:bottom w:val="nil"/>
              <w:right w:val="nil"/>
            </w:tcBorders>
            <w:shd w:val="clear" w:color="auto" w:fill="auto"/>
            <w:noWrap/>
            <w:vAlign w:val="bottom"/>
            <w:hideMark/>
          </w:tcPr>
          <w:p w14:paraId="2BE011D5"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4E18E6E7"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6EEAD864" w14:textId="77777777" w:rsidTr="0089623E">
        <w:trPr>
          <w:trHeight w:val="300"/>
        </w:trPr>
        <w:tc>
          <w:tcPr>
            <w:tcW w:w="4330" w:type="dxa"/>
            <w:tcBorders>
              <w:top w:val="nil"/>
              <w:left w:val="nil"/>
              <w:bottom w:val="nil"/>
              <w:right w:val="nil"/>
            </w:tcBorders>
            <w:shd w:val="clear" w:color="auto" w:fill="auto"/>
            <w:noWrap/>
            <w:vAlign w:val="bottom"/>
            <w:hideMark/>
          </w:tcPr>
          <w:p w14:paraId="567D9D5A"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Girder Spacing (in.)</w:t>
            </w:r>
          </w:p>
        </w:tc>
        <w:tc>
          <w:tcPr>
            <w:tcW w:w="1435" w:type="dxa"/>
            <w:tcBorders>
              <w:top w:val="nil"/>
              <w:left w:val="nil"/>
              <w:bottom w:val="nil"/>
              <w:right w:val="nil"/>
            </w:tcBorders>
            <w:shd w:val="clear" w:color="auto" w:fill="auto"/>
            <w:noWrap/>
            <w:vAlign w:val="bottom"/>
            <w:hideMark/>
          </w:tcPr>
          <w:p w14:paraId="2C0A6814"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48</w:t>
            </w:r>
          </w:p>
        </w:tc>
        <w:tc>
          <w:tcPr>
            <w:tcW w:w="2431" w:type="dxa"/>
            <w:tcBorders>
              <w:top w:val="nil"/>
              <w:left w:val="nil"/>
              <w:bottom w:val="nil"/>
              <w:right w:val="nil"/>
            </w:tcBorders>
            <w:shd w:val="clear" w:color="auto" w:fill="auto"/>
            <w:noWrap/>
            <w:vAlign w:val="bottom"/>
            <w:hideMark/>
          </w:tcPr>
          <w:p w14:paraId="26478DB3"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2213DBFA"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0B7816BE" w14:textId="77777777" w:rsidTr="0089623E">
        <w:trPr>
          <w:trHeight w:val="300"/>
        </w:trPr>
        <w:tc>
          <w:tcPr>
            <w:tcW w:w="4330" w:type="dxa"/>
            <w:tcBorders>
              <w:top w:val="nil"/>
              <w:left w:val="nil"/>
              <w:bottom w:val="nil"/>
              <w:right w:val="nil"/>
            </w:tcBorders>
            <w:shd w:val="clear" w:color="auto" w:fill="auto"/>
            <w:noWrap/>
            <w:vAlign w:val="bottom"/>
            <w:hideMark/>
          </w:tcPr>
          <w:p w14:paraId="427C549C"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Girders</w:t>
            </w:r>
          </w:p>
        </w:tc>
        <w:tc>
          <w:tcPr>
            <w:tcW w:w="1435" w:type="dxa"/>
            <w:tcBorders>
              <w:top w:val="nil"/>
              <w:left w:val="nil"/>
              <w:bottom w:val="nil"/>
              <w:right w:val="nil"/>
            </w:tcBorders>
            <w:shd w:val="clear" w:color="auto" w:fill="auto"/>
            <w:noWrap/>
            <w:vAlign w:val="bottom"/>
            <w:hideMark/>
          </w:tcPr>
          <w:p w14:paraId="36C6CE3F"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12</w:t>
            </w:r>
          </w:p>
        </w:tc>
        <w:tc>
          <w:tcPr>
            <w:tcW w:w="2431" w:type="dxa"/>
            <w:tcBorders>
              <w:top w:val="nil"/>
              <w:left w:val="nil"/>
              <w:bottom w:val="nil"/>
              <w:right w:val="nil"/>
            </w:tcBorders>
            <w:shd w:val="clear" w:color="auto" w:fill="auto"/>
            <w:noWrap/>
            <w:vAlign w:val="bottom"/>
            <w:hideMark/>
          </w:tcPr>
          <w:p w14:paraId="03E31E1B"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3B06B5C5"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26869E5B" w14:textId="77777777" w:rsidTr="0089623E">
        <w:trPr>
          <w:trHeight w:val="300"/>
        </w:trPr>
        <w:tc>
          <w:tcPr>
            <w:tcW w:w="4330" w:type="dxa"/>
            <w:tcBorders>
              <w:top w:val="nil"/>
              <w:left w:val="nil"/>
              <w:bottom w:val="nil"/>
              <w:right w:val="nil"/>
            </w:tcBorders>
            <w:shd w:val="clear" w:color="auto" w:fill="auto"/>
            <w:noWrap/>
            <w:vAlign w:val="bottom"/>
            <w:hideMark/>
          </w:tcPr>
          <w:p w14:paraId="190D3824" w14:textId="77777777" w:rsidR="0089623E" w:rsidRPr="00FC49F6" w:rsidRDefault="0089623E"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Number of Lanes</w:t>
            </w:r>
          </w:p>
        </w:tc>
        <w:tc>
          <w:tcPr>
            <w:tcW w:w="1435" w:type="dxa"/>
            <w:tcBorders>
              <w:top w:val="nil"/>
              <w:left w:val="nil"/>
              <w:bottom w:val="nil"/>
              <w:right w:val="nil"/>
            </w:tcBorders>
            <w:shd w:val="clear" w:color="auto" w:fill="auto"/>
            <w:noWrap/>
            <w:vAlign w:val="bottom"/>
            <w:hideMark/>
          </w:tcPr>
          <w:p w14:paraId="2B2F6AA3" w14:textId="77777777" w:rsidR="0089623E" w:rsidRPr="00FC49F6" w:rsidRDefault="0089623E"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2</w:t>
            </w:r>
          </w:p>
        </w:tc>
        <w:tc>
          <w:tcPr>
            <w:tcW w:w="2431" w:type="dxa"/>
            <w:tcBorders>
              <w:top w:val="nil"/>
              <w:left w:val="nil"/>
              <w:bottom w:val="nil"/>
              <w:right w:val="nil"/>
            </w:tcBorders>
            <w:shd w:val="clear" w:color="auto" w:fill="auto"/>
            <w:noWrap/>
            <w:vAlign w:val="bottom"/>
            <w:hideMark/>
          </w:tcPr>
          <w:p w14:paraId="551AB379"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7C641500"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732C4B11" w14:textId="77777777" w:rsidTr="0089623E">
        <w:trPr>
          <w:trHeight w:val="300"/>
        </w:trPr>
        <w:tc>
          <w:tcPr>
            <w:tcW w:w="4330" w:type="dxa"/>
            <w:tcBorders>
              <w:top w:val="nil"/>
              <w:left w:val="nil"/>
              <w:bottom w:val="nil"/>
              <w:right w:val="nil"/>
            </w:tcBorders>
            <w:shd w:val="clear" w:color="auto" w:fill="auto"/>
            <w:noWrap/>
            <w:vAlign w:val="bottom"/>
            <w:hideMark/>
          </w:tcPr>
          <w:p w14:paraId="1575DE8E" w14:textId="77777777" w:rsidR="0089623E" w:rsidRPr="00FC49F6" w:rsidRDefault="0089623E" w:rsidP="00FC49F6">
            <w:pPr>
              <w:spacing w:after="0" w:line="240" w:lineRule="auto"/>
              <w:rPr>
                <w:rFonts w:ascii="Calibri" w:eastAsia="Times New Roman" w:hAnsi="Calibri" w:cs="Times New Roman"/>
                <w:color w:val="000000"/>
              </w:rPr>
            </w:pPr>
          </w:p>
        </w:tc>
        <w:tc>
          <w:tcPr>
            <w:tcW w:w="1435" w:type="dxa"/>
            <w:tcBorders>
              <w:top w:val="nil"/>
              <w:left w:val="nil"/>
              <w:bottom w:val="nil"/>
              <w:right w:val="nil"/>
            </w:tcBorders>
            <w:shd w:val="clear" w:color="auto" w:fill="auto"/>
            <w:noWrap/>
            <w:vAlign w:val="bottom"/>
            <w:hideMark/>
          </w:tcPr>
          <w:p w14:paraId="65E7AABA" w14:textId="77777777" w:rsidR="0089623E" w:rsidRPr="00FC49F6" w:rsidRDefault="0089623E" w:rsidP="00FC49F6">
            <w:pPr>
              <w:spacing w:after="0" w:line="240" w:lineRule="auto"/>
              <w:jc w:val="right"/>
              <w:rPr>
                <w:rFonts w:ascii="Calibri" w:eastAsia="Times New Roman" w:hAnsi="Calibri" w:cs="Times New Roman"/>
                <w:color w:val="000000"/>
              </w:rPr>
            </w:pPr>
          </w:p>
        </w:tc>
        <w:tc>
          <w:tcPr>
            <w:tcW w:w="2431" w:type="dxa"/>
            <w:tcBorders>
              <w:top w:val="nil"/>
              <w:left w:val="nil"/>
              <w:bottom w:val="nil"/>
              <w:right w:val="nil"/>
            </w:tcBorders>
            <w:shd w:val="clear" w:color="auto" w:fill="auto"/>
            <w:noWrap/>
            <w:vAlign w:val="bottom"/>
            <w:hideMark/>
          </w:tcPr>
          <w:p w14:paraId="038D83CE" w14:textId="77777777" w:rsidR="0089623E" w:rsidRPr="00FC49F6" w:rsidRDefault="0089623E" w:rsidP="00FC49F6">
            <w:pPr>
              <w:spacing w:after="0" w:line="240" w:lineRule="auto"/>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14:paraId="67062E54" w14:textId="77777777" w:rsidR="0089623E" w:rsidRPr="00FC49F6" w:rsidRDefault="0089623E" w:rsidP="00FC49F6">
            <w:pPr>
              <w:spacing w:after="0" w:line="240" w:lineRule="auto"/>
              <w:rPr>
                <w:rFonts w:ascii="Calibri" w:eastAsia="Times New Roman" w:hAnsi="Calibri" w:cs="Times New Roman"/>
                <w:color w:val="000000"/>
              </w:rPr>
            </w:pPr>
          </w:p>
        </w:tc>
      </w:tr>
      <w:tr w:rsidR="0089623E" w:rsidRPr="00FC49F6" w14:paraId="537B87BF" w14:textId="77777777" w:rsidTr="0089623E">
        <w:trPr>
          <w:trHeight w:val="300"/>
        </w:trPr>
        <w:tc>
          <w:tcPr>
            <w:tcW w:w="9426" w:type="dxa"/>
            <w:gridSpan w:val="4"/>
            <w:tcBorders>
              <w:top w:val="nil"/>
              <w:left w:val="nil"/>
              <w:bottom w:val="nil"/>
              <w:right w:val="nil"/>
            </w:tcBorders>
            <w:shd w:val="clear" w:color="auto" w:fill="auto"/>
            <w:noWrap/>
            <w:hideMark/>
          </w:tcPr>
          <w:p w14:paraId="0548C35D" w14:textId="77777777" w:rsidR="0089623E" w:rsidRPr="00FC49F6" w:rsidRDefault="0089623E" w:rsidP="00FC49F6">
            <w:pPr>
              <w:spacing w:after="0" w:line="240" w:lineRule="auto"/>
              <w:jc w:val="center"/>
              <w:rPr>
                <w:rFonts w:ascii="Calibri" w:eastAsia="Times New Roman" w:hAnsi="Calibri" w:cs="Times New Roman"/>
                <w:color w:val="000000"/>
              </w:rPr>
            </w:pPr>
            <w:r w:rsidRPr="00FC49F6">
              <w:rPr>
                <w:rFonts w:ascii="Calibri" w:eastAsia="Times New Roman" w:hAnsi="Calibri" w:cs="Times New Roman"/>
                <w:color w:val="000000"/>
              </w:rPr>
              <w:t>* Distance from top of flange to bottom of deck (values&lt;0 indicate flange embedded in deck)</w:t>
            </w:r>
          </w:p>
        </w:tc>
      </w:tr>
    </w:tbl>
    <w:p w14:paraId="1E57ACFC" w14:textId="77777777" w:rsidR="00FC49F6" w:rsidRPr="00FC49F6" w:rsidRDefault="00FC49F6" w:rsidP="00FC49F6"/>
    <w:p w14:paraId="030E91E5" w14:textId="77777777" w:rsidR="00FC49F6" w:rsidRDefault="00FC49F6">
      <w:pPr>
        <w:rPr>
          <w:rFonts w:eastAsiaTheme="majorEastAsia" w:cs="Arial"/>
          <w:b/>
          <w:bCs/>
          <w:sz w:val="26"/>
          <w:szCs w:val="26"/>
        </w:rPr>
      </w:pPr>
      <w:r>
        <w:rPr>
          <w:rFonts w:cs="Arial"/>
        </w:rPr>
        <w:br w:type="page"/>
      </w:r>
    </w:p>
    <w:p w14:paraId="659AE7C1" w14:textId="514B82D1" w:rsidR="00E935B2" w:rsidRDefault="00E935B2" w:rsidP="00E935B2">
      <w:pPr>
        <w:pStyle w:val="Heading2"/>
        <w:rPr>
          <w:rFonts w:asciiTheme="minorHAnsi" w:hAnsiTheme="minorHAnsi" w:cs="Arial"/>
        </w:rPr>
      </w:pPr>
      <w:r w:rsidRPr="008335D5">
        <w:rPr>
          <w:rFonts w:asciiTheme="minorHAnsi" w:hAnsiTheme="minorHAnsi" w:cs="Arial"/>
        </w:rPr>
        <w:lastRenderedPageBreak/>
        <w:t xml:space="preserve">Appendix </w:t>
      </w:r>
      <w:r w:rsidR="001719B5">
        <w:rPr>
          <w:rFonts w:asciiTheme="minorHAnsi" w:hAnsiTheme="minorHAnsi" w:cs="Arial"/>
        </w:rPr>
        <w:t>E</w:t>
      </w:r>
      <w:r>
        <w:rPr>
          <w:rFonts w:asciiTheme="minorHAnsi" w:hAnsiTheme="minorHAnsi" w:cs="Arial"/>
        </w:rPr>
        <w:t>-</w:t>
      </w:r>
      <w:r w:rsidR="00FC49F6">
        <w:rPr>
          <w:rFonts w:asciiTheme="minorHAnsi" w:hAnsiTheme="minorHAnsi" w:cs="Arial"/>
        </w:rPr>
        <w:t>5</w:t>
      </w:r>
      <w:r w:rsidRPr="008335D5">
        <w:rPr>
          <w:rFonts w:asciiTheme="minorHAnsi" w:hAnsiTheme="minorHAnsi" w:cs="Arial"/>
        </w:rPr>
        <w:t xml:space="preserve"> – </w:t>
      </w:r>
      <w:r w:rsidR="001719B5">
        <w:rPr>
          <w:rFonts w:asciiTheme="minorHAnsi" w:hAnsiTheme="minorHAnsi" w:cs="Arial"/>
        </w:rPr>
        <w:t xml:space="preserve">LRFR </w:t>
      </w:r>
      <w:r>
        <w:rPr>
          <w:rFonts w:asciiTheme="minorHAnsi" w:hAnsiTheme="minorHAnsi" w:cs="Arial"/>
        </w:rPr>
        <w:t>Rating Details</w:t>
      </w:r>
    </w:p>
    <w:p w14:paraId="02B9C1E4" w14:textId="77777777" w:rsidR="00E935B2" w:rsidRPr="00C67A61" w:rsidRDefault="00E935B2" w:rsidP="00E935B2"/>
    <w:p w14:paraId="2B4FF516" w14:textId="75FD0256" w:rsidR="00E935B2" w:rsidRDefault="00E935B2" w:rsidP="00E935B2">
      <w:pPr>
        <w:pStyle w:val="Caption"/>
        <w:keepNext/>
        <w:jc w:val="center"/>
      </w:pPr>
      <w:r>
        <w:t xml:space="preserve">Table </w:t>
      </w:r>
      <w:r w:rsidR="001719B5">
        <w:t>14</w:t>
      </w:r>
      <w:r>
        <w:t>: Updated Composite LRFR Rating Factors</w:t>
      </w:r>
    </w:p>
    <w:tbl>
      <w:tblPr>
        <w:tblW w:w="7371"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1053"/>
        <w:gridCol w:w="1053"/>
        <w:gridCol w:w="1053"/>
        <w:gridCol w:w="1053"/>
        <w:gridCol w:w="1053"/>
      </w:tblGrid>
      <w:tr w:rsidR="00E935B2" w:rsidRPr="00C67A61" w14:paraId="59C56DB2" w14:textId="77777777" w:rsidTr="00E935B2">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hideMark/>
          </w:tcPr>
          <w:p w14:paraId="357A1BBF"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hideMark/>
          </w:tcPr>
          <w:p w14:paraId="28873532"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053" w:type="dxa"/>
            <w:tcBorders>
              <w:top w:val="single" w:sz="12" w:space="0" w:color="auto"/>
            </w:tcBorders>
            <w:shd w:val="clear" w:color="auto" w:fill="auto"/>
            <w:noWrap/>
            <w:vAlign w:val="bottom"/>
            <w:hideMark/>
          </w:tcPr>
          <w:p w14:paraId="66108B97"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053" w:type="dxa"/>
            <w:tcBorders>
              <w:top w:val="single" w:sz="12" w:space="0" w:color="auto"/>
            </w:tcBorders>
            <w:shd w:val="clear" w:color="auto" w:fill="auto"/>
            <w:noWrap/>
            <w:vAlign w:val="bottom"/>
            <w:hideMark/>
          </w:tcPr>
          <w:p w14:paraId="23C80430"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053" w:type="dxa"/>
            <w:tcBorders>
              <w:top w:val="single" w:sz="12" w:space="0" w:color="auto"/>
            </w:tcBorders>
            <w:shd w:val="clear" w:color="auto" w:fill="auto"/>
            <w:noWrap/>
            <w:vAlign w:val="bottom"/>
            <w:hideMark/>
          </w:tcPr>
          <w:p w14:paraId="4B55613B"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053" w:type="dxa"/>
            <w:tcBorders>
              <w:top w:val="single" w:sz="12" w:space="0" w:color="auto"/>
            </w:tcBorders>
            <w:shd w:val="clear" w:color="auto" w:fill="auto"/>
            <w:noWrap/>
            <w:vAlign w:val="center"/>
            <w:hideMark/>
          </w:tcPr>
          <w:p w14:paraId="257FEC54"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053" w:type="dxa"/>
            <w:tcBorders>
              <w:top w:val="single" w:sz="12" w:space="0" w:color="auto"/>
            </w:tcBorders>
            <w:vAlign w:val="center"/>
          </w:tcPr>
          <w:p w14:paraId="379A0877" w14:textId="0FEB3419" w:rsidR="00E935B2" w:rsidRPr="00C67A61" w:rsidRDefault="00E935B2" w:rsidP="004A0448">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r>
      <w:tr w:rsidR="00E935B2" w:rsidRPr="00C67A61" w14:paraId="20E7389A" w14:textId="77777777" w:rsidTr="00E935B2">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246DBC8D" w14:textId="1D0F5875"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Limit State: Strength 1 Load Rating Factors</w:t>
            </w:r>
          </w:p>
        </w:tc>
      </w:tr>
      <w:tr w:rsidR="00E935B2" w:rsidRPr="00C67A61" w14:paraId="33EF23CF"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592CA910"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215EC326" w14:textId="5001FE5D"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3.02</w:t>
            </w:r>
          </w:p>
        </w:tc>
        <w:tc>
          <w:tcPr>
            <w:tcW w:w="1053" w:type="dxa"/>
            <w:shd w:val="clear" w:color="auto" w:fill="auto"/>
            <w:noWrap/>
            <w:vAlign w:val="bottom"/>
            <w:hideMark/>
          </w:tcPr>
          <w:p w14:paraId="4B7157B4" w14:textId="3C6A00A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2.44</w:t>
            </w:r>
          </w:p>
        </w:tc>
        <w:tc>
          <w:tcPr>
            <w:tcW w:w="1053" w:type="dxa"/>
            <w:shd w:val="clear" w:color="auto" w:fill="auto"/>
            <w:noWrap/>
            <w:vAlign w:val="bottom"/>
            <w:hideMark/>
          </w:tcPr>
          <w:p w14:paraId="563E787E" w14:textId="596268D7"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2.07</w:t>
            </w:r>
          </w:p>
        </w:tc>
        <w:tc>
          <w:tcPr>
            <w:tcW w:w="1053" w:type="dxa"/>
            <w:shd w:val="clear" w:color="auto" w:fill="auto"/>
            <w:noWrap/>
            <w:vAlign w:val="bottom"/>
            <w:hideMark/>
          </w:tcPr>
          <w:p w14:paraId="35A16D64" w14:textId="18EB2189"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1.82</w:t>
            </w:r>
          </w:p>
        </w:tc>
        <w:tc>
          <w:tcPr>
            <w:tcW w:w="1053" w:type="dxa"/>
            <w:shd w:val="clear" w:color="auto" w:fill="auto"/>
            <w:noWrap/>
            <w:vAlign w:val="bottom"/>
            <w:hideMark/>
          </w:tcPr>
          <w:p w14:paraId="0CEE5339" w14:textId="2E967B8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1.78</w:t>
            </w:r>
          </w:p>
        </w:tc>
        <w:tc>
          <w:tcPr>
            <w:tcW w:w="1053" w:type="dxa"/>
            <w:vAlign w:val="bottom"/>
          </w:tcPr>
          <w:p w14:paraId="2DFB6688" w14:textId="46D1BD7F" w:rsidR="00E935B2" w:rsidRDefault="00E935B2" w:rsidP="004A0448">
            <w:pPr>
              <w:spacing w:after="0" w:line="240" w:lineRule="auto"/>
              <w:jc w:val="right"/>
              <w:rPr>
                <w:rFonts w:ascii="Calibri" w:hAnsi="Calibri"/>
                <w:color w:val="000000"/>
              </w:rPr>
            </w:pPr>
            <w:r>
              <w:rPr>
                <w:rFonts w:ascii="Calibri" w:hAnsi="Calibri"/>
                <w:color w:val="000000"/>
              </w:rPr>
              <w:t>1.67</w:t>
            </w:r>
          </w:p>
        </w:tc>
      </w:tr>
      <w:tr w:rsidR="00E935B2" w:rsidRPr="00C67A61" w14:paraId="76BD3AEA"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783D912A"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6CF6F7B5" w14:textId="251904E0"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3.91</w:t>
            </w:r>
          </w:p>
        </w:tc>
        <w:tc>
          <w:tcPr>
            <w:tcW w:w="1053" w:type="dxa"/>
            <w:shd w:val="clear" w:color="auto" w:fill="auto"/>
            <w:noWrap/>
            <w:vAlign w:val="bottom"/>
            <w:hideMark/>
          </w:tcPr>
          <w:p w14:paraId="5989D9E8" w14:textId="72DC591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3.16</w:t>
            </w:r>
          </w:p>
        </w:tc>
        <w:tc>
          <w:tcPr>
            <w:tcW w:w="1053" w:type="dxa"/>
            <w:shd w:val="clear" w:color="auto" w:fill="auto"/>
            <w:noWrap/>
            <w:vAlign w:val="bottom"/>
            <w:hideMark/>
          </w:tcPr>
          <w:p w14:paraId="18797C90" w14:textId="494DE59C"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2.69</w:t>
            </w:r>
          </w:p>
        </w:tc>
        <w:tc>
          <w:tcPr>
            <w:tcW w:w="1053" w:type="dxa"/>
            <w:shd w:val="clear" w:color="auto" w:fill="auto"/>
            <w:noWrap/>
            <w:vAlign w:val="bottom"/>
            <w:hideMark/>
          </w:tcPr>
          <w:p w14:paraId="07AC6DA4" w14:textId="4572577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2.36</w:t>
            </w:r>
          </w:p>
        </w:tc>
        <w:tc>
          <w:tcPr>
            <w:tcW w:w="1053" w:type="dxa"/>
            <w:shd w:val="clear" w:color="auto" w:fill="auto"/>
            <w:noWrap/>
            <w:vAlign w:val="bottom"/>
            <w:hideMark/>
          </w:tcPr>
          <w:p w14:paraId="7CF6F16F" w14:textId="04018723"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2.31</w:t>
            </w:r>
          </w:p>
        </w:tc>
        <w:tc>
          <w:tcPr>
            <w:tcW w:w="1053" w:type="dxa"/>
            <w:vAlign w:val="bottom"/>
          </w:tcPr>
          <w:p w14:paraId="28992CC2" w14:textId="1743CAEB" w:rsidR="00E935B2" w:rsidRDefault="00E935B2" w:rsidP="004A0448">
            <w:pPr>
              <w:spacing w:after="0" w:line="240" w:lineRule="auto"/>
              <w:jc w:val="right"/>
              <w:rPr>
                <w:rFonts w:ascii="Calibri" w:hAnsi="Calibri"/>
                <w:color w:val="000000"/>
              </w:rPr>
            </w:pPr>
            <w:r>
              <w:rPr>
                <w:rFonts w:ascii="Calibri" w:hAnsi="Calibri"/>
                <w:color w:val="000000"/>
              </w:rPr>
              <w:t>2.17</w:t>
            </w:r>
          </w:p>
        </w:tc>
      </w:tr>
      <w:tr w:rsidR="00E935B2" w:rsidRPr="00C67A61" w14:paraId="2F06ED6B" w14:textId="77777777" w:rsidTr="00E935B2">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0D1D104C" w14:textId="2E9E9FF2"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 xml:space="preserve">Limit State: </w:t>
            </w:r>
            <w:r>
              <w:rPr>
                <w:rFonts w:ascii="Calibri" w:eastAsia="Times New Roman" w:hAnsi="Calibri" w:cs="Times New Roman"/>
                <w:b/>
                <w:color w:val="000000"/>
              </w:rPr>
              <w:t>Service 2</w:t>
            </w:r>
            <w:r w:rsidRPr="00C67A61">
              <w:rPr>
                <w:rFonts w:ascii="Calibri" w:eastAsia="Times New Roman" w:hAnsi="Calibri" w:cs="Times New Roman"/>
                <w:b/>
                <w:color w:val="000000"/>
              </w:rPr>
              <w:t xml:space="preserve"> Load Rating Factors</w:t>
            </w:r>
          </w:p>
        </w:tc>
      </w:tr>
      <w:tr w:rsidR="0089623E" w:rsidRPr="00C67A61" w14:paraId="4A70F56D"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hideMark/>
          </w:tcPr>
          <w:p w14:paraId="10114D52" w14:textId="77777777" w:rsidR="0089623E" w:rsidRPr="00C67A61" w:rsidRDefault="0089623E"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hideMark/>
          </w:tcPr>
          <w:p w14:paraId="02D0009C" w14:textId="31BFA82B"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2.26</w:t>
            </w:r>
          </w:p>
        </w:tc>
        <w:tc>
          <w:tcPr>
            <w:tcW w:w="1053" w:type="dxa"/>
            <w:shd w:val="clear" w:color="auto" w:fill="auto"/>
            <w:noWrap/>
            <w:vAlign w:val="bottom"/>
            <w:hideMark/>
          </w:tcPr>
          <w:p w14:paraId="00B40E88" w14:textId="35835F01"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1.89</w:t>
            </w:r>
          </w:p>
        </w:tc>
        <w:tc>
          <w:tcPr>
            <w:tcW w:w="1053" w:type="dxa"/>
            <w:shd w:val="clear" w:color="auto" w:fill="auto"/>
            <w:noWrap/>
            <w:vAlign w:val="bottom"/>
            <w:hideMark/>
          </w:tcPr>
          <w:p w14:paraId="169E312E" w14:textId="3E80BA4A"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1.58</w:t>
            </w:r>
          </w:p>
        </w:tc>
        <w:tc>
          <w:tcPr>
            <w:tcW w:w="1053" w:type="dxa"/>
            <w:shd w:val="clear" w:color="auto" w:fill="auto"/>
            <w:noWrap/>
            <w:vAlign w:val="bottom"/>
            <w:hideMark/>
          </w:tcPr>
          <w:p w14:paraId="4DD17DE8" w14:textId="606C2112"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1.46</w:t>
            </w:r>
          </w:p>
        </w:tc>
        <w:tc>
          <w:tcPr>
            <w:tcW w:w="1053" w:type="dxa"/>
            <w:shd w:val="clear" w:color="auto" w:fill="auto"/>
            <w:noWrap/>
            <w:vAlign w:val="bottom"/>
            <w:hideMark/>
          </w:tcPr>
          <w:p w14:paraId="78D80FF1" w14:textId="69220502"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1.45</w:t>
            </w:r>
          </w:p>
        </w:tc>
        <w:tc>
          <w:tcPr>
            <w:tcW w:w="1053" w:type="dxa"/>
            <w:vAlign w:val="bottom"/>
          </w:tcPr>
          <w:p w14:paraId="13E87ABA" w14:textId="4AA8DCAB" w:rsidR="0089623E" w:rsidRDefault="0089623E" w:rsidP="004A0448">
            <w:pPr>
              <w:spacing w:after="0" w:line="240" w:lineRule="auto"/>
              <w:jc w:val="right"/>
              <w:rPr>
                <w:rFonts w:ascii="Calibri" w:hAnsi="Calibri"/>
                <w:color w:val="000000"/>
              </w:rPr>
            </w:pPr>
            <w:r>
              <w:rPr>
                <w:rFonts w:ascii="Calibri" w:hAnsi="Calibri"/>
                <w:color w:val="000000"/>
              </w:rPr>
              <w:t>1.40</w:t>
            </w:r>
          </w:p>
        </w:tc>
      </w:tr>
      <w:tr w:rsidR="0089623E" w:rsidRPr="00C67A61" w14:paraId="652B7468" w14:textId="77777777" w:rsidTr="00E935B2">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hideMark/>
          </w:tcPr>
          <w:p w14:paraId="6A8425A5" w14:textId="77777777" w:rsidR="0089623E" w:rsidRPr="00C67A61" w:rsidRDefault="0089623E"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hideMark/>
          </w:tcPr>
          <w:p w14:paraId="6AA51CFB" w14:textId="1E3BBC59"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2.93</w:t>
            </w:r>
          </w:p>
        </w:tc>
        <w:tc>
          <w:tcPr>
            <w:tcW w:w="1053" w:type="dxa"/>
            <w:tcBorders>
              <w:bottom w:val="single" w:sz="12" w:space="0" w:color="auto"/>
            </w:tcBorders>
            <w:shd w:val="clear" w:color="auto" w:fill="auto"/>
            <w:noWrap/>
            <w:vAlign w:val="bottom"/>
            <w:hideMark/>
          </w:tcPr>
          <w:p w14:paraId="5B55B48E" w14:textId="6D9DE15E"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2.46</w:t>
            </w:r>
          </w:p>
        </w:tc>
        <w:tc>
          <w:tcPr>
            <w:tcW w:w="1053" w:type="dxa"/>
            <w:tcBorders>
              <w:bottom w:val="single" w:sz="12" w:space="0" w:color="auto"/>
            </w:tcBorders>
            <w:shd w:val="clear" w:color="auto" w:fill="auto"/>
            <w:noWrap/>
            <w:vAlign w:val="bottom"/>
            <w:hideMark/>
          </w:tcPr>
          <w:p w14:paraId="01FC9098" w14:textId="743D23FF"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2.05</w:t>
            </w:r>
          </w:p>
        </w:tc>
        <w:tc>
          <w:tcPr>
            <w:tcW w:w="1053" w:type="dxa"/>
            <w:tcBorders>
              <w:bottom w:val="single" w:sz="12" w:space="0" w:color="auto"/>
            </w:tcBorders>
            <w:shd w:val="clear" w:color="auto" w:fill="auto"/>
            <w:noWrap/>
            <w:vAlign w:val="bottom"/>
            <w:hideMark/>
          </w:tcPr>
          <w:p w14:paraId="5143C500" w14:textId="19BA4D41"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1.90</w:t>
            </w:r>
          </w:p>
        </w:tc>
        <w:tc>
          <w:tcPr>
            <w:tcW w:w="1053" w:type="dxa"/>
            <w:tcBorders>
              <w:bottom w:val="single" w:sz="12" w:space="0" w:color="auto"/>
            </w:tcBorders>
            <w:shd w:val="clear" w:color="auto" w:fill="auto"/>
            <w:noWrap/>
            <w:vAlign w:val="bottom"/>
            <w:hideMark/>
          </w:tcPr>
          <w:p w14:paraId="2FE96A2B" w14:textId="7C13785F" w:rsidR="0089623E" w:rsidRPr="00C67A61" w:rsidRDefault="0089623E" w:rsidP="004A0448">
            <w:pPr>
              <w:spacing w:after="0" w:line="240" w:lineRule="auto"/>
              <w:jc w:val="right"/>
              <w:rPr>
                <w:rFonts w:ascii="Calibri" w:eastAsia="Times New Roman" w:hAnsi="Calibri" w:cs="Times New Roman"/>
                <w:color w:val="000000"/>
              </w:rPr>
            </w:pPr>
            <w:r>
              <w:rPr>
                <w:rFonts w:ascii="Calibri" w:hAnsi="Calibri"/>
                <w:color w:val="000000"/>
              </w:rPr>
              <w:t>1.88</w:t>
            </w:r>
          </w:p>
        </w:tc>
        <w:tc>
          <w:tcPr>
            <w:tcW w:w="1053" w:type="dxa"/>
            <w:tcBorders>
              <w:bottom w:val="single" w:sz="12" w:space="0" w:color="auto"/>
            </w:tcBorders>
            <w:vAlign w:val="bottom"/>
          </w:tcPr>
          <w:p w14:paraId="289AC3F2" w14:textId="523ADDA0" w:rsidR="0089623E" w:rsidRDefault="0089623E" w:rsidP="004A0448">
            <w:pPr>
              <w:spacing w:after="0" w:line="240" w:lineRule="auto"/>
              <w:jc w:val="right"/>
              <w:rPr>
                <w:rFonts w:ascii="Calibri" w:hAnsi="Calibri"/>
                <w:color w:val="000000"/>
              </w:rPr>
            </w:pPr>
            <w:r>
              <w:rPr>
                <w:rFonts w:ascii="Calibri" w:hAnsi="Calibri"/>
                <w:color w:val="000000"/>
              </w:rPr>
              <w:t>1.82</w:t>
            </w:r>
          </w:p>
        </w:tc>
      </w:tr>
      <w:tr w:rsidR="00E935B2" w:rsidRPr="00C67A61" w14:paraId="1F235DE5" w14:textId="77777777" w:rsidTr="00E935B2">
        <w:trPr>
          <w:trHeight w:val="300"/>
          <w:jc w:val="center"/>
        </w:trPr>
        <w:tc>
          <w:tcPr>
            <w:tcW w:w="1053" w:type="dxa"/>
            <w:tcBorders>
              <w:top w:val="single" w:sz="12" w:space="0" w:color="auto"/>
              <w:left w:val="single" w:sz="12" w:space="0" w:color="auto"/>
              <w:bottom w:val="single" w:sz="2" w:space="0" w:color="auto"/>
              <w:right w:val="single" w:sz="12" w:space="0" w:color="auto"/>
            </w:tcBorders>
            <w:shd w:val="clear" w:color="auto" w:fill="auto"/>
            <w:noWrap/>
            <w:vAlign w:val="bottom"/>
          </w:tcPr>
          <w:p w14:paraId="3ABC8A0D" w14:textId="070E3CB3"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053" w:type="dxa"/>
            <w:tcBorders>
              <w:top w:val="single" w:sz="12" w:space="0" w:color="auto"/>
              <w:left w:val="single" w:sz="12" w:space="0" w:color="auto"/>
            </w:tcBorders>
            <w:shd w:val="clear" w:color="auto" w:fill="auto"/>
            <w:noWrap/>
            <w:vAlign w:val="bottom"/>
          </w:tcPr>
          <w:p w14:paraId="6E08EDE3" w14:textId="0DC6C07A"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7</w:t>
            </w:r>
          </w:p>
        </w:tc>
        <w:tc>
          <w:tcPr>
            <w:tcW w:w="1053" w:type="dxa"/>
            <w:tcBorders>
              <w:top w:val="single" w:sz="12" w:space="0" w:color="auto"/>
            </w:tcBorders>
            <w:shd w:val="clear" w:color="auto" w:fill="auto"/>
            <w:noWrap/>
            <w:vAlign w:val="bottom"/>
          </w:tcPr>
          <w:p w14:paraId="679AFD25" w14:textId="5BFCACF6"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8</w:t>
            </w:r>
          </w:p>
        </w:tc>
        <w:tc>
          <w:tcPr>
            <w:tcW w:w="1053" w:type="dxa"/>
            <w:tcBorders>
              <w:top w:val="single" w:sz="12" w:space="0" w:color="auto"/>
            </w:tcBorders>
            <w:shd w:val="clear" w:color="auto" w:fill="auto"/>
            <w:noWrap/>
            <w:vAlign w:val="bottom"/>
          </w:tcPr>
          <w:p w14:paraId="3FEE72FF" w14:textId="76905FB5"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9</w:t>
            </w:r>
          </w:p>
        </w:tc>
        <w:tc>
          <w:tcPr>
            <w:tcW w:w="1053" w:type="dxa"/>
            <w:tcBorders>
              <w:top w:val="single" w:sz="12" w:space="0" w:color="auto"/>
            </w:tcBorders>
            <w:shd w:val="clear" w:color="auto" w:fill="auto"/>
            <w:noWrap/>
            <w:vAlign w:val="bottom"/>
          </w:tcPr>
          <w:p w14:paraId="39BE7276" w14:textId="789EE61D"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10</w:t>
            </w:r>
          </w:p>
        </w:tc>
        <w:tc>
          <w:tcPr>
            <w:tcW w:w="1053" w:type="dxa"/>
            <w:tcBorders>
              <w:top w:val="single" w:sz="12" w:space="0" w:color="auto"/>
            </w:tcBorders>
            <w:shd w:val="clear" w:color="auto" w:fill="auto"/>
            <w:noWrap/>
            <w:vAlign w:val="center"/>
          </w:tcPr>
          <w:p w14:paraId="5A39D9D4" w14:textId="04EEF88E"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11</w:t>
            </w:r>
          </w:p>
        </w:tc>
        <w:tc>
          <w:tcPr>
            <w:tcW w:w="1053" w:type="dxa"/>
            <w:tcBorders>
              <w:top w:val="single" w:sz="12" w:space="0" w:color="auto"/>
            </w:tcBorders>
            <w:vAlign w:val="center"/>
          </w:tcPr>
          <w:p w14:paraId="7866865C" w14:textId="16D9E5DE"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12</w:t>
            </w:r>
          </w:p>
        </w:tc>
      </w:tr>
      <w:tr w:rsidR="00E935B2" w:rsidRPr="00C67A61" w14:paraId="5F38FD30" w14:textId="77777777" w:rsidTr="004A0448">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582359CD" w14:textId="166ADD76"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Limit State: Strength 1 Load Rating Factors</w:t>
            </w:r>
          </w:p>
        </w:tc>
      </w:tr>
      <w:tr w:rsidR="0089623E" w:rsidRPr="00C67A61" w14:paraId="31CBB2DD" w14:textId="77777777" w:rsidTr="00CE702E">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tcPr>
          <w:p w14:paraId="13284C03" w14:textId="2A1F8166" w:rsidR="0089623E" w:rsidRPr="00C67A61" w:rsidRDefault="0089623E"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tcPr>
          <w:p w14:paraId="0BF8C4E4" w14:textId="684C8F6D" w:rsidR="0089623E" w:rsidRDefault="0089623E" w:rsidP="0089623E">
            <w:pPr>
              <w:spacing w:after="0" w:line="240" w:lineRule="auto"/>
              <w:jc w:val="right"/>
              <w:rPr>
                <w:rFonts w:ascii="Calibri" w:hAnsi="Calibri"/>
                <w:color w:val="000000"/>
              </w:rPr>
            </w:pPr>
            <w:r w:rsidRPr="00EC555A">
              <w:t>1.70</w:t>
            </w:r>
          </w:p>
        </w:tc>
        <w:tc>
          <w:tcPr>
            <w:tcW w:w="1053" w:type="dxa"/>
            <w:shd w:val="clear" w:color="auto" w:fill="auto"/>
            <w:noWrap/>
          </w:tcPr>
          <w:p w14:paraId="61A62256" w14:textId="5C273445" w:rsidR="0089623E" w:rsidRDefault="0089623E" w:rsidP="0089623E">
            <w:pPr>
              <w:spacing w:after="0" w:line="240" w:lineRule="auto"/>
              <w:jc w:val="right"/>
              <w:rPr>
                <w:rFonts w:ascii="Calibri" w:hAnsi="Calibri"/>
                <w:color w:val="000000"/>
              </w:rPr>
            </w:pPr>
            <w:r w:rsidRPr="00EC555A">
              <w:t>1.82</w:t>
            </w:r>
          </w:p>
        </w:tc>
        <w:tc>
          <w:tcPr>
            <w:tcW w:w="1053" w:type="dxa"/>
            <w:shd w:val="clear" w:color="auto" w:fill="auto"/>
            <w:noWrap/>
          </w:tcPr>
          <w:p w14:paraId="3D803055" w14:textId="7C01B8C9" w:rsidR="0089623E" w:rsidRDefault="0089623E" w:rsidP="0089623E">
            <w:pPr>
              <w:spacing w:after="0" w:line="240" w:lineRule="auto"/>
              <w:jc w:val="right"/>
              <w:rPr>
                <w:rFonts w:ascii="Calibri" w:hAnsi="Calibri"/>
                <w:color w:val="000000"/>
              </w:rPr>
            </w:pPr>
            <w:r w:rsidRPr="00EC555A">
              <w:t>1.8</w:t>
            </w:r>
            <w:r>
              <w:t>5</w:t>
            </w:r>
          </w:p>
        </w:tc>
        <w:tc>
          <w:tcPr>
            <w:tcW w:w="1053" w:type="dxa"/>
            <w:shd w:val="clear" w:color="auto" w:fill="auto"/>
            <w:noWrap/>
          </w:tcPr>
          <w:p w14:paraId="79CB06B7" w14:textId="12134A6E" w:rsidR="0089623E" w:rsidRDefault="0089623E" w:rsidP="0089623E">
            <w:pPr>
              <w:spacing w:after="0" w:line="240" w:lineRule="auto"/>
              <w:jc w:val="right"/>
              <w:rPr>
                <w:rFonts w:ascii="Calibri" w:hAnsi="Calibri"/>
                <w:color w:val="000000"/>
              </w:rPr>
            </w:pPr>
            <w:r w:rsidRPr="00EC555A">
              <w:t>2.0</w:t>
            </w:r>
            <w:r>
              <w:t>4</w:t>
            </w:r>
          </w:p>
        </w:tc>
        <w:tc>
          <w:tcPr>
            <w:tcW w:w="1053" w:type="dxa"/>
            <w:shd w:val="clear" w:color="auto" w:fill="auto"/>
            <w:noWrap/>
          </w:tcPr>
          <w:p w14:paraId="7CCD9283" w14:textId="170390BF" w:rsidR="0089623E" w:rsidRDefault="0089623E" w:rsidP="0089623E">
            <w:pPr>
              <w:spacing w:after="0" w:line="240" w:lineRule="auto"/>
              <w:jc w:val="right"/>
              <w:rPr>
                <w:rFonts w:ascii="Calibri" w:hAnsi="Calibri"/>
                <w:color w:val="000000"/>
              </w:rPr>
            </w:pPr>
            <w:r w:rsidRPr="00EC555A">
              <w:t>2.</w:t>
            </w:r>
            <w:r>
              <w:t>42</w:t>
            </w:r>
          </w:p>
        </w:tc>
        <w:tc>
          <w:tcPr>
            <w:tcW w:w="1053" w:type="dxa"/>
          </w:tcPr>
          <w:p w14:paraId="757AAB57" w14:textId="1CADA0F1" w:rsidR="0089623E" w:rsidRDefault="0089623E" w:rsidP="0089623E">
            <w:pPr>
              <w:spacing w:after="0" w:line="240" w:lineRule="auto"/>
              <w:jc w:val="right"/>
              <w:rPr>
                <w:rFonts w:ascii="Calibri" w:hAnsi="Calibri"/>
                <w:color w:val="000000"/>
              </w:rPr>
            </w:pPr>
            <w:r w:rsidRPr="00EC555A">
              <w:t>3.</w:t>
            </w:r>
            <w:r>
              <w:t>05</w:t>
            </w:r>
          </w:p>
        </w:tc>
      </w:tr>
      <w:tr w:rsidR="00E935B2" w:rsidRPr="00C67A61" w14:paraId="7599AC10"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tcPr>
          <w:p w14:paraId="6E99972F" w14:textId="6BFCCF6B"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tcPr>
          <w:p w14:paraId="1549CA2E" w14:textId="4C03FCF1" w:rsidR="00E935B2" w:rsidRDefault="0089623E" w:rsidP="004A0448">
            <w:pPr>
              <w:spacing w:after="0" w:line="240" w:lineRule="auto"/>
              <w:jc w:val="right"/>
              <w:rPr>
                <w:rFonts w:ascii="Calibri" w:hAnsi="Calibri"/>
                <w:color w:val="000000"/>
              </w:rPr>
            </w:pPr>
            <w:r>
              <w:rPr>
                <w:rFonts w:ascii="Calibri" w:hAnsi="Calibri"/>
                <w:color w:val="000000"/>
              </w:rPr>
              <w:t>2.21</w:t>
            </w:r>
          </w:p>
        </w:tc>
        <w:tc>
          <w:tcPr>
            <w:tcW w:w="1053" w:type="dxa"/>
            <w:shd w:val="clear" w:color="auto" w:fill="auto"/>
            <w:noWrap/>
            <w:vAlign w:val="bottom"/>
          </w:tcPr>
          <w:p w14:paraId="4ADE13F6" w14:textId="500B76A7" w:rsidR="00E935B2" w:rsidRDefault="0089623E" w:rsidP="004A0448">
            <w:pPr>
              <w:spacing w:after="0" w:line="240" w:lineRule="auto"/>
              <w:jc w:val="right"/>
              <w:rPr>
                <w:rFonts w:ascii="Calibri" w:hAnsi="Calibri"/>
                <w:color w:val="000000"/>
              </w:rPr>
            </w:pPr>
            <w:r>
              <w:rPr>
                <w:rFonts w:ascii="Calibri" w:hAnsi="Calibri"/>
                <w:color w:val="000000"/>
              </w:rPr>
              <w:t>2.36</w:t>
            </w:r>
          </w:p>
        </w:tc>
        <w:tc>
          <w:tcPr>
            <w:tcW w:w="1053" w:type="dxa"/>
            <w:shd w:val="clear" w:color="auto" w:fill="auto"/>
            <w:noWrap/>
            <w:vAlign w:val="bottom"/>
          </w:tcPr>
          <w:p w14:paraId="44B0A89F" w14:textId="62D3BAFC" w:rsidR="00E935B2" w:rsidRDefault="0089623E" w:rsidP="004A0448">
            <w:pPr>
              <w:spacing w:after="0" w:line="240" w:lineRule="auto"/>
              <w:jc w:val="right"/>
              <w:rPr>
                <w:rFonts w:ascii="Calibri" w:hAnsi="Calibri"/>
                <w:color w:val="000000"/>
              </w:rPr>
            </w:pPr>
            <w:r>
              <w:rPr>
                <w:rFonts w:ascii="Calibri" w:hAnsi="Calibri"/>
                <w:color w:val="000000"/>
              </w:rPr>
              <w:t>2.40</w:t>
            </w:r>
          </w:p>
        </w:tc>
        <w:tc>
          <w:tcPr>
            <w:tcW w:w="1053" w:type="dxa"/>
            <w:shd w:val="clear" w:color="auto" w:fill="auto"/>
            <w:noWrap/>
            <w:vAlign w:val="bottom"/>
          </w:tcPr>
          <w:p w14:paraId="4841B6F3" w14:textId="6FB938F9" w:rsidR="00E935B2" w:rsidRDefault="0089623E" w:rsidP="004A0448">
            <w:pPr>
              <w:spacing w:after="0" w:line="240" w:lineRule="auto"/>
              <w:jc w:val="right"/>
              <w:rPr>
                <w:rFonts w:ascii="Calibri" w:hAnsi="Calibri"/>
                <w:color w:val="000000"/>
              </w:rPr>
            </w:pPr>
            <w:r>
              <w:rPr>
                <w:rFonts w:ascii="Calibri" w:hAnsi="Calibri"/>
                <w:color w:val="000000"/>
              </w:rPr>
              <w:t>2.64</w:t>
            </w:r>
          </w:p>
        </w:tc>
        <w:tc>
          <w:tcPr>
            <w:tcW w:w="1053" w:type="dxa"/>
            <w:shd w:val="clear" w:color="auto" w:fill="auto"/>
            <w:noWrap/>
            <w:vAlign w:val="bottom"/>
          </w:tcPr>
          <w:p w14:paraId="1C14644B" w14:textId="2FCBAA16" w:rsidR="00E935B2" w:rsidRDefault="0089623E" w:rsidP="004A0448">
            <w:pPr>
              <w:spacing w:after="0" w:line="240" w:lineRule="auto"/>
              <w:jc w:val="right"/>
              <w:rPr>
                <w:rFonts w:ascii="Calibri" w:hAnsi="Calibri"/>
                <w:color w:val="000000"/>
              </w:rPr>
            </w:pPr>
            <w:r>
              <w:rPr>
                <w:rFonts w:ascii="Calibri" w:hAnsi="Calibri"/>
                <w:color w:val="000000"/>
              </w:rPr>
              <w:t>3.13</w:t>
            </w:r>
          </w:p>
        </w:tc>
        <w:tc>
          <w:tcPr>
            <w:tcW w:w="1053" w:type="dxa"/>
            <w:vAlign w:val="bottom"/>
          </w:tcPr>
          <w:p w14:paraId="555846D2" w14:textId="3348CA9C" w:rsidR="00E935B2" w:rsidRDefault="0089623E" w:rsidP="004A0448">
            <w:pPr>
              <w:spacing w:after="0" w:line="240" w:lineRule="auto"/>
              <w:jc w:val="right"/>
              <w:rPr>
                <w:rFonts w:ascii="Calibri" w:hAnsi="Calibri"/>
                <w:color w:val="000000"/>
              </w:rPr>
            </w:pPr>
            <w:r>
              <w:rPr>
                <w:rFonts w:ascii="Calibri" w:hAnsi="Calibri"/>
                <w:color w:val="000000"/>
              </w:rPr>
              <w:t>3.96</w:t>
            </w:r>
          </w:p>
        </w:tc>
      </w:tr>
      <w:tr w:rsidR="00E935B2" w:rsidRPr="00C67A61" w14:paraId="2FE2993D" w14:textId="77777777" w:rsidTr="00E935B2">
        <w:trPr>
          <w:trHeight w:val="300"/>
          <w:jc w:val="center"/>
        </w:trPr>
        <w:tc>
          <w:tcPr>
            <w:tcW w:w="7371" w:type="dxa"/>
            <w:gridSpan w:val="7"/>
            <w:tcBorders>
              <w:top w:val="single" w:sz="2" w:space="0" w:color="auto"/>
              <w:left w:val="single" w:sz="12" w:space="0" w:color="auto"/>
              <w:bottom w:val="single" w:sz="2" w:space="0" w:color="auto"/>
            </w:tcBorders>
            <w:shd w:val="clear" w:color="auto" w:fill="auto"/>
            <w:noWrap/>
            <w:vAlign w:val="center"/>
          </w:tcPr>
          <w:p w14:paraId="4B62FF22" w14:textId="7FCF9E72"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 xml:space="preserve">Limit State: </w:t>
            </w:r>
            <w:r>
              <w:rPr>
                <w:rFonts w:ascii="Calibri" w:eastAsia="Times New Roman" w:hAnsi="Calibri" w:cs="Times New Roman"/>
                <w:b/>
                <w:color w:val="000000"/>
              </w:rPr>
              <w:t>Service 2</w:t>
            </w:r>
            <w:r w:rsidRPr="00C67A61">
              <w:rPr>
                <w:rFonts w:ascii="Calibri" w:eastAsia="Times New Roman" w:hAnsi="Calibri" w:cs="Times New Roman"/>
                <w:b/>
                <w:color w:val="000000"/>
              </w:rPr>
              <w:t xml:space="preserve"> Load Rating Factors</w:t>
            </w:r>
          </w:p>
        </w:tc>
      </w:tr>
      <w:tr w:rsidR="00E935B2" w:rsidRPr="00C67A61" w14:paraId="5C105046" w14:textId="77777777" w:rsidTr="00E935B2">
        <w:trPr>
          <w:trHeight w:val="300"/>
          <w:jc w:val="center"/>
        </w:trPr>
        <w:tc>
          <w:tcPr>
            <w:tcW w:w="1053" w:type="dxa"/>
            <w:tcBorders>
              <w:top w:val="single" w:sz="2" w:space="0" w:color="auto"/>
              <w:left w:val="single" w:sz="12" w:space="0" w:color="auto"/>
              <w:bottom w:val="single" w:sz="2" w:space="0" w:color="auto"/>
              <w:right w:val="single" w:sz="12" w:space="0" w:color="auto"/>
            </w:tcBorders>
            <w:shd w:val="clear" w:color="auto" w:fill="auto"/>
            <w:noWrap/>
            <w:vAlign w:val="bottom"/>
          </w:tcPr>
          <w:p w14:paraId="72CC157F" w14:textId="581D57D5"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Inv</w:t>
            </w:r>
            <w:r>
              <w:rPr>
                <w:rFonts w:ascii="Calibri" w:eastAsia="Times New Roman" w:hAnsi="Calibri" w:cs="Times New Roman"/>
                <w:color w:val="000000"/>
              </w:rPr>
              <w:t>.</w:t>
            </w:r>
          </w:p>
        </w:tc>
        <w:tc>
          <w:tcPr>
            <w:tcW w:w="1053" w:type="dxa"/>
            <w:tcBorders>
              <w:left w:val="single" w:sz="12" w:space="0" w:color="auto"/>
            </w:tcBorders>
            <w:shd w:val="clear" w:color="auto" w:fill="auto"/>
            <w:noWrap/>
            <w:vAlign w:val="bottom"/>
          </w:tcPr>
          <w:p w14:paraId="1A619363" w14:textId="5EACA167" w:rsidR="00E935B2" w:rsidRDefault="00E935B2" w:rsidP="004A0448">
            <w:pPr>
              <w:spacing w:after="0" w:line="240" w:lineRule="auto"/>
              <w:jc w:val="right"/>
              <w:rPr>
                <w:rFonts w:ascii="Calibri" w:hAnsi="Calibri"/>
                <w:color w:val="000000"/>
              </w:rPr>
            </w:pPr>
            <w:r>
              <w:rPr>
                <w:rFonts w:ascii="Calibri" w:hAnsi="Calibri"/>
                <w:color w:val="000000"/>
              </w:rPr>
              <w:t>1.42</w:t>
            </w:r>
          </w:p>
        </w:tc>
        <w:tc>
          <w:tcPr>
            <w:tcW w:w="1053" w:type="dxa"/>
            <w:shd w:val="clear" w:color="auto" w:fill="auto"/>
            <w:noWrap/>
            <w:vAlign w:val="bottom"/>
          </w:tcPr>
          <w:p w14:paraId="2C60062C" w14:textId="0E726576" w:rsidR="00E935B2" w:rsidRDefault="00E935B2" w:rsidP="004A0448">
            <w:pPr>
              <w:spacing w:after="0" w:line="240" w:lineRule="auto"/>
              <w:jc w:val="right"/>
              <w:rPr>
                <w:rFonts w:ascii="Calibri" w:hAnsi="Calibri"/>
                <w:color w:val="000000"/>
              </w:rPr>
            </w:pPr>
            <w:r>
              <w:rPr>
                <w:rFonts w:ascii="Calibri" w:hAnsi="Calibri"/>
                <w:color w:val="000000"/>
              </w:rPr>
              <w:t>1.49</w:t>
            </w:r>
          </w:p>
        </w:tc>
        <w:tc>
          <w:tcPr>
            <w:tcW w:w="1053" w:type="dxa"/>
            <w:shd w:val="clear" w:color="auto" w:fill="auto"/>
            <w:noWrap/>
            <w:vAlign w:val="bottom"/>
          </w:tcPr>
          <w:p w14:paraId="7AD98B37" w14:textId="21E6480D" w:rsidR="00E935B2" w:rsidRDefault="00E935B2" w:rsidP="004A0448">
            <w:pPr>
              <w:spacing w:after="0" w:line="240" w:lineRule="auto"/>
              <w:jc w:val="right"/>
              <w:rPr>
                <w:rFonts w:ascii="Calibri" w:hAnsi="Calibri"/>
                <w:color w:val="000000"/>
              </w:rPr>
            </w:pPr>
            <w:r>
              <w:rPr>
                <w:rFonts w:ascii="Calibri" w:hAnsi="Calibri"/>
                <w:color w:val="000000"/>
              </w:rPr>
              <w:t>1.50</w:t>
            </w:r>
          </w:p>
        </w:tc>
        <w:tc>
          <w:tcPr>
            <w:tcW w:w="1053" w:type="dxa"/>
            <w:shd w:val="clear" w:color="auto" w:fill="auto"/>
            <w:noWrap/>
            <w:vAlign w:val="bottom"/>
          </w:tcPr>
          <w:p w14:paraId="06BEB6E5" w14:textId="7A484F6A" w:rsidR="00E935B2" w:rsidRDefault="00E935B2" w:rsidP="004A0448">
            <w:pPr>
              <w:spacing w:after="0" w:line="240" w:lineRule="auto"/>
              <w:jc w:val="right"/>
              <w:rPr>
                <w:rFonts w:ascii="Calibri" w:hAnsi="Calibri"/>
                <w:color w:val="000000"/>
              </w:rPr>
            </w:pPr>
            <w:r>
              <w:rPr>
                <w:rFonts w:ascii="Calibri" w:hAnsi="Calibri"/>
                <w:color w:val="000000"/>
              </w:rPr>
              <w:t>1.55</w:t>
            </w:r>
          </w:p>
        </w:tc>
        <w:tc>
          <w:tcPr>
            <w:tcW w:w="1053" w:type="dxa"/>
            <w:shd w:val="clear" w:color="auto" w:fill="auto"/>
            <w:noWrap/>
            <w:vAlign w:val="bottom"/>
          </w:tcPr>
          <w:p w14:paraId="5D7B10AF" w14:textId="116B59F9" w:rsidR="00E935B2" w:rsidRDefault="00E935B2" w:rsidP="004A0448">
            <w:pPr>
              <w:spacing w:after="0" w:line="240" w:lineRule="auto"/>
              <w:jc w:val="right"/>
              <w:rPr>
                <w:rFonts w:ascii="Calibri" w:hAnsi="Calibri"/>
                <w:color w:val="000000"/>
              </w:rPr>
            </w:pPr>
            <w:r>
              <w:rPr>
                <w:rFonts w:ascii="Calibri" w:hAnsi="Calibri"/>
                <w:color w:val="000000"/>
              </w:rPr>
              <w:t>1.84</w:t>
            </w:r>
          </w:p>
        </w:tc>
        <w:tc>
          <w:tcPr>
            <w:tcW w:w="1053" w:type="dxa"/>
            <w:vAlign w:val="bottom"/>
          </w:tcPr>
          <w:p w14:paraId="553BEAD5" w14:textId="41A58E23" w:rsidR="00E935B2" w:rsidRDefault="00E935B2" w:rsidP="004A0448">
            <w:pPr>
              <w:spacing w:after="0" w:line="240" w:lineRule="auto"/>
              <w:jc w:val="right"/>
              <w:rPr>
                <w:rFonts w:ascii="Calibri" w:hAnsi="Calibri"/>
                <w:color w:val="000000"/>
              </w:rPr>
            </w:pPr>
            <w:r>
              <w:rPr>
                <w:rFonts w:ascii="Calibri" w:hAnsi="Calibri"/>
                <w:color w:val="000000"/>
              </w:rPr>
              <w:t>2.27</w:t>
            </w:r>
          </w:p>
        </w:tc>
      </w:tr>
      <w:tr w:rsidR="00E935B2" w:rsidRPr="00C67A61" w14:paraId="1C1A5F08" w14:textId="77777777" w:rsidTr="00E935B2">
        <w:trPr>
          <w:trHeight w:val="300"/>
          <w:jc w:val="center"/>
        </w:trPr>
        <w:tc>
          <w:tcPr>
            <w:tcW w:w="1053" w:type="dxa"/>
            <w:tcBorders>
              <w:top w:val="single" w:sz="2" w:space="0" w:color="auto"/>
              <w:left w:val="single" w:sz="12" w:space="0" w:color="auto"/>
              <w:bottom w:val="single" w:sz="12" w:space="0" w:color="auto"/>
              <w:right w:val="single" w:sz="12" w:space="0" w:color="auto"/>
            </w:tcBorders>
            <w:shd w:val="clear" w:color="auto" w:fill="auto"/>
            <w:noWrap/>
            <w:vAlign w:val="bottom"/>
          </w:tcPr>
          <w:p w14:paraId="2B2F19C3" w14:textId="69107513"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Op</w:t>
            </w:r>
            <w:r>
              <w:rPr>
                <w:rFonts w:ascii="Calibri" w:eastAsia="Times New Roman" w:hAnsi="Calibri" w:cs="Times New Roman"/>
                <w:color w:val="000000"/>
              </w:rPr>
              <w:t>.</w:t>
            </w:r>
          </w:p>
        </w:tc>
        <w:tc>
          <w:tcPr>
            <w:tcW w:w="1053" w:type="dxa"/>
            <w:tcBorders>
              <w:left w:val="single" w:sz="12" w:space="0" w:color="auto"/>
              <w:bottom w:val="single" w:sz="12" w:space="0" w:color="auto"/>
            </w:tcBorders>
            <w:shd w:val="clear" w:color="auto" w:fill="auto"/>
            <w:noWrap/>
            <w:vAlign w:val="bottom"/>
          </w:tcPr>
          <w:p w14:paraId="48FC18EB" w14:textId="57E925D1" w:rsidR="00E935B2" w:rsidRDefault="00E935B2" w:rsidP="004A0448">
            <w:pPr>
              <w:spacing w:after="0" w:line="240" w:lineRule="auto"/>
              <w:jc w:val="right"/>
              <w:rPr>
                <w:rFonts w:ascii="Calibri" w:hAnsi="Calibri"/>
                <w:color w:val="000000"/>
              </w:rPr>
            </w:pPr>
            <w:r>
              <w:rPr>
                <w:rFonts w:ascii="Calibri" w:hAnsi="Calibri"/>
                <w:color w:val="000000"/>
              </w:rPr>
              <w:t>1.84</w:t>
            </w:r>
          </w:p>
        </w:tc>
        <w:tc>
          <w:tcPr>
            <w:tcW w:w="1053" w:type="dxa"/>
            <w:tcBorders>
              <w:bottom w:val="single" w:sz="12" w:space="0" w:color="auto"/>
            </w:tcBorders>
            <w:shd w:val="clear" w:color="auto" w:fill="auto"/>
            <w:noWrap/>
            <w:vAlign w:val="bottom"/>
          </w:tcPr>
          <w:p w14:paraId="0A54C95D" w14:textId="4ACE732D" w:rsidR="00E935B2" w:rsidRDefault="00E935B2" w:rsidP="004A0448">
            <w:pPr>
              <w:spacing w:after="0" w:line="240" w:lineRule="auto"/>
              <w:jc w:val="right"/>
              <w:rPr>
                <w:rFonts w:ascii="Calibri" w:hAnsi="Calibri"/>
                <w:color w:val="000000"/>
              </w:rPr>
            </w:pPr>
            <w:r>
              <w:rPr>
                <w:rFonts w:ascii="Calibri" w:hAnsi="Calibri"/>
                <w:color w:val="000000"/>
              </w:rPr>
              <w:t>1.94</w:t>
            </w:r>
          </w:p>
        </w:tc>
        <w:tc>
          <w:tcPr>
            <w:tcW w:w="1053" w:type="dxa"/>
            <w:tcBorders>
              <w:bottom w:val="single" w:sz="12" w:space="0" w:color="auto"/>
            </w:tcBorders>
            <w:shd w:val="clear" w:color="auto" w:fill="auto"/>
            <w:noWrap/>
            <w:vAlign w:val="bottom"/>
          </w:tcPr>
          <w:p w14:paraId="71BDAE07" w14:textId="4D5CEAA3" w:rsidR="00E935B2" w:rsidRDefault="00E935B2" w:rsidP="004A0448">
            <w:pPr>
              <w:spacing w:after="0" w:line="240" w:lineRule="auto"/>
              <w:jc w:val="right"/>
              <w:rPr>
                <w:rFonts w:ascii="Calibri" w:hAnsi="Calibri"/>
                <w:color w:val="000000"/>
              </w:rPr>
            </w:pPr>
            <w:r>
              <w:rPr>
                <w:rFonts w:ascii="Calibri" w:hAnsi="Calibri"/>
                <w:color w:val="000000"/>
              </w:rPr>
              <w:t>1.95</w:t>
            </w:r>
          </w:p>
        </w:tc>
        <w:tc>
          <w:tcPr>
            <w:tcW w:w="1053" w:type="dxa"/>
            <w:tcBorders>
              <w:bottom w:val="single" w:sz="12" w:space="0" w:color="auto"/>
            </w:tcBorders>
            <w:shd w:val="clear" w:color="auto" w:fill="auto"/>
            <w:noWrap/>
            <w:vAlign w:val="bottom"/>
          </w:tcPr>
          <w:p w14:paraId="14CA3A0E" w14:textId="6B69804F" w:rsidR="00E935B2" w:rsidRDefault="00E935B2" w:rsidP="004A0448">
            <w:pPr>
              <w:spacing w:after="0" w:line="240" w:lineRule="auto"/>
              <w:jc w:val="right"/>
              <w:rPr>
                <w:rFonts w:ascii="Calibri" w:hAnsi="Calibri"/>
                <w:color w:val="000000"/>
              </w:rPr>
            </w:pPr>
            <w:r>
              <w:rPr>
                <w:rFonts w:ascii="Calibri" w:hAnsi="Calibri"/>
                <w:color w:val="000000"/>
              </w:rPr>
              <w:t>2.02</w:t>
            </w:r>
          </w:p>
        </w:tc>
        <w:tc>
          <w:tcPr>
            <w:tcW w:w="1053" w:type="dxa"/>
            <w:tcBorders>
              <w:bottom w:val="single" w:sz="12" w:space="0" w:color="auto"/>
            </w:tcBorders>
            <w:shd w:val="clear" w:color="auto" w:fill="auto"/>
            <w:noWrap/>
            <w:vAlign w:val="bottom"/>
          </w:tcPr>
          <w:p w14:paraId="2D21FA23" w14:textId="5ACD8A62" w:rsidR="00E935B2" w:rsidRDefault="00E935B2" w:rsidP="004A0448">
            <w:pPr>
              <w:spacing w:after="0" w:line="240" w:lineRule="auto"/>
              <w:jc w:val="right"/>
              <w:rPr>
                <w:rFonts w:ascii="Calibri" w:hAnsi="Calibri"/>
                <w:color w:val="000000"/>
              </w:rPr>
            </w:pPr>
            <w:r>
              <w:rPr>
                <w:rFonts w:ascii="Calibri" w:hAnsi="Calibri"/>
                <w:color w:val="000000"/>
              </w:rPr>
              <w:t>2.39</w:t>
            </w:r>
          </w:p>
        </w:tc>
        <w:tc>
          <w:tcPr>
            <w:tcW w:w="1053" w:type="dxa"/>
            <w:tcBorders>
              <w:bottom w:val="single" w:sz="12" w:space="0" w:color="auto"/>
            </w:tcBorders>
            <w:vAlign w:val="bottom"/>
          </w:tcPr>
          <w:p w14:paraId="0B85DC65" w14:textId="0BB7B437" w:rsidR="00E935B2" w:rsidRDefault="00E935B2" w:rsidP="004A0448">
            <w:pPr>
              <w:spacing w:after="0" w:line="240" w:lineRule="auto"/>
              <w:jc w:val="right"/>
              <w:rPr>
                <w:rFonts w:ascii="Calibri" w:hAnsi="Calibri"/>
                <w:color w:val="000000"/>
              </w:rPr>
            </w:pPr>
            <w:r>
              <w:rPr>
                <w:rFonts w:ascii="Calibri" w:hAnsi="Calibri"/>
                <w:color w:val="000000"/>
              </w:rPr>
              <w:t>2.95</w:t>
            </w:r>
          </w:p>
        </w:tc>
      </w:tr>
    </w:tbl>
    <w:p w14:paraId="4F1DA527" w14:textId="77777777" w:rsidR="00E935B2" w:rsidRPr="008335D5" w:rsidRDefault="00E935B2" w:rsidP="00E935B2">
      <w:pPr>
        <w:spacing w:line="240" w:lineRule="auto"/>
        <w:rPr>
          <w:rFonts w:cs="Arial"/>
        </w:rPr>
      </w:pPr>
    </w:p>
    <w:p w14:paraId="3F55AE2C" w14:textId="07183D04" w:rsidR="00E935B2" w:rsidRDefault="00E935B2" w:rsidP="00E935B2">
      <w:pPr>
        <w:pStyle w:val="Caption"/>
        <w:keepNext/>
        <w:jc w:val="center"/>
      </w:pPr>
      <w:r>
        <w:t xml:space="preserve">Table </w:t>
      </w:r>
      <w:r w:rsidR="001719B5">
        <w:t>15</w:t>
      </w:r>
      <w:r>
        <w:t>: Updated Composite LRFR Demands</w:t>
      </w:r>
    </w:p>
    <w:tbl>
      <w:tblPr>
        <w:tblW w:w="9278" w:type="dxa"/>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077"/>
        <w:gridCol w:w="1385"/>
        <w:gridCol w:w="1385"/>
        <w:gridCol w:w="1385"/>
        <w:gridCol w:w="1385"/>
        <w:gridCol w:w="1385"/>
        <w:gridCol w:w="1276"/>
      </w:tblGrid>
      <w:tr w:rsidR="00E935B2" w:rsidRPr="00C67A61" w14:paraId="1C33B890" w14:textId="77777777" w:rsidTr="00E935B2">
        <w:trPr>
          <w:trHeight w:val="300"/>
        </w:trPr>
        <w:tc>
          <w:tcPr>
            <w:tcW w:w="1077" w:type="dxa"/>
            <w:tcBorders>
              <w:top w:val="single" w:sz="12" w:space="0" w:color="auto"/>
              <w:bottom w:val="single" w:sz="8" w:space="0" w:color="auto"/>
              <w:right w:val="single" w:sz="12" w:space="0" w:color="auto"/>
            </w:tcBorders>
            <w:shd w:val="clear" w:color="auto" w:fill="auto"/>
            <w:noWrap/>
            <w:vAlign w:val="bottom"/>
            <w:hideMark/>
          </w:tcPr>
          <w:p w14:paraId="5507A221"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left w:val="single" w:sz="12" w:space="0" w:color="auto"/>
            </w:tcBorders>
            <w:shd w:val="clear" w:color="auto" w:fill="auto"/>
            <w:noWrap/>
            <w:vAlign w:val="bottom"/>
            <w:hideMark/>
          </w:tcPr>
          <w:p w14:paraId="20E3A528"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1</w:t>
            </w:r>
          </w:p>
        </w:tc>
        <w:tc>
          <w:tcPr>
            <w:tcW w:w="1385" w:type="dxa"/>
            <w:shd w:val="clear" w:color="auto" w:fill="auto"/>
            <w:noWrap/>
            <w:vAlign w:val="bottom"/>
            <w:hideMark/>
          </w:tcPr>
          <w:p w14:paraId="5843A8DA"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2</w:t>
            </w:r>
          </w:p>
        </w:tc>
        <w:tc>
          <w:tcPr>
            <w:tcW w:w="1385" w:type="dxa"/>
            <w:shd w:val="clear" w:color="auto" w:fill="auto"/>
            <w:noWrap/>
            <w:vAlign w:val="bottom"/>
            <w:hideMark/>
          </w:tcPr>
          <w:p w14:paraId="36B18B50"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3</w:t>
            </w:r>
          </w:p>
        </w:tc>
        <w:tc>
          <w:tcPr>
            <w:tcW w:w="1385" w:type="dxa"/>
            <w:shd w:val="clear" w:color="auto" w:fill="auto"/>
            <w:noWrap/>
            <w:vAlign w:val="bottom"/>
            <w:hideMark/>
          </w:tcPr>
          <w:p w14:paraId="543A46EA"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4</w:t>
            </w:r>
          </w:p>
        </w:tc>
        <w:tc>
          <w:tcPr>
            <w:tcW w:w="1385" w:type="dxa"/>
            <w:shd w:val="clear" w:color="auto" w:fill="auto"/>
            <w:noWrap/>
            <w:vAlign w:val="bottom"/>
            <w:hideMark/>
          </w:tcPr>
          <w:p w14:paraId="5ABF6A74"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5</w:t>
            </w:r>
          </w:p>
        </w:tc>
        <w:tc>
          <w:tcPr>
            <w:tcW w:w="1276" w:type="dxa"/>
            <w:shd w:val="clear" w:color="auto" w:fill="auto"/>
            <w:noWrap/>
            <w:vAlign w:val="bottom"/>
            <w:hideMark/>
          </w:tcPr>
          <w:p w14:paraId="7C63D01C" w14:textId="77777777" w:rsidR="00E935B2" w:rsidRPr="00C67A61" w:rsidRDefault="00E935B2" w:rsidP="004A0448">
            <w:pPr>
              <w:spacing w:after="0" w:line="240" w:lineRule="auto"/>
              <w:jc w:val="center"/>
              <w:rPr>
                <w:rFonts w:ascii="Calibri" w:eastAsia="Times New Roman" w:hAnsi="Calibri" w:cs="Times New Roman"/>
                <w:color w:val="000000"/>
              </w:rPr>
            </w:pPr>
            <w:r w:rsidRPr="00C67A61">
              <w:rPr>
                <w:rFonts w:ascii="Calibri" w:eastAsia="Times New Roman" w:hAnsi="Calibri" w:cs="Times New Roman"/>
                <w:color w:val="000000"/>
              </w:rPr>
              <w:t>6</w:t>
            </w:r>
          </w:p>
        </w:tc>
      </w:tr>
      <w:tr w:rsidR="00E935B2" w:rsidRPr="00C67A61" w14:paraId="2890DA93" w14:textId="77777777" w:rsidTr="00E935B2">
        <w:trPr>
          <w:trHeight w:val="300"/>
        </w:trPr>
        <w:tc>
          <w:tcPr>
            <w:tcW w:w="9278" w:type="dxa"/>
            <w:gridSpan w:val="7"/>
            <w:tcBorders>
              <w:top w:val="single" w:sz="8" w:space="0" w:color="auto"/>
              <w:bottom w:val="single" w:sz="8" w:space="0" w:color="auto"/>
            </w:tcBorders>
            <w:shd w:val="clear" w:color="auto" w:fill="auto"/>
            <w:noWrap/>
            <w:vAlign w:val="bottom"/>
            <w:hideMark/>
          </w:tcPr>
          <w:p w14:paraId="073C1F7E"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E935B2" w:rsidRPr="00C67A61" w14:paraId="775F024B"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581DFCE9"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117C69BD" w14:textId="0CE93AC9"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1482110</w:t>
            </w:r>
          </w:p>
        </w:tc>
        <w:tc>
          <w:tcPr>
            <w:tcW w:w="1385" w:type="dxa"/>
            <w:shd w:val="clear" w:color="auto" w:fill="auto"/>
            <w:noWrap/>
            <w:vAlign w:val="bottom"/>
            <w:hideMark/>
          </w:tcPr>
          <w:p w14:paraId="6CF12B22" w14:textId="70EF8998"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1889276</w:t>
            </w:r>
          </w:p>
        </w:tc>
        <w:tc>
          <w:tcPr>
            <w:tcW w:w="1385" w:type="dxa"/>
            <w:shd w:val="clear" w:color="auto" w:fill="auto"/>
            <w:noWrap/>
            <w:vAlign w:val="bottom"/>
            <w:hideMark/>
          </w:tcPr>
          <w:p w14:paraId="7B10AF62" w14:textId="0159A2EF"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1602895</w:t>
            </w:r>
          </w:p>
        </w:tc>
        <w:tc>
          <w:tcPr>
            <w:tcW w:w="1385" w:type="dxa"/>
            <w:shd w:val="clear" w:color="auto" w:fill="auto"/>
            <w:noWrap/>
            <w:vAlign w:val="bottom"/>
            <w:hideMark/>
          </w:tcPr>
          <w:p w14:paraId="4A25425B" w14:textId="49EE5A4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1718860</w:t>
            </w:r>
          </w:p>
        </w:tc>
        <w:tc>
          <w:tcPr>
            <w:tcW w:w="1385" w:type="dxa"/>
            <w:shd w:val="clear" w:color="auto" w:fill="auto"/>
            <w:noWrap/>
            <w:vAlign w:val="bottom"/>
            <w:hideMark/>
          </w:tcPr>
          <w:p w14:paraId="126F6B5D" w14:textId="1503E2E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1724992</w:t>
            </w:r>
          </w:p>
        </w:tc>
        <w:tc>
          <w:tcPr>
            <w:tcW w:w="1276" w:type="dxa"/>
            <w:shd w:val="clear" w:color="auto" w:fill="auto"/>
            <w:noWrap/>
            <w:vAlign w:val="bottom"/>
            <w:hideMark/>
          </w:tcPr>
          <w:p w14:paraId="57767B24" w14:textId="5A86A2FB"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1725591</w:t>
            </w:r>
          </w:p>
        </w:tc>
      </w:tr>
      <w:tr w:rsidR="00E935B2" w:rsidRPr="00C67A61" w14:paraId="2B30266E"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12E7FEDF"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9295BA5" w14:textId="50E92A0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2878212</w:t>
            </w:r>
          </w:p>
        </w:tc>
        <w:tc>
          <w:tcPr>
            <w:tcW w:w="1385" w:type="dxa"/>
            <w:shd w:val="clear" w:color="auto" w:fill="auto"/>
            <w:noWrap/>
            <w:vAlign w:val="bottom"/>
            <w:hideMark/>
          </w:tcPr>
          <w:p w14:paraId="72ADB057" w14:textId="7C43F89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2362799</w:t>
            </w:r>
          </w:p>
        </w:tc>
        <w:tc>
          <w:tcPr>
            <w:tcW w:w="1385" w:type="dxa"/>
            <w:shd w:val="clear" w:color="auto" w:fill="auto"/>
            <w:noWrap/>
            <w:vAlign w:val="bottom"/>
            <w:hideMark/>
          </w:tcPr>
          <w:p w14:paraId="0C52ECEC" w14:textId="1B5BEB6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1925134</w:t>
            </w:r>
          </w:p>
        </w:tc>
        <w:tc>
          <w:tcPr>
            <w:tcW w:w="1385" w:type="dxa"/>
            <w:shd w:val="clear" w:color="auto" w:fill="auto"/>
            <w:noWrap/>
            <w:vAlign w:val="bottom"/>
            <w:hideMark/>
          </w:tcPr>
          <w:p w14:paraId="6457E230" w14:textId="2DFE11D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1608119</w:t>
            </w:r>
          </w:p>
        </w:tc>
        <w:tc>
          <w:tcPr>
            <w:tcW w:w="1385" w:type="dxa"/>
            <w:shd w:val="clear" w:color="auto" w:fill="auto"/>
            <w:noWrap/>
            <w:vAlign w:val="bottom"/>
            <w:hideMark/>
          </w:tcPr>
          <w:p w14:paraId="1A8D3E15" w14:textId="2D7758F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1413525</w:t>
            </w:r>
          </w:p>
        </w:tc>
        <w:tc>
          <w:tcPr>
            <w:tcW w:w="1276" w:type="dxa"/>
            <w:shd w:val="clear" w:color="auto" w:fill="auto"/>
            <w:noWrap/>
            <w:vAlign w:val="bottom"/>
            <w:hideMark/>
          </w:tcPr>
          <w:p w14:paraId="37935BA9" w14:textId="4FBEA6A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1323241</w:t>
            </w:r>
          </w:p>
        </w:tc>
      </w:tr>
      <w:tr w:rsidR="00E935B2" w:rsidRPr="00C67A61" w14:paraId="2DF10609"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57CC651F" w14:textId="77777777" w:rsidR="00E935B2"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57504514" w14:textId="600D4DB5" w:rsidR="00E935B2" w:rsidRDefault="00E935B2" w:rsidP="004A0448">
            <w:pPr>
              <w:spacing w:after="0" w:line="240" w:lineRule="auto"/>
              <w:jc w:val="right"/>
              <w:rPr>
                <w:rFonts w:ascii="Calibri" w:hAnsi="Calibri"/>
                <w:color w:val="000000"/>
              </w:rPr>
            </w:pPr>
            <w:r>
              <w:rPr>
                <w:rFonts w:ascii="Calibri" w:hAnsi="Calibri"/>
                <w:color w:val="000000"/>
              </w:rPr>
              <w:t>110452</w:t>
            </w:r>
          </w:p>
        </w:tc>
        <w:tc>
          <w:tcPr>
            <w:tcW w:w="1385" w:type="dxa"/>
            <w:shd w:val="clear" w:color="auto" w:fill="auto"/>
            <w:noWrap/>
            <w:vAlign w:val="bottom"/>
          </w:tcPr>
          <w:p w14:paraId="3D7702E8" w14:textId="796AF330" w:rsidR="00E935B2" w:rsidRDefault="00E935B2" w:rsidP="004A0448">
            <w:pPr>
              <w:spacing w:after="0" w:line="240" w:lineRule="auto"/>
              <w:jc w:val="right"/>
              <w:rPr>
                <w:rFonts w:ascii="Calibri" w:hAnsi="Calibri"/>
                <w:color w:val="000000"/>
              </w:rPr>
            </w:pPr>
            <w:r>
              <w:rPr>
                <w:rFonts w:ascii="Calibri" w:hAnsi="Calibri"/>
                <w:color w:val="000000"/>
              </w:rPr>
              <w:t>189407</w:t>
            </w:r>
          </w:p>
        </w:tc>
        <w:tc>
          <w:tcPr>
            <w:tcW w:w="1385" w:type="dxa"/>
            <w:shd w:val="clear" w:color="auto" w:fill="auto"/>
            <w:noWrap/>
            <w:vAlign w:val="bottom"/>
          </w:tcPr>
          <w:p w14:paraId="19B754AD" w14:textId="170081DC" w:rsidR="00E935B2" w:rsidRDefault="00E935B2" w:rsidP="004A0448">
            <w:pPr>
              <w:spacing w:after="0" w:line="240" w:lineRule="auto"/>
              <w:jc w:val="right"/>
              <w:rPr>
                <w:rFonts w:ascii="Calibri" w:hAnsi="Calibri"/>
                <w:color w:val="000000"/>
              </w:rPr>
            </w:pPr>
            <w:r>
              <w:rPr>
                <w:rFonts w:ascii="Calibri" w:hAnsi="Calibri"/>
                <w:color w:val="000000"/>
              </w:rPr>
              <w:t>269746</w:t>
            </w:r>
          </w:p>
        </w:tc>
        <w:tc>
          <w:tcPr>
            <w:tcW w:w="1385" w:type="dxa"/>
            <w:shd w:val="clear" w:color="auto" w:fill="auto"/>
            <w:noWrap/>
            <w:vAlign w:val="bottom"/>
          </w:tcPr>
          <w:p w14:paraId="293834E2" w14:textId="09828D59" w:rsidR="00E935B2" w:rsidRDefault="00E935B2" w:rsidP="004A0448">
            <w:pPr>
              <w:spacing w:after="0" w:line="240" w:lineRule="auto"/>
              <w:jc w:val="right"/>
              <w:rPr>
                <w:rFonts w:ascii="Calibri" w:hAnsi="Calibri"/>
                <w:color w:val="000000"/>
              </w:rPr>
            </w:pPr>
            <w:r>
              <w:rPr>
                <w:rFonts w:ascii="Calibri" w:hAnsi="Calibri"/>
                <w:color w:val="000000"/>
              </w:rPr>
              <w:t>338326</w:t>
            </w:r>
          </w:p>
        </w:tc>
        <w:tc>
          <w:tcPr>
            <w:tcW w:w="1385" w:type="dxa"/>
            <w:shd w:val="clear" w:color="auto" w:fill="auto"/>
            <w:noWrap/>
            <w:vAlign w:val="bottom"/>
          </w:tcPr>
          <w:p w14:paraId="6C51993E" w14:textId="70753A30" w:rsidR="00E935B2" w:rsidRDefault="00E935B2" w:rsidP="004A0448">
            <w:pPr>
              <w:spacing w:after="0" w:line="240" w:lineRule="auto"/>
              <w:jc w:val="right"/>
              <w:rPr>
                <w:rFonts w:ascii="Calibri" w:hAnsi="Calibri"/>
                <w:color w:val="000000"/>
              </w:rPr>
            </w:pPr>
            <w:r>
              <w:rPr>
                <w:rFonts w:ascii="Calibri" w:hAnsi="Calibri"/>
                <w:color w:val="000000"/>
              </w:rPr>
              <w:t>385696</w:t>
            </w:r>
          </w:p>
        </w:tc>
        <w:tc>
          <w:tcPr>
            <w:tcW w:w="1276" w:type="dxa"/>
            <w:shd w:val="clear" w:color="auto" w:fill="auto"/>
            <w:noWrap/>
            <w:vAlign w:val="bottom"/>
          </w:tcPr>
          <w:p w14:paraId="1170C2E2" w14:textId="5C463FBE" w:rsidR="00E935B2" w:rsidRDefault="00E935B2" w:rsidP="004A0448">
            <w:pPr>
              <w:spacing w:after="0" w:line="240" w:lineRule="auto"/>
              <w:jc w:val="right"/>
              <w:rPr>
                <w:rFonts w:ascii="Calibri" w:hAnsi="Calibri"/>
                <w:color w:val="000000"/>
              </w:rPr>
            </w:pPr>
            <w:r>
              <w:rPr>
                <w:rFonts w:ascii="Calibri" w:hAnsi="Calibri"/>
                <w:color w:val="000000"/>
              </w:rPr>
              <w:t>409173</w:t>
            </w:r>
          </w:p>
        </w:tc>
      </w:tr>
      <w:tr w:rsidR="00E935B2" w:rsidRPr="00C67A61" w14:paraId="4D760EFD"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713F211A" w14:textId="77777777" w:rsidR="00E935B2" w:rsidRPr="00C67A61" w:rsidRDefault="00E935B2"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hideMark/>
          </w:tcPr>
          <w:p w14:paraId="1DE5C5CD" w14:textId="6E011A3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1402294</w:t>
            </w:r>
          </w:p>
        </w:tc>
        <w:tc>
          <w:tcPr>
            <w:tcW w:w="1385" w:type="dxa"/>
            <w:shd w:val="clear" w:color="auto" w:fill="auto"/>
            <w:noWrap/>
            <w:vAlign w:val="bottom"/>
            <w:hideMark/>
          </w:tcPr>
          <w:p w14:paraId="12E21DC5" w14:textId="0C0914AF"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1789098</w:t>
            </w:r>
          </w:p>
        </w:tc>
        <w:tc>
          <w:tcPr>
            <w:tcW w:w="1385" w:type="dxa"/>
            <w:shd w:val="clear" w:color="auto" w:fill="auto"/>
            <w:noWrap/>
            <w:vAlign w:val="bottom"/>
            <w:hideMark/>
          </w:tcPr>
          <w:p w14:paraId="079CCF4F" w14:textId="504E8807"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2324342</w:t>
            </w:r>
          </w:p>
        </w:tc>
        <w:tc>
          <w:tcPr>
            <w:tcW w:w="1385" w:type="dxa"/>
            <w:shd w:val="clear" w:color="auto" w:fill="auto"/>
            <w:noWrap/>
            <w:vAlign w:val="bottom"/>
            <w:hideMark/>
          </w:tcPr>
          <w:p w14:paraId="25C9BAC7" w14:textId="7E23855E"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2687354</w:t>
            </w:r>
          </w:p>
        </w:tc>
        <w:tc>
          <w:tcPr>
            <w:tcW w:w="1385" w:type="dxa"/>
            <w:shd w:val="clear" w:color="auto" w:fill="auto"/>
            <w:noWrap/>
            <w:vAlign w:val="bottom"/>
            <w:hideMark/>
          </w:tcPr>
          <w:p w14:paraId="470F3D28" w14:textId="758F0D5B"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2801625</w:t>
            </w:r>
          </w:p>
        </w:tc>
        <w:tc>
          <w:tcPr>
            <w:tcW w:w="1276" w:type="dxa"/>
            <w:shd w:val="clear" w:color="auto" w:fill="auto"/>
            <w:noWrap/>
            <w:vAlign w:val="bottom"/>
            <w:hideMark/>
          </w:tcPr>
          <w:p w14:paraId="2EAA11B5" w14:textId="0339BB07"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3009449</w:t>
            </w:r>
          </w:p>
        </w:tc>
      </w:tr>
      <w:tr w:rsidR="00E935B2" w:rsidRPr="00C67A61" w14:paraId="74DAC6A8" w14:textId="77777777" w:rsidTr="00E935B2">
        <w:trPr>
          <w:trHeight w:val="300"/>
        </w:trPr>
        <w:tc>
          <w:tcPr>
            <w:tcW w:w="9278" w:type="dxa"/>
            <w:gridSpan w:val="7"/>
            <w:tcBorders>
              <w:top w:val="single" w:sz="8" w:space="0" w:color="auto"/>
              <w:bottom w:val="single" w:sz="8" w:space="0" w:color="auto"/>
            </w:tcBorders>
            <w:shd w:val="clear" w:color="auto" w:fill="auto"/>
            <w:noWrap/>
            <w:vAlign w:val="bottom"/>
            <w:hideMark/>
          </w:tcPr>
          <w:p w14:paraId="4529EFA1"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Stress Demands (psi)</w:t>
            </w:r>
          </w:p>
        </w:tc>
      </w:tr>
      <w:tr w:rsidR="00E935B2" w:rsidRPr="00C67A61" w14:paraId="19E48246"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08040CB4"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hideMark/>
          </w:tcPr>
          <w:p w14:paraId="1E67F7A3" w14:textId="3DFD625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6429.54</w:t>
            </w:r>
          </w:p>
        </w:tc>
        <w:tc>
          <w:tcPr>
            <w:tcW w:w="1385" w:type="dxa"/>
            <w:shd w:val="clear" w:color="auto" w:fill="auto"/>
            <w:noWrap/>
            <w:vAlign w:val="bottom"/>
            <w:hideMark/>
          </w:tcPr>
          <w:p w14:paraId="1593DC11" w14:textId="34A36D65"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7168.95</w:t>
            </w:r>
          </w:p>
        </w:tc>
        <w:tc>
          <w:tcPr>
            <w:tcW w:w="1385" w:type="dxa"/>
            <w:shd w:val="clear" w:color="auto" w:fill="auto"/>
            <w:noWrap/>
            <w:vAlign w:val="bottom"/>
            <w:hideMark/>
          </w:tcPr>
          <w:p w14:paraId="646E4653" w14:textId="69A2DDE8"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7019.07</w:t>
            </w:r>
          </w:p>
        </w:tc>
        <w:tc>
          <w:tcPr>
            <w:tcW w:w="1385" w:type="dxa"/>
            <w:shd w:val="clear" w:color="auto" w:fill="auto"/>
            <w:noWrap/>
            <w:vAlign w:val="bottom"/>
            <w:hideMark/>
          </w:tcPr>
          <w:p w14:paraId="758CC94C" w14:textId="1EBA97D9"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6532.19</w:t>
            </w:r>
          </w:p>
        </w:tc>
        <w:tc>
          <w:tcPr>
            <w:tcW w:w="1385" w:type="dxa"/>
            <w:shd w:val="clear" w:color="auto" w:fill="auto"/>
            <w:noWrap/>
            <w:vAlign w:val="bottom"/>
            <w:hideMark/>
          </w:tcPr>
          <w:p w14:paraId="35135F12" w14:textId="3F52670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6486.02</w:t>
            </w:r>
          </w:p>
        </w:tc>
        <w:tc>
          <w:tcPr>
            <w:tcW w:w="1276" w:type="dxa"/>
            <w:shd w:val="clear" w:color="auto" w:fill="auto"/>
            <w:noWrap/>
            <w:vAlign w:val="bottom"/>
            <w:hideMark/>
          </w:tcPr>
          <w:p w14:paraId="4333161F" w14:textId="5D421368"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6482.07</w:t>
            </w:r>
          </w:p>
        </w:tc>
      </w:tr>
      <w:tr w:rsidR="00E935B2" w:rsidRPr="00C67A61" w14:paraId="3C002932"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hideMark/>
          </w:tcPr>
          <w:p w14:paraId="6E667731"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hideMark/>
          </w:tcPr>
          <w:p w14:paraId="6BF782BE" w14:textId="5ACF63F3"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8838.53</w:t>
            </w:r>
          </w:p>
        </w:tc>
        <w:tc>
          <w:tcPr>
            <w:tcW w:w="1385" w:type="dxa"/>
            <w:shd w:val="clear" w:color="auto" w:fill="auto"/>
            <w:noWrap/>
            <w:vAlign w:val="bottom"/>
            <w:hideMark/>
          </w:tcPr>
          <w:p w14:paraId="115F9B1A" w14:textId="1461E3E6"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7308.8</w:t>
            </w:r>
          </w:p>
        </w:tc>
        <w:tc>
          <w:tcPr>
            <w:tcW w:w="1385" w:type="dxa"/>
            <w:shd w:val="clear" w:color="auto" w:fill="auto"/>
            <w:noWrap/>
            <w:vAlign w:val="bottom"/>
            <w:hideMark/>
          </w:tcPr>
          <w:p w14:paraId="1BCDF376" w14:textId="1E04DE95"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5971.51</w:t>
            </w:r>
          </w:p>
        </w:tc>
        <w:tc>
          <w:tcPr>
            <w:tcW w:w="1385" w:type="dxa"/>
            <w:shd w:val="clear" w:color="auto" w:fill="auto"/>
            <w:noWrap/>
            <w:vAlign w:val="bottom"/>
            <w:hideMark/>
          </w:tcPr>
          <w:p w14:paraId="4701C67D" w14:textId="758EA5C1"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4978.46</w:t>
            </w:r>
          </w:p>
        </w:tc>
        <w:tc>
          <w:tcPr>
            <w:tcW w:w="1385" w:type="dxa"/>
            <w:shd w:val="clear" w:color="auto" w:fill="auto"/>
            <w:noWrap/>
            <w:vAlign w:val="bottom"/>
            <w:hideMark/>
          </w:tcPr>
          <w:p w14:paraId="2A289456" w14:textId="680FD67C"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4355.61</w:t>
            </w:r>
          </w:p>
        </w:tc>
        <w:tc>
          <w:tcPr>
            <w:tcW w:w="1276" w:type="dxa"/>
            <w:shd w:val="clear" w:color="auto" w:fill="auto"/>
            <w:noWrap/>
            <w:vAlign w:val="bottom"/>
            <w:hideMark/>
          </w:tcPr>
          <w:p w14:paraId="71CF626F" w14:textId="317739D3"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4054.76</w:t>
            </w:r>
          </w:p>
        </w:tc>
      </w:tr>
      <w:tr w:rsidR="00E935B2" w:rsidRPr="00C67A61" w14:paraId="575EAE1F"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1C045F56" w14:textId="77777777" w:rsidR="00E935B2" w:rsidRPr="00C67A61"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6ECA2AA6" w14:textId="75975A27" w:rsidR="00E935B2" w:rsidRDefault="00E935B2" w:rsidP="004A0448">
            <w:pPr>
              <w:spacing w:after="0" w:line="240" w:lineRule="auto"/>
              <w:jc w:val="right"/>
              <w:rPr>
                <w:rFonts w:ascii="Calibri" w:hAnsi="Calibri"/>
                <w:color w:val="000000"/>
              </w:rPr>
            </w:pPr>
            <w:r>
              <w:rPr>
                <w:rFonts w:ascii="Calibri" w:hAnsi="Calibri"/>
                <w:color w:val="000000"/>
              </w:rPr>
              <w:t>359.93</w:t>
            </w:r>
          </w:p>
        </w:tc>
        <w:tc>
          <w:tcPr>
            <w:tcW w:w="1385" w:type="dxa"/>
            <w:shd w:val="clear" w:color="auto" w:fill="auto"/>
            <w:noWrap/>
            <w:vAlign w:val="bottom"/>
          </w:tcPr>
          <w:p w14:paraId="5CD31C49" w14:textId="70B359A4" w:rsidR="00E935B2" w:rsidRDefault="00E935B2" w:rsidP="004A0448">
            <w:pPr>
              <w:spacing w:after="0" w:line="240" w:lineRule="auto"/>
              <w:jc w:val="right"/>
              <w:rPr>
                <w:rFonts w:ascii="Calibri" w:hAnsi="Calibri"/>
                <w:color w:val="000000"/>
              </w:rPr>
            </w:pPr>
            <w:r>
              <w:rPr>
                <w:rFonts w:ascii="Calibri" w:hAnsi="Calibri"/>
                <w:color w:val="000000"/>
              </w:rPr>
              <w:t>597.9</w:t>
            </w:r>
          </w:p>
        </w:tc>
        <w:tc>
          <w:tcPr>
            <w:tcW w:w="1385" w:type="dxa"/>
            <w:shd w:val="clear" w:color="auto" w:fill="auto"/>
            <w:noWrap/>
            <w:vAlign w:val="bottom"/>
          </w:tcPr>
          <w:p w14:paraId="29F111A2" w14:textId="558B5076" w:rsidR="00E935B2" w:rsidRDefault="00E935B2" w:rsidP="004A0448">
            <w:pPr>
              <w:spacing w:after="0" w:line="240" w:lineRule="auto"/>
              <w:jc w:val="right"/>
              <w:rPr>
                <w:rFonts w:ascii="Calibri" w:hAnsi="Calibri"/>
                <w:color w:val="000000"/>
              </w:rPr>
            </w:pPr>
            <w:r>
              <w:rPr>
                <w:rFonts w:ascii="Calibri" w:hAnsi="Calibri"/>
                <w:color w:val="000000"/>
              </w:rPr>
              <w:t>837.72</w:t>
            </w:r>
          </w:p>
        </w:tc>
        <w:tc>
          <w:tcPr>
            <w:tcW w:w="1385" w:type="dxa"/>
            <w:shd w:val="clear" w:color="auto" w:fill="auto"/>
            <w:noWrap/>
            <w:vAlign w:val="bottom"/>
          </w:tcPr>
          <w:p w14:paraId="203E4A05" w14:textId="31FB0843" w:rsidR="00E935B2" w:rsidRDefault="00E935B2" w:rsidP="004A0448">
            <w:pPr>
              <w:spacing w:after="0" w:line="240" w:lineRule="auto"/>
              <w:jc w:val="right"/>
              <w:rPr>
                <w:rFonts w:ascii="Calibri" w:hAnsi="Calibri"/>
                <w:color w:val="000000"/>
              </w:rPr>
            </w:pPr>
            <w:r>
              <w:rPr>
                <w:rFonts w:ascii="Calibri" w:hAnsi="Calibri"/>
                <w:color w:val="000000"/>
              </w:rPr>
              <w:t>1040.37</w:t>
            </w:r>
          </w:p>
        </w:tc>
        <w:tc>
          <w:tcPr>
            <w:tcW w:w="1385" w:type="dxa"/>
            <w:shd w:val="clear" w:color="auto" w:fill="auto"/>
            <w:noWrap/>
            <w:vAlign w:val="bottom"/>
          </w:tcPr>
          <w:p w14:paraId="10AA7750" w14:textId="635D70F5" w:rsidR="00E935B2" w:rsidRDefault="00E935B2" w:rsidP="004A0448">
            <w:pPr>
              <w:spacing w:after="0" w:line="240" w:lineRule="auto"/>
              <w:jc w:val="right"/>
              <w:rPr>
                <w:rFonts w:ascii="Calibri" w:hAnsi="Calibri"/>
                <w:color w:val="000000"/>
              </w:rPr>
            </w:pPr>
            <w:r>
              <w:rPr>
                <w:rFonts w:ascii="Calibri" w:hAnsi="Calibri"/>
                <w:color w:val="000000"/>
              </w:rPr>
              <w:t>1178.32</w:t>
            </w:r>
          </w:p>
        </w:tc>
        <w:tc>
          <w:tcPr>
            <w:tcW w:w="1276" w:type="dxa"/>
            <w:shd w:val="clear" w:color="auto" w:fill="auto"/>
            <w:noWrap/>
            <w:vAlign w:val="bottom"/>
          </w:tcPr>
          <w:p w14:paraId="76AFF533" w14:textId="6C3E9ABA" w:rsidR="00E935B2" w:rsidRDefault="00E935B2" w:rsidP="004A0448">
            <w:pPr>
              <w:spacing w:after="0" w:line="240" w:lineRule="auto"/>
              <w:jc w:val="right"/>
              <w:rPr>
                <w:rFonts w:ascii="Calibri" w:hAnsi="Calibri"/>
                <w:color w:val="000000"/>
              </w:rPr>
            </w:pPr>
            <w:r>
              <w:rPr>
                <w:rFonts w:ascii="Calibri" w:hAnsi="Calibri"/>
                <w:color w:val="000000"/>
              </w:rPr>
              <w:t>1244.08</w:t>
            </w:r>
          </w:p>
        </w:tc>
      </w:tr>
      <w:tr w:rsidR="00E935B2" w:rsidRPr="00C67A61" w14:paraId="7EA1D27B" w14:textId="77777777" w:rsidTr="00E935B2">
        <w:trPr>
          <w:trHeight w:val="300"/>
        </w:trPr>
        <w:tc>
          <w:tcPr>
            <w:tcW w:w="1077" w:type="dxa"/>
            <w:tcBorders>
              <w:top w:val="single" w:sz="8" w:space="0" w:color="auto"/>
              <w:bottom w:val="single" w:sz="12" w:space="0" w:color="auto"/>
              <w:right w:val="single" w:sz="12" w:space="0" w:color="auto"/>
            </w:tcBorders>
            <w:shd w:val="clear" w:color="auto" w:fill="auto"/>
            <w:noWrap/>
            <w:vAlign w:val="bottom"/>
            <w:hideMark/>
          </w:tcPr>
          <w:p w14:paraId="6D393A27"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bottom w:val="single" w:sz="12" w:space="0" w:color="auto"/>
            </w:tcBorders>
            <w:shd w:val="clear" w:color="auto" w:fill="auto"/>
            <w:noWrap/>
            <w:vAlign w:val="bottom"/>
            <w:hideMark/>
          </w:tcPr>
          <w:p w14:paraId="4778E5F3" w14:textId="22CBA390"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4388.3</w:t>
            </w:r>
          </w:p>
        </w:tc>
        <w:tc>
          <w:tcPr>
            <w:tcW w:w="1385" w:type="dxa"/>
            <w:tcBorders>
              <w:bottom w:val="single" w:sz="12" w:space="0" w:color="auto"/>
            </w:tcBorders>
            <w:shd w:val="clear" w:color="auto" w:fill="auto"/>
            <w:noWrap/>
            <w:vAlign w:val="bottom"/>
            <w:hideMark/>
          </w:tcPr>
          <w:p w14:paraId="041A77D1" w14:textId="57878D55"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5461.1</w:t>
            </w:r>
          </w:p>
        </w:tc>
        <w:tc>
          <w:tcPr>
            <w:tcW w:w="1385" w:type="dxa"/>
            <w:tcBorders>
              <w:bottom w:val="single" w:sz="12" w:space="0" w:color="auto"/>
            </w:tcBorders>
            <w:shd w:val="clear" w:color="auto" w:fill="auto"/>
            <w:noWrap/>
            <w:vAlign w:val="bottom"/>
            <w:hideMark/>
          </w:tcPr>
          <w:p w14:paraId="06734CEB" w14:textId="4144003D"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7165.2</w:t>
            </w:r>
          </w:p>
        </w:tc>
        <w:tc>
          <w:tcPr>
            <w:tcW w:w="1385" w:type="dxa"/>
            <w:tcBorders>
              <w:bottom w:val="single" w:sz="12" w:space="0" w:color="auto"/>
            </w:tcBorders>
            <w:shd w:val="clear" w:color="auto" w:fill="auto"/>
            <w:noWrap/>
            <w:vAlign w:val="bottom"/>
            <w:hideMark/>
          </w:tcPr>
          <w:p w14:paraId="105A8B7F" w14:textId="26226EB2"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8381.6</w:t>
            </w:r>
          </w:p>
        </w:tc>
        <w:tc>
          <w:tcPr>
            <w:tcW w:w="1385" w:type="dxa"/>
            <w:tcBorders>
              <w:bottom w:val="single" w:sz="12" w:space="0" w:color="auto"/>
            </w:tcBorders>
            <w:shd w:val="clear" w:color="auto" w:fill="auto"/>
            <w:noWrap/>
            <w:vAlign w:val="bottom"/>
            <w:hideMark/>
          </w:tcPr>
          <w:p w14:paraId="7CA63C7B" w14:textId="3F7F6D82"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8752.3</w:t>
            </w:r>
          </w:p>
        </w:tc>
        <w:tc>
          <w:tcPr>
            <w:tcW w:w="1276" w:type="dxa"/>
            <w:tcBorders>
              <w:bottom w:val="single" w:sz="12" w:space="0" w:color="auto"/>
            </w:tcBorders>
            <w:shd w:val="clear" w:color="auto" w:fill="auto"/>
            <w:noWrap/>
            <w:vAlign w:val="bottom"/>
            <w:hideMark/>
          </w:tcPr>
          <w:p w14:paraId="106B477A" w14:textId="03C995AA" w:rsidR="00E935B2" w:rsidRPr="00C67A61" w:rsidRDefault="00E935B2" w:rsidP="004A0448">
            <w:pPr>
              <w:spacing w:after="0" w:line="240" w:lineRule="auto"/>
              <w:jc w:val="right"/>
              <w:rPr>
                <w:rFonts w:ascii="Calibri" w:eastAsia="Times New Roman" w:hAnsi="Calibri" w:cs="Times New Roman"/>
                <w:color w:val="000000"/>
              </w:rPr>
            </w:pPr>
            <w:r>
              <w:rPr>
                <w:rFonts w:ascii="Calibri" w:hAnsi="Calibri"/>
                <w:color w:val="000000"/>
              </w:rPr>
              <w:t>9188.3</w:t>
            </w:r>
          </w:p>
        </w:tc>
      </w:tr>
      <w:tr w:rsidR="00E935B2" w:rsidRPr="00C67A61" w14:paraId="3A33E9AF" w14:textId="77777777" w:rsidTr="00E935B2">
        <w:trPr>
          <w:trHeight w:val="300"/>
        </w:trPr>
        <w:tc>
          <w:tcPr>
            <w:tcW w:w="1077" w:type="dxa"/>
            <w:tcBorders>
              <w:top w:val="single" w:sz="12" w:space="0" w:color="auto"/>
              <w:bottom w:val="single" w:sz="8" w:space="0" w:color="auto"/>
              <w:right w:val="single" w:sz="12" w:space="0" w:color="auto"/>
            </w:tcBorders>
            <w:shd w:val="clear" w:color="auto" w:fill="auto"/>
            <w:noWrap/>
            <w:vAlign w:val="bottom"/>
          </w:tcPr>
          <w:p w14:paraId="0F42B022" w14:textId="02B02CED"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Girder #</w:t>
            </w:r>
          </w:p>
        </w:tc>
        <w:tc>
          <w:tcPr>
            <w:tcW w:w="1385" w:type="dxa"/>
            <w:tcBorders>
              <w:top w:val="single" w:sz="12" w:space="0" w:color="auto"/>
              <w:left w:val="single" w:sz="12" w:space="0" w:color="auto"/>
              <w:bottom w:val="single" w:sz="8" w:space="0" w:color="auto"/>
            </w:tcBorders>
            <w:shd w:val="clear" w:color="auto" w:fill="auto"/>
            <w:noWrap/>
            <w:vAlign w:val="bottom"/>
          </w:tcPr>
          <w:p w14:paraId="0C6BC08D" w14:textId="46527A53" w:rsidR="00E935B2" w:rsidRDefault="00E935B2" w:rsidP="004A0448">
            <w:pPr>
              <w:spacing w:after="0" w:line="240" w:lineRule="auto"/>
              <w:jc w:val="right"/>
              <w:rPr>
                <w:rFonts w:ascii="Calibri" w:hAnsi="Calibri"/>
                <w:color w:val="000000"/>
              </w:rPr>
            </w:pPr>
            <w:r>
              <w:rPr>
                <w:rFonts w:ascii="Calibri" w:hAnsi="Calibri"/>
                <w:color w:val="000000"/>
              </w:rPr>
              <w:t>7</w:t>
            </w:r>
          </w:p>
        </w:tc>
        <w:tc>
          <w:tcPr>
            <w:tcW w:w="1385" w:type="dxa"/>
            <w:tcBorders>
              <w:top w:val="single" w:sz="12" w:space="0" w:color="auto"/>
              <w:bottom w:val="single" w:sz="8" w:space="0" w:color="auto"/>
            </w:tcBorders>
            <w:shd w:val="clear" w:color="auto" w:fill="auto"/>
            <w:noWrap/>
            <w:vAlign w:val="bottom"/>
          </w:tcPr>
          <w:p w14:paraId="1CC69D8B" w14:textId="5301087B"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8</w:t>
            </w:r>
          </w:p>
        </w:tc>
        <w:tc>
          <w:tcPr>
            <w:tcW w:w="1385" w:type="dxa"/>
            <w:tcBorders>
              <w:top w:val="single" w:sz="12" w:space="0" w:color="auto"/>
              <w:bottom w:val="single" w:sz="8" w:space="0" w:color="auto"/>
            </w:tcBorders>
            <w:shd w:val="clear" w:color="auto" w:fill="auto"/>
            <w:noWrap/>
            <w:vAlign w:val="bottom"/>
          </w:tcPr>
          <w:p w14:paraId="0A969971" w14:textId="03FEB2A9"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9</w:t>
            </w:r>
          </w:p>
        </w:tc>
        <w:tc>
          <w:tcPr>
            <w:tcW w:w="1385" w:type="dxa"/>
            <w:tcBorders>
              <w:top w:val="single" w:sz="12" w:space="0" w:color="auto"/>
              <w:bottom w:val="single" w:sz="8" w:space="0" w:color="auto"/>
            </w:tcBorders>
            <w:shd w:val="clear" w:color="auto" w:fill="auto"/>
            <w:noWrap/>
            <w:vAlign w:val="bottom"/>
          </w:tcPr>
          <w:p w14:paraId="4E894384" w14:textId="6E0907F0"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10</w:t>
            </w:r>
          </w:p>
        </w:tc>
        <w:tc>
          <w:tcPr>
            <w:tcW w:w="1385" w:type="dxa"/>
            <w:tcBorders>
              <w:top w:val="single" w:sz="12" w:space="0" w:color="auto"/>
              <w:bottom w:val="single" w:sz="8" w:space="0" w:color="auto"/>
            </w:tcBorders>
            <w:shd w:val="clear" w:color="auto" w:fill="auto"/>
            <w:noWrap/>
            <w:vAlign w:val="bottom"/>
          </w:tcPr>
          <w:p w14:paraId="02EFF307" w14:textId="3B2EF140"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11</w:t>
            </w:r>
          </w:p>
        </w:tc>
        <w:tc>
          <w:tcPr>
            <w:tcW w:w="1276" w:type="dxa"/>
            <w:tcBorders>
              <w:top w:val="single" w:sz="12" w:space="0" w:color="auto"/>
              <w:bottom w:val="single" w:sz="8" w:space="0" w:color="auto"/>
            </w:tcBorders>
            <w:shd w:val="clear" w:color="auto" w:fill="auto"/>
            <w:noWrap/>
            <w:vAlign w:val="bottom"/>
          </w:tcPr>
          <w:p w14:paraId="4A4AFF60" w14:textId="60C5A9B2" w:rsidR="00E935B2" w:rsidRDefault="00E935B2" w:rsidP="004A0448">
            <w:pPr>
              <w:spacing w:after="0" w:line="240" w:lineRule="auto"/>
              <w:jc w:val="right"/>
              <w:rPr>
                <w:rFonts w:ascii="Calibri" w:hAnsi="Calibri"/>
                <w:color w:val="000000"/>
              </w:rPr>
            </w:pPr>
            <w:r>
              <w:rPr>
                <w:rFonts w:ascii="Calibri" w:eastAsia="Times New Roman" w:hAnsi="Calibri" w:cs="Times New Roman"/>
                <w:color w:val="000000"/>
              </w:rPr>
              <w:t>12</w:t>
            </w:r>
          </w:p>
        </w:tc>
      </w:tr>
      <w:tr w:rsidR="00E935B2" w:rsidRPr="00C67A61" w14:paraId="3181E3ED" w14:textId="77777777" w:rsidTr="00E935B2">
        <w:trPr>
          <w:trHeight w:val="300"/>
        </w:trPr>
        <w:tc>
          <w:tcPr>
            <w:tcW w:w="9278" w:type="dxa"/>
            <w:gridSpan w:val="7"/>
            <w:tcBorders>
              <w:top w:val="single" w:sz="8" w:space="0" w:color="auto"/>
              <w:bottom w:val="single" w:sz="8" w:space="0" w:color="auto"/>
            </w:tcBorders>
            <w:shd w:val="clear" w:color="auto" w:fill="auto"/>
            <w:noWrap/>
            <w:vAlign w:val="center"/>
          </w:tcPr>
          <w:p w14:paraId="6C631DFA" w14:textId="77F1F6B6"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Moment Demands (</w:t>
            </w:r>
            <w:proofErr w:type="spellStart"/>
            <w:r w:rsidRPr="00C67A61">
              <w:rPr>
                <w:rFonts w:ascii="Calibri" w:eastAsia="Times New Roman" w:hAnsi="Calibri" w:cs="Times New Roman"/>
                <w:b/>
                <w:color w:val="000000"/>
              </w:rPr>
              <w:t>lb</w:t>
            </w:r>
            <w:proofErr w:type="spellEnd"/>
            <w:r w:rsidRPr="00C67A61">
              <w:rPr>
                <w:rFonts w:ascii="Calibri" w:eastAsia="Times New Roman" w:hAnsi="Calibri" w:cs="Times New Roman"/>
                <w:b/>
                <w:color w:val="000000"/>
              </w:rPr>
              <w:t>-in)</w:t>
            </w:r>
          </w:p>
        </w:tc>
      </w:tr>
      <w:tr w:rsidR="00E935B2" w:rsidRPr="00C67A61" w14:paraId="4CD33A03"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5F11C859" w14:textId="22B05F48"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tcPr>
          <w:p w14:paraId="483FE296" w14:textId="175FD22A" w:rsidR="00E935B2" w:rsidRDefault="00E935B2" w:rsidP="004A0448">
            <w:pPr>
              <w:spacing w:after="0" w:line="240" w:lineRule="auto"/>
              <w:jc w:val="right"/>
              <w:rPr>
                <w:rFonts w:ascii="Calibri" w:hAnsi="Calibri"/>
                <w:color w:val="000000"/>
              </w:rPr>
            </w:pPr>
            <w:r>
              <w:rPr>
                <w:rFonts w:ascii="Calibri" w:hAnsi="Calibri"/>
                <w:color w:val="000000"/>
              </w:rPr>
              <w:t>1725888</w:t>
            </w:r>
          </w:p>
        </w:tc>
        <w:tc>
          <w:tcPr>
            <w:tcW w:w="1385" w:type="dxa"/>
            <w:shd w:val="clear" w:color="auto" w:fill="auto"/>
            <w:noWrap/>
            <w:vAlign w:val="bottom"/>
          </w:tcPr>
          <w:p w14:paraId="55E46FAE" w14:textId="0AB292D5" w:rsidR="00E935B2" w:rsidRDefault="00E935B2" w:rsidP="004A0448">
            <w:pPr>
              <w:spacing w:after="0" w:line="240" w:lineRule="auto"/>
              <w:jc w:val="right"/>
              <w:rPr>
                <w:rFonts w:ascii="Calibri" w:hAnsi="Calibri"/>
                <w:color w:val="000000"/>
              </w:rPr>
            </w:pPr>
            <w:r>
              <w:rPr>
                <w:rFonts w:ascii="Calibri" w:hAnsi="Calibri"/>
                <w:color w:val="000000"/>
              </w:rPr>
              <w:t>1724434</w:t>
            </w:r>
          </w:p>
        </w:tc>
        <w:tc>
          <w:tcPr>
            <w:tcW w:w="1385" w:type="dxa"/>
            <w:shd w:val="clear" w:color="auto" w:fill="auto"/>
            <w:noWrap/>
            <w:vAlign w:val="bottom"/>
          </w:tcPr>
          <w:p w14:paraId="379D4239" w14:textId="4459E548" w:rsidR="00E935B2" w:rsidRDefault="00E935B2" w:rsidP="004A0448">
            <w:pPr>
              <w:spacing w:after="0" w:line="240" w:lineRule="auto"/>
              <w:jc w:val="right"/>
              <w:rPr>
                <w:rFonts w:ascii="Calibri" w:hAnsi="Calibri"/>
                <w:color w:val="000000"/>
              </w:rPr>
            </w:pPr>
            <w:r>
              <w:rPr>
                <w:rFonts w:ascii="Calibri" w:hAnsi="Calibri"/>
                <w:color w:val="000000"/>
              </w:rPr>
              <w:t>1719427</w:t>
            </w:r>
          </w:p>
        </w:tc>
        <w:tc>
          <w:tcPr>
            <w:tcW w:w="1385" w:type="dxa"/>
            <w:shd w:val="clear" w:color="auto" w:fill="auto"/>
            <w:noWrap/>
            <w:vAlign w:val="bottom"/>
          </w:tcPr>
          <w:p w14:paraId="270260A5" w14:textId="58E60934" w:rsidR="00E935B2" w:rsidRDefault="00E935B2" w:rsidP="004A0448">
            <w:pPr>
              <w:spacing w:after="0" w:line="240" w:lineRule="auto"/>
              <w:jc w:val="right"/>
              <w:rPr>
                <w:rFonts w:ascii="Calibri" w:hAnsi="Calibri"/>
                <w:color w:val="000000"/>
              </w:rPr>
            </w:pPr>
            <w:r>
              <w:rPr>
                <w:rFonts w:ascii="Calibri" w:hAnsi="Calibri"/>
                <w:color w:val="000000"/>
              </w:rPr>
              <w:t>1602636</w:t>
            </w:r>
          </w:p>
        </w:tc>
        <w:tc>
          <w:tcPr>
            <w:tcW w:w="1385" w:type="dxa"/>
            <w:shd w:val="clear" w:color="auto" w:fill="auto"/>
            <w:noWrap/>
            <w:vAlign w:val="bottom"/>
          </w:tcPr>
          <w:p w14:paraId="21426EEA" w14:textId="5C9E2172" w:rsidR="00E935B2" w:rsidRDefault="00E935B2" w:rsidP="004A0448">
            <w:pPr>
              <w:spacing w:after="0" w:line="240" w:lineRule="auto"/>
              <w:jc w:val="right"/>
              <w:rPr>
                <w:rFonts w:ascii="Calibri" w:hAnsi="Calibri"/>
                <w:color w:val="000000"/>
              </w:rPr>
            </w:pPr>
            <w:r>
              <w:rPr>
                <w:rFonts w:ascii="Calibri" w:hAnsi="Calibri"/>
                <w:color w:val="000000"/>
              </w:rPr>
              <w:t>1888988</w:t>
            </w:r>
          </w:p>
        </w:tc>
        <w:tc>
          <w:tcPr>
            <w:tcW w:w="1276" w:type="dxa"/>
            <w:shd w:val="clear" w:color="auto" w:fill="auto"/>
            <w:noWrap/>
            <w:vAlign w:val="bottom"/>
          </w:tcPr>
          <w:p w14:paraId="0CA5B9BD" w14:textId="7E6DAED4" w:rsidR="00E935B2" w:rsidRDefault="00E935B2" w:rsidP="004A0448">
            <w:pPr>
              <w:spacing w:after="0" w:line="240" w:lineRule="auto"/>
              <w:jc w:val="right"/>
              <w:rPr>
                <w:rFonts w:ascii="Calibri" w:hAnsi="Calibri"/>
                <w:color w:val="000000"/>
              </w:rPr>
            </w:pPr>
            <w:r>
              <w:rPr>
                <w:rFonts w:ascii="Calibri" w:hAnsi="Calibri"/>
                <w:color w:val="000000"/>
              </w:rPr>
              <w:t>1481916</w:t>
            </w:r>
          </w:p>
        </w:tc>
      </w:tr>
      <w:tr w:rsidR="00E935B2" w:rsidRPr="00C67A61" w14:paraId="5E25BDB5"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5E656153" w14:textId="2831CB38"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SDL</w:t>
            </w:r>
          </w:p>
        </w:tc>
        <w:tc>
          <w:tcPr>
            <w:tcW w:w="1385" w:type="dxa"/>
            <w:tcBorders>
              <w:left w:val="single" w:sz="12" w:space="0" w:color="auto"/>
            </w:tcBorders>
            <w:shd w:val="clear" w:color="auto" w:fill="auto"/>
            <w:noWrap/>
            <w:vAlign w:val="bottom"/>
          </w:tcPr>
          <w:p w14:paraId="72539DFE" w14:textId="31358D8E" w:rsidR="00E935B2" w:rsidRDefault="00E935B2" w:rsidP="004A0448">
            <w:pPr>
              <w:spacing w:after="0" w:line="240" w:lineRule="auto"/>
              <w:jc w:val="right"/>
              <w:rPr>
                <w:rFonts w:ascii="Calibri" w:hAnsi="Calibri"/>
                <w:color w:val="000000"/>
              </w:rPr>
            </w:pPr>
            <w:r>
              <w:rPr>
                <w:rFonts w:ascii="Calibri" w:hAnsi="Calibri"/>
                <w:color w:val="000000"/>
              </w:rPr>
              <w:t>1323250</w:t>
            </w:r>
          </w:p>
        </w:tc>
        <w:tc>
          <w:tcPr>
            <w:tcW w:w="1385" w:type="dxa"/>
            <w:shd w:val="clear" w:color="auto" w:fill="auto"/>
            <w:noWrap/>
            <w:vAlign w:val="bottom"/>
          </w:tcPr>
          <w:p w14:paraId="0CE1083F" w14:textId="645D527C" w:rsidR="00E935B2" w:rsidRDefault="00E935B2" w:rsidP="004A0448">
            <w:pPr>
              <w:spacing w:after="0" w:line="240" w:lineRule="auto"/>
              <w:jc w:val="right"/>
              <w:rPr>
                <w:rFonts w:ascii="Calibri" w:hAnsi="Calibri"/>
                <w:color w:val="000000"/>
              </w:rPr>
            </w:pPr>
            <w:r>
              <w:rPr>
                <w:rFonts w:ascii="Calibri" w:hAnsi="Calibri"/>
                <w:color w:val="000000"/>
              </w:rPr>
              <w:t>1413539</w:t>
            </w:r>
          </w:p>
        </w:tc>
        <w:tc>
          <w:tcPr>
            <w:tcW w:w="1385" w:type="dxa"/>
            <w:shd w:val="clear" w:color="auto" w:fill="auto"/>
            <w:noWrap/>
            <w:vAlign w:val="bottom"/>
          </w:tcPr>
          <w:p w14:paraId="30060CD0" w14:textId="0620F010" w:rsidR="00E935B2" w:rsidRDefault="00E935B2" w:rsidP="004A0448">
            <w:pPr>
              <w:spacing w:after="0" w:line="240" w:lineRule="auto"/>
              <w:jc w:val="right"/>
              <w:rPr>
                <w:rFonts w:ascii="Calibri" w:hAnsi="Calibri"/>
                <w:color w:val="000000"/>
              </w:rPr>
            </w:pPr>
            <w:r>
              <w:rPr>
                <w:rFonts w:ascii="Calibri" w:hAnsi="Calibri"/>
                <w:color w:val="000000"/>
              </w:rPr>
              <w:t>1608062</w:t>
            </w:r>
          </w:p>
        </w:tc>
        <w:tc>
          <w:tcPr>
            <w:tcW w:w="1385" w:type="dxa"/>
            <w:shd w:val="clear" w:color="auto" w:fill="auto"/>
            <w:noWrap/>
            <w:vAlign w:val="bottom"/>
          </w:tcPr>
          <w:p w14:paraId="73265CAE" w14:textId="60C9115C" w:rsidR="00E935B2" w:rsidRDefault="00E935B2" w:rsidP="004A0448">
            <w:pPr>
              <w:spacing w:after="0" w:line="240" w:lineRule="auto"/>
              <w:jc w:val="right"/>
              <w:rPr>
                <w:rFonts w:ascii="Calibri" w:hAnsi="Calibri"/>
                <w:color w:val="000000"/>
              </w:rPr>
            </w:pPr>
            <w:r>
              <w:rPr>
                <w:rFonts w:ascii="Calibri" w:hAnsi="Calibri"/>
                <w:color w:val="000000"/>
              </w:rPr>
              <w:t>1924954</w:t>
            </w:r>
          </w:p>
        </w:tc>
        <w:tc>
          <w:tcPr>
            <w:tcW w:w="1385" w:type="dxa"/>
            <w:shd w:val="clear" w:color="auto" w:fill="auto"/>
            <w:noWrap/>
            <w:vAlign w:val="bottom"/>
          </w:tcPr>
          <w:p w14:paraId="21BE663D" w14:textId="09A8C641" w:rsidR="00E935B2" w:rsidRDefault="00E935B2" w:rsidP="004A0448">
            <w:pPr>
              <w:spacing w:after="0" w:line="240" w:lineRule="auto"/>
              <w:jc w:val="right"/>
              <w:rPr>
                <w:rFonts w:ascii="Calibri" w:hAnsi="Calibri"/>
                <w:color w:val="000000"/>
              </w:rPr>
            </w:pPr>
            <w:r>
              <w:rPr>
                <w:rFonts w:ascii="Calibri" w:hAnsi="Calibri"/>
                <w:color w:val="000000"/>
              </w:rPr>
              <w:t>2362615</w:t>
            </w:r>
          </w:p>
        </w:tc>
        <w:tc>
          <w:tcPr>
            <w:tcW w:w="1276" w:type="dxa"/>
            <w:shd w:val="clear" w:color="auto" w:fill="auto"/>
            <w:noWrap/>
            <w:vAlign w:val="bottom"/>
          </w:tcPr>
          <w:p w14:paraId="206502B6" w14:textId="2E81201E" w:rsidR="00E935B2" w:rsidRDefault="00E935B2" w:rsidP="004A0448">
            <w:pPr>
              <w:spacing w:after="0" w:line="240" w:lineRule="auto"/>
              <w:jc w:val="right"/>
              <w:rPr>
                <w:rFonts w:ascii="Calibri" w:hAnsi="Calibri"/>
                <w:color w:val="000000"/>
              </w:rPr>
            </w:pPr>
            <w:r>
              <w:rPr>
                <w:rFonts w:ascii="Calibri" w:hAnsi="Calibri"/>
                <w:color w:val="000000"/>
              </w:rPr>
              <w:t>2878014</w:t>
            </w:r>
          </w:p>
        </w:tc>
      </w:tr>
      <w:tr w:rsidR="00E935B2" w:rsidRPr="00C67A61" w14:paraId="5AA67F40"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731DFD4F" w14:textId="77777777" w:rsidR="00E935B2"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608BA407" w14:textId="2AB9F225" w:rsidR="00E935B2" w:rsidRDefault="00E935B2" w:rsidP="004A0448">
            <w:pPr>
              <w:spacing w:after="0" w:line="240" w:lineRule="auto"/>
              <w:jc w:val="right"/>
              <w:rPr>
                <w:rFonts w:ascii="Calibri" w:hAnsi="Calibri"/>
                <w:color w:val="000000"/>
              </w:rPr>
            </w:pPr>
            <w:r>
              <w:rPr>
                <w:rFonts w:ascii="Calibri" w:hAnsi="Calibri"/>
                <w:color w:val="000000"/>
              </w:rPr>
              <w:t>409179</w:t>
            </w:r>
          </w:p>
        </w:tc>
        <w:tc>
          <w:tcPr>
            <w:tcW w:w="1385" w:type="dxa"/>
            <w:shd w:val="clear" w:color="auto" w:fill="auto"/>
            <w:noWrap/>
            <w:vAlign w:val="bottom"/>
          </w:tcPr>
          <w:p w14:paraId="682082C6" w14:textId="3A8B47B7" w:rsidR="00E935B2" w:rsidRDefault="00E935B2" w:rsidP="004A0448">
            <w:pPr>
              <w:spacing w:after="0" w:line="240" w:lineRule="auto"/>
              <w:jc w:val="right"/>
              <w:rPr>
                <w:rFonts w:ascii="Calibri" w:hAnsi="Calibri"/>
                <w:color w:val="000000"/>
              </w:rPr>
            </w:pPr>
            <w:r>
              <w:rPr>
                <w:rFonts w:ascii="Calibri" w:hAnsi="Calibri"/>
                <w:color w:val="000000"/>
              </w:rPr>
              <w:t>385712</w:t>
            </w:r>
          </w:p>
        </w:tc>
        <w:tc>
          <w:tcPr>
            <w:tcW w:w="1385" w:type="dxa"/>
            <w:shd w:val="clear" w:color="auto" w:fill="auto"/>
            <w:noWrap/>
            <w:vAlign w:val="bottom"/>
          </w:tcPr>
          <w:p w14:paraId="4245C4CA" w14:textId="0C4AFBE5" w:rsidR="00E935B2" w:rsidRDefault="00E935B2" w:rsidP="004A0448">
            <w:pPr>
              <w:spacing w:after="0" w:line="240" w:lineRule="auto"/>
              <w:jc w:val="right"/>
              <w:rPr>
                <w:rFonts w:ascii="Calibri" w:hAnsi="Calibri"/>
                <w:color w:val="000000"/>
              </w:rPr>
            </w:pPr>
            <w:r>
              <w:rPr>
                <w:rFonts w:ascii="Calibri" w:hAnsi="Calibri"/>
                <w:color w:val="000000"/>
              </w:rPr>
              <w:t>338336</w:t>
            </w:r>
          </w:p>
        </w:tc>
        <w:tc>
          <w:tcPr>
            <w:tcW w:w="1385" w:type="dxa"/>
            <w:shd w:val="clear" w:color="auto" w:fill="auto"/>
            <w:noWrap/>
            <w:vAlign w:val="bottom"/>
          </w:tcPr>
          <w:p w14:paraId="099B5194" w14:textId="33AE2D73" w:rsidR="00E935B2" w:rsidRDefault="00E935B2" w:rsidP="004A0448">
            <w:pPr>
              <w:spacing w:after="0" w:line="240" w:lineRule="auto"/>
              <w:jc w:val="right"/>
              <w:rPr>
                <w:rFonts w:ascii="Calibri" w:hAnsi="Calibri"/>
                <w:color w:val="000000"/>
              </w:rPr>
            </w:pPr>
            <w:r>
              <w:rPr>
                <w:rFonts w:ascii="Calibri" w:hAnsi="Calibri"/>
                <w:color w:val="000000"/>
              </w:rPr>
              <w:t>269742</w:t>
            </w:r>
          </w:p>
        </w:tc>
        <w:tc>
          <w:tcPr>
            <w:tcW w:w="1385" w:type="dxa"/>
            <w:shd w:val="clear" w:color="auto" w:fill="auto"/>
            <w:noWrap/>
            <w:vAlign w:val="bottom"/>
          </w:tcPr>
          <w:p w14:paraId="2695463A" w14:textId="3C126387" w:rsidR="00E935B2" w:rsidRDefault="00E935B2" w:rsidP="004A0448">
            <w:pPr>
              <w:spacing w:after="0" w:line="240" w:lineRule="auto"/>
              <w:jc w:val="right"/>
              <w:rPr>
                <w:rFonts w:ascii="Calibri" w:hAnsi="Calibri"/>
                <w:color w:val="000000"/>
              </w:rPr>
            </w:pPr>
            <w:r>
              <w:rPr>
                <w:rFonts w:ascii="Calibri" w:hAnsi="Calibri"/>
                <w:color w:val="000000"/>
              </w:rPr>
              <w:t>189402</w:t>
            </w:r>
          </w:p>
        </w:tc>
        <w:tc>
          <w:tcPr>
            <w:tcW w:w="1276" w:type="dxa"/>
            <w:shd w:val="clear" w:color="auto" w:fill="auto"/>
            <w:noWrap/>
            <w:vAlign w:val="bottom"/>
          </w:tcPr>
          <w:p w14:paraId="47B3E008" w14:textId="28810836" w:rsidR="00E935B2" w:rsidRDefault="00E935B2" w:rsidP="004A0448">
            <w:pPr>
              <w:spacing w:after="0" w:line="240" w:lineRule="auto"/>
              <w:jc w:val="right"/>
              <w:rPr>
                <w:rFonts w:ascii="Calibri" w:hAnsi="Calibri"/>
                <w:color w:val="000000"/>
              </w:rPr>
            </w:pPr>
            <w:r>
              <w:rPr>
                <w:rFonts w:ascii="Calibri" w:hAnsi="Calibri"/>
                <w:color w:val="000000"/>
              </w:rPr>
              <w:t>110439</w:t>
            </w:r>
          </w:p>
        </w:tc>
      </w:tr>
      <w:tr w:rsidR="00E935B2" w:rsidRPr="00C67A61" w14:paraId="241E25BA"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68EBAE6E" w14:textId="72A8178E" w:rsidR="00E935B2" w:rsidRPr="00C67A61" w:rsidRDefault="00E935B2" w:rsidP="004A0448">
            <w:pPr>
              <w:spacing w:after="0" w:line="240" w:lineRule="auto"/>
              <w:rPr>
                <w:rFonts w:ascii="Calibri" w:eastAsia="Times New Roman" w:hAnsi="Calibri" w:cs="Times New Roman"/>
                <w:color w:val="000000"/>
              </w:rPr>
            </w:pPr>
            <w:r>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tcPr>
          <w:p w14:paraId="348F9E75" w14:textId="151076AE" w:rsidR="00E935B2" w:rsidRDefault="00E935B2" w:rsidP="004A0448">
            <w:pPr>
              <w:spacing w:after="0" w:line="240" w:lineRule="auto"/>
              <w:jc w:val="right"/>
              <w:rPr>
                <w:rFonts w:ascii="Calibri" w:hAnsi="Calibri"/>
                <w:color w:val="000000"/>
              </w:rPr>
            </w:pPr>
            <w:r>
              <w:rPr>
                <w:rFonts w:ascii="Calibri" w:hAnsi="Calibri"/>
                <w:color w:val="000000"/>
              </w:rPr>
              <w:t>2954938</w:t>
            </w:r>
          </w:p>
        </w:tc>
        <w:tc>
          <w:tcPr>
            <w:tcW w:w="1385" w:type="dxa"/>
            <w:shd w:val="clear" w:color="auto" w:fill="auto"/>
            <w:noWrap/>
            <w:vAlign w:val="bottom"/>
          </w:tcPr>
          <w:p w14:paraId="04BEC8F2" w14:textId="75EDB71F" w:rsidR="00E935B2" w:rsidRDefault="00E935B2" w:rsidP="004A0448">
            <w:pPr>
              <w:spacing w:after="0" w:line="240" w:lineRule="auto"/>
              <w:jc w:val="right"/>
              <w:rPr>
                <w:rFonts w:ascii="Calibri" w:hAnsi="Calibri"/>
                <w:color w:val="000000"/>
              </w:rPr>
            </w:pPr>
            <w:r>
              <w:rPr>
                <w:rFonts w:ascii="Calibri" w:hAnsi="Calibri"/>
                <w:color w:val="000000"/>
              </w:rPr>
              <w:t>2742226</w:t>
            </w:r>
          </w:p>
        </w:tc>
        <w:tc>
          <w:tcPr>
            <w:tcW w:w="1385" w:type="dxa"/>
            <w:shd w:val="clear" w:color="auto" w:fill="auto"/>
            <w:noWrap/>
            <w:vAlign w:val="bottom"/>
          </w:tcPr>
          <w:p w14:paraId="262FA89C" w14:textId="2F8609D3" w:rsidR="00E935B2" w:rsidRDefault="00E935B2" w:rsidP="004A0448">
            <w:pPr>
              <w:spacing w:after="0" w:line="240" w:lineRule="auto"/>
              <w:jc w:val="right"/>
              <w:rPr>
                <w:rFonts w:ascii="Calibri" w:hAnsi="Calibri"/>
                <w:color w:val="000000"/>
              </w:rPr>
            </w:pPr>
            <w:r>
              <w:rPr>
                <w:rFonts w:ascii="Calibri" w:hAnsi="Calibri"/>
                <w:color w:val="000000"/>
              </w:rPr>
              <w:t>2650646</w:t>
            </w:r>
          </w:p>
        </w:tc>
        <w:tc>
          <w:tcPr>
            <w:tcW w:w="1385" w:type="dxa"/>
            <w:shd w:val="clear" w:color="auto" w:fill="auto"/>
            <w:noWrap/>
            <w:vAlign w:val="bottom"/>
          </w:tcPr>
          <w:p w14:paraId="0D642119" w14:textId="0D4A5B5C" w:rsidR="00E935B2" w:rsidRDefault="00E935B2" w:rsidP="004A0448">
            <w:pPr>
              <w:spacing w:after="0" w:line="240" w:lineRule="auto"/>
              <w:jc w:val="right"/>
              <w:rPr>
                <w:rFonts w:ascii="Calibri" w:hAnsi="Calibri"/>
                <w:color w:val="000000"/>
              </w:rPr>
            </w:pPr>
            <w:r>
              <w:rPr>
                <w:rFonts w:ascii="Calibri" w:hAnsi="Calibri"/>
                <w:color w:val="000000"/>
              </w:rPr>
              <w:t>2366105</w:t>
            </w:r>
          </w:p>
        </w:tc>
        <w:tc>
          <w:tcPr>
            <w:tcW w:w="1385" w:type="dxa"/>
            <w:shd w:val="clear" w:color="auto" w:fill="auto"/>
            <w:noWrap/>
            <w:vAlign w:val="bottom"/>
          </w:tcPr>
          <w:p w14:paraId="555666F1" w14:textId="19D57E9A" w:rsidR="00E935B2" w:rsidRDefault="00E935B2" w:rsidP="004A0448">
            <w:pPr>
              <w:spacing w:after="0" w:line="240" w:lineRule="auto"/>
              <w:jc w:val="right"/>
              <w:rPr>
                <w:rFonts w:ascii="Calibri" w:hAnsi="Calibri"/>
                <w:color w:val="000000"/>
              </w:rPr>
            </w:pPr>
            <w:r>
              <w:rPr>
                <w:rFonts w:ascii="Calibri" w:hAnsi="Calibri"/>
                <w:color w:val="000000"/>
              </w:rPr>
              <w:t>1807388</w:t>
            </w:r>
          </w:p>
        </w:tc>
        <w:tc>
          <w:tcPr>
            <w:tcW w:w="1276" w:type="dxa"/>
            <w:shd w:val="clear" w:color="auto" w:fill="auto"/>
            <w:noWrap/>
            <w:vAlign w:val="bottom"/>
          </w:tcPr>
          <w:p w14:paraId="6EB8017E" w14:textId="329953E3" w:rsidR="00E935B2" w:rsidRDefault="00E935B2" w:rsidP="004A0448">
            <w:pPr>
              <w:spacing w:after="0" w:line="240" w:lineRule="auto"/>
              <w:jc w:val="right"/>
              <w:rPr>
                <w:rFonts w:ascii="Calibri" w:hAnsi="Calibri"/>
                <w:color w:val="000000"/>
              </w:rPr>
            </w:pPr>
            <w:r>
              <w:rPr>
                <w:rFonts w:ascii="Calibri" w:hAnsi="Calibri"/>
                <w:color w:val="000000"/>
              </w:rPr>
              <w:t>1384997</w:t>
            </w:r>
          </w:p>
        </w:tc>
      </w:tr>
      <w:tr w:rsidR="00E935B2" w:rsidRPr="00C67A61" w14:paraId="42D2CDC8" w14:textId="77777777" w:rsidTr="00E935B2">
        <w:trPr>
          <w:trHeight w:val="300"/>
        </w:trPr>
        <w:tc>
          <w:tcPr>
            <w:tcW w:w="9278" w:type="dxa"/>
            <w:gridSpan w:val="7"/>
            <w:tcBorders>
              <w:top w:val="single" w:sz="8" w:space="0" w:color="auto"/>
              <w:bottom w:val="single" w:sz="8" w:space="0" w:color="auto"/>
            </w:tcBorders>
            <w:shd w:val="clear" w:color="auto" w:fill="auto"/>
            <w:noWrap/>
            <w:vAlign w:val="center"/>
          </w:tcPr>
          <w:p w14:paraId="5D37DAD4" w14:textId="35D4DB0C" w:rsidR="00E935B2" w:rsidRDefault="00E935B2" w:rsidP="00E935B2">
            <w:pPr>
              <w:spacing w:after="0" w:line="240" w:lineRule="auto"/>
              <w:jc w:val="center"/>
              <w:rPr>
                <w:rFonts w:ascii="Calibri" w:hAnsi="Calibri"/>
                <w:color w:val="000000"/>
              </w:rPr>
            </w:pPr>
            <w:r w:rsidRPr="00C67A61">
              <w:rPr>
                <w:rFonts w:ascii="Calibri" w:eastAsia="Times New Roman" w:hAnsi="Calibri" w:cs="Times New Roman"/>
                <w:b/>
                <w:color w:val="000000"/>
              </w:rPr>
              <w:t>Stress Demands (psi)</w:t>
            </w:r>
          </w:p>
        </w:tc>
      </w:tr>
      <w:tr w:rsidR="00E935B2" w:rsidRPr="00C67A61" w14:paraId="10D454A2"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2C2D5889" w14:textId="67705634"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DL</w:t>
            </w:r>
          </w:p>
        </w:tc>
        <w:tc>
          <w:tcPr>
            <w:tcW w:w="1385" w:type="dxa"/>
            <w:tcBorders>
              <w:left w:val="single" w:sz="12" w:space="0" w:color="auto"/>
            </w:tcBorders>
            <w:shd w:val="clear" w:color="auto" w:fill="auto"/>
            <w:noWrap/>
            <w:vAlign w:val="bottom"/>
          </w:tcPr>
          <w:p w14:paraId="62AA424E" w14:textId="35AD68A6" w:rsidR="00E935B2" w:rsidRDefault="00E935B2" w:rsidP="004A0448">
            <w:pPr>
              <w:spacing w:after="0" w:line="240" w:lineRule="auto"/>
              <w:jc w:val="right"/>
              <w:rPr>
                <w:rFonts w:ascii="Calibri" w:hAnsi="Calibri"/>
                <w:color w:val="000000"/>
              </w:rPr>
            </w:pPr>
            <w:r>
              <w:rPr>
                <w:rFonts w:ascii="Calibri" w:hAnsi="Calibri"/>
                <w:color w:val="000000"/>
              </w:rPr>
              <w:t>6483.13</w:t>
            </w:r>
          </w:p>
        </w:tc>
        <w:tc>
          <w:tcPr>
            <w:tcW w:w="1385" w:type="dxa"/>
            <w:shd w:val="clear" w:color="auto" w:fill="auto"/>
            <w:noWrap/>
            <w:vAlign w:val="bottom"/>
          </w:tcPr>
          <w:p w14:paraId="38BE8F91" w14:textId="53AADE9D" w:rsidR="00E935B2" w:rsidRDefault="00E935B2" w:rsidP="004A0448">
            <w:pPr>
              <w:spacing w:after="0" w:line="240" w:lineRule="auto"/>
              <w:jc w:val="right"/>
              <w:rPr>
                <w:rFonts w:ascii="Calibri" w:hAnsi="Calibri"/>
                <w:color w:val="000000"/>
              </w:rPr>
            </w:pPr>
            <w:r>
              <w:rPr>
                <w:rFonts w:ascii="Calibri" w:hAnsi="Calibri"/>
                <w:color w:val="000000"/>
              </w:rPr>
              <w:t>6483.99</w:t>
            </w:r>
          </w:p>
        </w:tc>
        <w:tc>
          <w:tcPr>
            <w:tcW w:w="1385" w:type="dxa"/>
            <w:shd w:val="clear" w:color="auto" w:fill="auto"/>
            <w:noWrap/>
            <w:vAlign w:val="bottom"/>
          </w:tcPr>
          <w:p w14:paraId="0196705E" w14:textId="57F58290" w:rsidR="00E935B2" w:rsidRDefault="00E935B2" w:rsidP="004A0448">
            <w:pPr>
              <w:spacing w:after="0" w:line="240" w:lineRule="auto"/>
              <w:jc w:val="right"/>
              <w:rPr>
                <w:rFonts w:ascii="Calibri" w:hAnsi="Calibri"/>
                <w:color w:val="000000"/>
              </w:rPr>
            </w:pPr>
            <w:r>
              <w:rPr>
                <w:rFonts w:ascii="Calibri" w:hAnsi="Calibri"/>
                <w:color w:val="000000"/>
              </w:rPr>
              <w:t>6534.12</w:t>
            </w:r>
          </w:p>
        </w:tc>
        <w:tc>
          <w:tcPr>
            <w:tcW w:w="1385" w:type="dxa"/>
            <w:shd w:val="clear" w:color="auto" w:fill="auto"/>
            <w:noWrap/>
            <w:vAlign w:val="bottom"/>
          </w:tcPr>
          <w:p w14:paraId="03616C97" w14:textId="616674AF" w:rsidR="00E935B2" w:rsidRDefault="00E935B2" w:rsidP="004A0448">
            <w:pPr>
              <w:spacing w:after="0" w:line="240" w:lineRule="auto"/>
              <w:jc w:val="right"/>
              <w:rPr>
                <w:rFonts w:ascii="Calibri" w:hAnsi="Calibri"/>
                <w:color w:val="000000"/>
              </w:rPr>
            </w:pPr>
            <w:r>
              <w:rPr>
                <w:rFonts w:ascii="Calibri" w:hAnsi="Calibri"/>
                <w:color w:val="000000"/>
              </w:rPr>
              <w:t>7018.99</w:t>
            </w:r>
          </w:p>
        </w:tc>
        <w:tc>
          <w:tcPr>
            <w:tcW w:w="1385" w:type="dxa"/>
            <w:shd w:val="clear" w:color="auto" w:fill="auto"/>
            <w:noWrap/>
            <w:vAlign w:val="bottom"/>
          </w:tcPr>
          <w:p w14:paraId="4B8F974D" w14:textId="703B235D" w:rsidR="00E935B2" w:rsidRDefault="00E935B2" w:rsidP="004A0448">
            <w:pPr>
              <w:spacing w:after="0" w:line="240" w:lineRule="auto"/>
              <w:jc w:val="right"/>
              <w:rPr>
                <w:rFonts w:ascii="Calibri" w:hAnsi="Calibri"/>
                <w:color w:val="000000"/>
              </w:rPr>
            </w:pPr>
            <w:r>
              <w:rPr>
                <w:rFonts w:ascii="Calibri" w:hAnsi="Calibri"/>
                <w:color w:val="000000"/>
              </w:rPr>
              <w:t>7158.69</w:t>
            </w:r>
          </w:p>
        </w:tc>
        <w:tc>
          <w:tcPr>
            <w:tcW w:w="1276" w:type="dxa"/>
            <w:shd w:val="clear" w:color="auto" w:fill="auto"/>
            <w:noWrap/>
            <w:vAlign w:val="bottom"/>
          </w:tcPr>
          <w:p w14:paraId="5EAC3E06" w14:textId="5487CE70" w:rsidR="00E935B2" w:rsidRDefault="00E935B2" w:rsidP="004A0448">
            <w:pPr>
              <w:spacing w:after="0" w:line="240" w:lineRule="auto"/>
              <w:jc w:val="right"/>
              <w:rPr>
                <w:rFonts w:ascii="Calibri" w:hAnsi="Calibri"/>
                <w:color w:val="000000"/>
              </w:rPr>
            </w:pPr>
            <w:r>
              <w:rPr>
                <w:rFonts w:ascii="Calibri" w:hAnsi="Calibri"/>
                <w:color w:val="000000"/>
              </w:rPr>
              <w:t>6423.79</w:t>
            </w:r>
          </w:p>
        </w:tc>
      </w:tr>
      <w:tr w:rsidR="00E935B2" w:rsidRPr="00C67A61" w14:paraId="201F1026" w14:textId="77777777" w:rsidTr="00E935B2">
        <w:trPr>
          <w:trHeight w:val="300"/>
        </w:trPr>
        <w:tc>
          <w:tcPr>
            <w:tcW w:w="1077" w:type="dxa"/>
            <w:tcBorders>
              <w:top w:val="single" w:sz="8" w:space="0" w:color="auto"/>
              <w:bottom w:val="single" w:sz="8" w:space="0" w:color="auto"/>
              <w:right w:val="single" w:sz="12" w:space="0" w:color="auto"/>
            </w:tcBorders>
            <w:shd w:val="clear" w:color="auto" w:fill="auto"/>
            <w:noWrap/>
            <w:vAlign w:val="bottom"/>
          </w:tcPr>
          <w:p w14:paraId="3CBF8645" w14:textId="70B093F4"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lastRenderedPageBreak/>
              <w:t>SDL</w:t>
            </w:r>
          </w:p>
        </w:tc>
        <w:tc>
          <w:tcPr>
            <w:tcW w:w="1385" w:type="dxa"/>
            <w:tcBorders>
              <w:left w:val="single" w:sz="12" w:space="0" w:color="auto"/>
            </w:tcBorders>
            <w:shd w:val="clear" w:color="auto" w:fill="auto"/>
            <w:noWrap/>
            <w:vAlign w:val="bottom"/>
          </w:tcPr>
          <w:p w14:paraId="1A8EE07B" w14:textId="321FDCC1" w:rsidR="00E935B2" w:rsidRDefault="00E935B2" w:rsidP="004A0448">
            <w:pPr>
              <w:spacing w:after="0" w:line="240" w:lineRule="auto"/>
              <w:jc w:val="right"/>
              <w:rPr>
                <w:rFonts w:ascii="Calibri" w:hAnsi="Calibri"/>
                <w:color w:val="000000"/>
              </w:rPr>
            </w:pPr>
            <w:r>
              <w:rPr>
                <w:rFonts w:ascii="Calibri" w:hAnsi="Calibri"/>
                <w:color w:val="000000"/>
              </w:rPr>
              <w:t>4057.14</w:t>
            </w:r>
          </w:p>
        </w:tc>
        <w:tc>
          <w:tcPr>
            <w:tcW w:w="1385" w:type="dxa"/>
            <w:shd w:val="clear" w:color="auto" w:fill="auto"/>
            <w:noWrap/>
            <w:vAlign w:val="bottom"/>
          </w:tcPr>
          <w:p w14:paraId="7646993C" w14:textId="2FE0BCC3" w:rsidR="00E935B2" w:rsidRDefault="00E935B2" w:rsidP="004A0448">
            <w:pPr>
              <w:spacing w:after="0" w:line="240" w:lineRule="auto"/>
              <w:jc w:val="right"/>
              <w:rPr>
                <w:rFonts w:ascii="Calibri" w:hAnsi="Calibri"/>
                <w:color w:val="000000"/>
              </w:rPr>
            </w:pPr>
            <w:r>
              <w:rPr>
                <w:rFonts w:ascii="Calibri" w:hAnsi="Calibri"/>
                <w:color w:val="000000"/>
              </w:rPr>
              <w:t>4354.64</w:t>
            </w:r>
          </w:p>
        </w:tc>
        <w:tc>
          <w:tcPr>
            <w:tcW w:w="1385" w:type="dxa"/>
            <w:shd w:val="clear" w:color="auto" w:fill="auto"/>
            <w:noWrap/>
            <w:vAlign w:val="bottom"/>
          </w:tcPr>
          <w:p w14:paraId="0D7188BD" w14:textId="7F46C046" w:rsidR="00E935B2" w:rsidRDefault="00E935B2" w:rsidP="004A0448">
            <w:pPr>
              <w:spacing w:after="0" w:line="240" w:lineRule="auto"/>
              <w:jc w:val="right"/>
              <w:rPr>
                <w:rFonts w:ascii="Calibri" w:hAnsi="Calibri"/>
                <w:color w:val="000000"/>
              </w:rPr>
            </w:pPr>
            <w:r>
              <w:rPr>
                <w:rFonts w:ascii="Calibri" w:hAnsi="Calibri"/>
                <w:color w:val="000000"/>
              </w:rPr>
              <w:t>4967.85</w:t>
            </w:r>
          </w:p>
        </w:tc>
        <w:tc>
          <w:tcPr>
            <w:tcW w:w="1385" w:type="dxa"/>
            <w:shd w:val="clear" w:color="auto" w:fill="auto"/>
            <w:noWrap/>
            <w:vAlign w:val="bottom"/>
          </w:tcPr>
          <w:p w14:paraId="57976A63" w14:textId="5A90B5B3" w:rsidR="00E935B2" w:rsidRDefault="00E935B2" w:rsidP="004A0448">
            <w:pPr>
              <w:spacing w:after="0" w:line="240" w:lineRule="auto"/>
              <w:jc w:val="right"/>
              <w:rPr>
                <w:rFonts w:ascii="Calibri" w:hAnsi="Calibri"/>
                <w:color w:val="000000"/>
              </w:rPr>
            </w:pPr>
            <w:r>
              <w:rPr>
                <w:rFonts w:ascii="Calibri" w:hAnsi="Calibri"/>
                <w:color w:val="000000"/>
              </w:rPr>
              <w:t>5946.96</w:t>
            </w:r>
          </w:p>
        </w:tc>
        <w:tc>
          <w:tcPr>
            <w:tcW w:w="1385" w:type="dxa"/>
            <w:shd w:val="clear" w:color="auto" w:fill="auto"/>
            <w:noWrap/>
            <w:vAlign w:val="bottom"/>
          </w:tcPr>
          <w:p w14:paraId="66D94CDA" w14:textId="5A053C4F" w:rsidR="00E935B2" w:rsidRDefault="00E935B2" w:rsidP="004A0448">
            <w:pPr>
              <w:spacing w:after="0" w:line="240" w:lineRule="auto"/>
              <w:jc w:val="right"/>
              <w:rPr>
                <w:rFonts w:ascii="Calibri" w:hAnsi="Calibri"/>
                <w:color w:val="000000"/>
              </w:rPr>
            </w:pPr>
            <w:r>
              <w:rPr>
                <w:rFonts w:ascii="Calibri" w:hAnsi="Calibri"/>
                <w:color w:val="000000"/>
              </w:rPr>
              <w:t>7283.07</w:t>
            </w:r>
          </w:p>
        </w:tc>
        <w:tc>
          <w:tcPr>
            <w:tcW w:w="1276" w:type="dxa"/>
            <w:shd w:val="clear" w:color="auto" w:fill="auto"/>
            <w:noWrap/>
            <w:vAlign w:val="bottom"/>
          </w:tcPr>
          <w:p w14:paraId="39662ED2" w14:textId="6DC6BE9C" w:rsidR="00E935B2" w:rsidRDefault="00E935B2" w:rsidP="004A0448">
            <w:pPr>
              <w:spacing w:after="0" w:line="240" w:lineRule="auto"/>
              <w:jc w:val="right"/>
              <w:rPr>
                <w:rFonts w:ascii="Calibri" w:hAnsi="Calibri"/>
                <w:color w:val="000000"/>
              </w:rPr>
            </w:pPr>
            <w:r>
              <w:rPr>
                <w:rFonts w:ascii="Calibri" w:hAnsi="Calibri"/>
                <w:color w:val="000000"/>
              </w:rPr>
              <w:t>8851</w:t>
            </w:r>
          </w:p>
        </w:tc>
      </w:tr>
      <w:tr w:rsidR="00E935B2" w:rsidRPr="00C67A61" w14:paraId="6CBEA0C0" w14:textId="77777777" w:rsidTr="00E935B2">
        <w:trPr>
          <w:trHeight w:val="300"/>
        </w:trPr>
        <w:tc>
          <w:tcPr>
            <w:tcW w:w="1077" w:type="dxa"/>
            <w:tcBorders>
              <w:top w:val="single" w:sz="8" w:space="0" w:color="auto"/>
              <w:bottom w:val="single" w:sz="12" w:space="0" w:color="auto"/>
              <w:right w:val="single" w:sz="12" w:space="0" w:color="auto"/>
            </w:tcBorders>
            <w:shd w:val="clear" w:color="auto" w:fill="auto"/>
            <w:noWrap/>
            <w:vAlign w:val="bottom"/>
          </w:tcPr>
          <w:p w14:paraId="4D7F089C" w14:textId="77777777" w:rsidR="00E935B2" w:rsidRPr="00C67A61" w:rsidRDefault="00E935B2" w:rsidP="004A0448">
            <w:pPr>
              <w:spacing w:after="0" w:line="240" w:lineRule="auto"/>
              <w:rPr>
                <w:rFonts w:ascii="Calibri" w:eastAsia="Times New Roman" w:hAnsi="Calibri" w:cs="Times New Roman"/>
                <w:color w:val="000000"/>
              </w:rPr>
            </w:pPr>
          </w:p>
        </w:tc>
        <w:tc>
          <w:tcPr>
            <w:tcW w:w="1385" w:type="dxa"/>
            <w:tcBorders>
              <w:left w:val="single" w:sz="12" w:space="0" w:color="auto"/>
            </w:tcBorders>
            <w:shd w:val="clear" w:color="auto" w:fill="auto"/>
            <w:noWrap/>
            <w:vAlign w:val="bottom"/>
          </w:tcPr>
          <w:p w14:paraId="1D7A1F5E" w14:textId="7C8B6812" w:rsidR="00E935B2" w:rsidRDefault="00E935B2" w:rsidP="004A0448">
            <w:pPr>
              <w:spacing w:after="0" w:line="240" w:lineRule="auto"/>
              <w:jc w:val="right"/>
              <w:rPr>
                <w:rFonts w:ascii="Calibri" w:hAnsi="Calibri"/>
                <w:color w:val="000000"/>
              </w:rPr>
            </w:pPr>
            <w:r>
              <w:rPr>
                <w:rFonts w:ascii="Calibri" w:hAnsi="Calibri"/>
                <w:color w:val="000000"/>
              </w:rPr>
              <w:t>1247.17</w:t>
            </w:r>
          </w:p>
        </w:tc>
        <w:tc>
          <w:tcPr>
            <w:tcW w:w="1385" w:type="dxa"/>
            <w:shd w:val="clear" w:color="auto" w:fill="auto"/>
            <w:noWrap/>
            <w:vAlign w:val="bottom"/>
          </w:tcPr>
          <w:p w14:paraId="711212B1" w14:textId="0B246F0E" w:rsidR="00E935B2" w:rsidRDefault="00E935B2" w:rsidP="004A0448">
            <w:pPr>
              <w:spacing w:after="0" w:line="240" w:lineRule="auto"/>
              <w:jc w:val="right"/>
              <w:rPr>
                <w:rFonts w:ascii="Calibri" w:hAnsi="Calibri"/>
                <w:color w:val="000000"/>
              </w:rPr>
            </w:pPr>
            <w:r>
              <w:rPr>
                <w:rFonts w:ascii="Calibri" w:hAnsi="Calibri"/>
                <w:color w:val="000000"/>
              </w:rPr>
              <w:t>1181.06</w:t>
            </w:r>
          </w:p>
        </w:tc>
        <w:tc>
          <w:tcPr>
            <w:tcW w:w="1385" w:type="dxa"/>
            <w:shd w:val="clear" w:color="auto" w:fill="auto"/>
            <w:noWrap/>
            <w:vAlign w:val="bottom"/>
          </w:tcPr>
          <w:p w14:paraId="5D63FD52" w14:textId="0FC530F3" w:rsidR="00E935B2" w:rsidRDefault="00E935B2" w:rsidP="004A0448">
            <w:pPr>
              <w:spacing w:after="0" w:line="240" w:lineRule="auto"/>
              <w:jc w:val="right"/>
              <w:rPr>
                <w:rFonts w:ascii="Calibri" w:hAnsi="Calibri"/>
                <w:color w:val="000000"/>
              </w:rPr>
            </w:pPr>
            <w:r>
              <w:rPr>
                <w:rFonts w:ascii="Calibri" w:hAnsi="Calibri"/>
                <w:color w:val="000000"/>
              </w:rPr>
              <w:t>1042.3</w:t>
            </w:r>
          </w:p>
        </w:tc>
        <w:tc>
          <w:tcPr>
            <w:tcW w:w="1385" w:type="dxa"/>
            <w:shd w:val="clear" w:color="auto" w:fill="auto"/>
            <w:noWrap/>
            <w:vAlign w:val="bottom"/>
          </w:tcPr>
          <w:p w14:paraId="5FFA17B7" w14:textId="1AF38AFC" w:rsidR="00E935B2" w:rsidRDefault="00E935B2" w:rsidP="004A0448">
            <w:pPr>
              <w:spacing w:after="0" w:line="240" w:lineRule="auto"/>
              <w:jc w:val="right"/>
              <w:rPr>
                <w:rFonts w:ascii="Calibri" w:hAnsi="Calibri"/>
                <w:color w:val="000000"/>
              </w:rPr>
            </w:pPr>
            <w:r>
              <w:rPr>
                <w:rFonts w:ascii="Calibri" w:hAnsi="Calibri"/>
                <w:color w:val="000000"/>
              </w:rPr>
              <w:t>838.66</w:t>
            </w:r>
          </w:p>
        </w:tc>
        <w:tc>
          <w:tcPr>
            <w:tcW w:w="1385" w:type="dxa"/>
            <w:shd w:val="clear" w:color="auto" w:fill="auto"/>
            <w:noWrap/>
            <w:vAlign w:val="bottom"/>
          </w:tcPr>
          <w:p w14:paraId="186CBB06" w14:textId="0C279B93" w:rsidR="00E935B2" w:rsidRDefault="00E935B2" w:rsidP="004A0448">
            <w:pPr>
              <w:spacing w:after="0" w:line="240" w:lineRule="auto"/>
              <w:jc w:val="right"/>
              <w:rPr>
                <w:rFonts w:ascii="Calibri" w:hAnsi="Calibri"/>
                <w:color w:val="000000"/>
              </w:rPr>
            </w:pPr>
            <w:r>
              <w:rPr>
                <w:rFonts w:ascii="Calibri" w:hAnsi="Calibri"/>
                <w:color w:val="000000"/>
              </w:rPr>
              <w:t>598.04</w:t>
            </w:r>
          </w:p>
        </w:tc>
        <w:tc>
          <w:tcPr>
            <w:tcW w:w="1276" w:type="dxa"/>
            <w:shd w:val="clear" w:color="auto" w:fill="auto"/>
            <w:noWrap/>
            <w:vAlign w:val="bottom"/>
          </w:tcPr>
          <w:p w14:paraId="1E4F8C1B" w14:textId="66880874" w:rsidR="00E935B2" w:rsidRDefault="00E935B2" w:rsidP="004A0448">
            <w:pPr>
              <w:spacing w:after="0" w:line="240" w:lineRule="auto"/>
              <w:jc w:val="right"/>
              <w:rPr>
                <w:rFonts w:ascii="Calibri" w:hAnsi="Calibri"/>
                <w:color w:val="000000"/>
              </w:rPr>
            </w:pPr>
            <w:r>
              <w:rPr>
                <w:rFonts w:ascii="Calibri" w:hAnsi="Calibri"/>
                <w:color w:val="000000"/>
              </w:rPr>
              <w:t>361.19</w:t>
            </w:r>
          </w:p>
        </w:tc>
      </w:tr>
      <w:tr w:rsidR="00E935B2" w:rsidRPr="00C67A61" w14:paraId="26BBD763" w14:textId="77777777" w:rsidTr="00E935B2">
        <w:trPr>
          <w:trHeight w:val="300"/>
        </w:trPr>
        <w:tc>
          <w:tcPr>
            <w:tcW w:w="1077" w:type="dxa"/>
            <w:tcBorders>
              <w:top w:val="single" w:sz="8" w:space="0" w:color="auto"/>
              <w:bottom w:val="single" w:sz="12" w:space="0" w:color="auto"/>
              <w:right w:val="single" w:sz="12" w:space="0" w:color="auto"/>
            </w:tcBorders>
            <w:shd w:val="clear" w:color="auto" w:fill="auto"/>
            <w:noWrap/>
            <w:vAlign w:val="bottom"/>
          </w:tcPr>
          <w:p w14:paraId="2CC88971" w14:textId="2562060B"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LL</w:t>
            </w:r>
          </w:p>
        </w:tc>
        <w:tc>
          <w:tcPr>
            <w:tcW w:w="1385" w:type="dxa"/>
            <w:tcBorders>
              <w:left w:val="single" w:sz="12" w:space="0" w:color="auto"/>
            </w:tcBorders>
            <w:shd w:val="clear" w:color="auto" w:fill="auto"/>
            <w:noWrap/>
            <w:vAlign w:val="bottom"/>
          </w:tcPr>
          <w:p w14:paraId="244D87F9" w14:textId="5A948F9C" w:rsidR="00E935B2" w:rsidRDefault="00E935B2" w:rsidP="004A0448">
            <w:pPr>
              <w:spacing w:after="0" w:line="240" w:lineRule="auto"/>
              <w:jc w:val="right"/>
              <w:rPr>
                <w:rFonts w:ascii="Calibri" w:hAnsi="Calibri"/>
                <w:color w:val="000000"/>
              </w:rPr>
            </w:pPr>
            <w:r>
              <w:rPr>
                <w:rFonts w:ascii="Calibri" w:hAnsi="Calibri"/>
                <w:color w:val="000000"/>
              </w:rPr>
              <w:t>9084.7</w:t>
            </w:r>
          </w:p>
        </w:tc>
        <w:tc>
          <w:tcPr>
            <w:tcW w:w="1385" w:type="dxa"/>
            <w:shd w:val="clear" w:color="auto" w:fill="auto"/>
            <w:noWrap/>
            <w:vAlign w:val="bottom"/>
          </w:tcPr>
          <w:p w14:paraId="4D661FB7" w14:textId="580DEA61" w:rsidR="00E935B2" w:rsidRDefault="00E935B2" w:rsidP="004A0448">
            <w:pPr>
              <w:spacing w:after="0" w:line="240" w:lineRule="auto"/>
              <w:jc w:val="right"/>
              <w:rPr>
                <w:rFonts w:ascii="Calibri" w:hAnsi="Calibri"/>
                <w:color w:val="000000"/>
              </w:rPr>
            </w:pPr>
            <w:r>
              <w:rPr>
                <w:rFonts w:ascii="Calibri" w:hAnsi="Calibri"/>
                <w:color w:val="000000"/>
              </w:rPr>
              <w:t>8515.2</w:t>
            </w:r>
          </w:p>
        </w:tc>
        <w:tc>
          <w:tcPr>
            <w:tcW w:w="1385" w:type="dxa"/>
            <w:shd w:val="clear" w:color="auto" w:fill="auto"/>
            <w:noWrap/>
            <w:vAlign w:val="bottom"/>
          </w:tcPr>
          <w:p w14:paraId="61DB9B86" w14:textId="027D8C4A" w:rsidR="00E935B2" w:rsidRDefault="00E935B2" w:rsidP="004A0448">
            <w:pPr>
              <w:spacing w:after="0" w:line="240" w:lineRule="auto"/>
              <w:jc w:val="right"/>
              <w:rPr>
                <w:rFonts w:ascii="Calibri" w:hAnsi="Calibri"/>
                <w:color w:val="000000"/>
              </w:rPr>
            </w:pPr>
            <w:r>
              <w:rPr>
                <w:rFonts w:ascii="Calibri" w:hAnsi="Calibri"/>
                <w:color w:val="000000"/>
              </w:rPr>
              <w:t>8167.6</w:t>
            </w:r>
          </w:p>
        </w:tc>
        <w:tc>
          <w:tcPr>
            <w:tcW w:w="1385" w:type="dxa"/>
            <w:shd w:val="clear" w:color="auto" w:fill="auto"/>
            <w:noWrap/>
            <w:vAlign w:val="bottom"/>
          </w:tcPr>
          <w:p w14:paraId="40EA6109" w14:textId="1142C4C6" w:rsidR="00E935B2" w:rsidRDefault="00E935B2" w:rsidP="004A0448">
            <w:pPr>
              <w:spacing w:after="0" w:line="240" w:lineRule="auto"/>
              <w:jc w:val="right"/>
              <w:rPr>
                <w:rFonts w:ascii="Calibri" w:hAnsi="Calibri"/>
                <w:color w:val="000000"/>
              </w:rPr>
            </w:pPr>
            <w:r>
              <w:rPr>
                <w:rFonts w:ascii="Calibri" w:hAnsi="Calibri"/>
                <w:color w:val="000000"/>
              </w:rPr>
              <w:t>7274.2</w:t>
            </w:r>
          </w:p>
        </w:tc>
        <w:tc>
          <w:tcPr>
            <w:tcW w:w="1385" w:type="dxa"/>
            <w:shd w:val="clear" w:color="auto" w:fill="auto"/>
            <w:noWrap/>
            <w:vAlign w:val="bottom"/>
          </w:tcPr>
          <w:p w14:paraId="7A996BAF" w14:textId="5B0AC84D" w:rsidR="00E935B2" w:rsidRDefault="00E935B2" w:rsidP="004A0448">
            <w:pPr>
              <w:spacing w:after="0" w:line="240" w:lineRule="auto"/>
              <w:jc w:val="right"/>
              <w:rPr>
                <w:rFonts w:ascii="Calibri" w:hAnsi="Calibri"/>
                <w:color w:val="000000"/>
              </w:rPr>
            </w:pPr>
            <w:r>
              <w:rPr>
                <w:rFonts w:ascii="Calibri" w:hAnsi="Calibri"/>
                <w:color w:val="000000"/>
              </w:rPr>
              <w:t>5623.8</w:t>
            </w:r>
          </w:p>
        </w:tc>
        <w:tc>
          <w:tcPr>
            <w:tcW w:w="1276" w:type="dxa"/>
            <w:shd w:val="clear" w:color="auto" w:fill="auto"/>
            <w:noWrap/>
            <w:vAlign w:val="bottom"/>
          </w:tcPr>
          <w:p w14:paraId="6AC51B79" w14:textId="3C90C873" w:rsidR="00E935B2" w:rsidRDefault="00E935B2" w:rsidP="004A0448">
            <w:pPr>
              <w:spacing w:after="0" w:line="240" w:lineRule="auto"/>
              <w:jc w:val="right"/>
              <w:rPr>
                <w:rFonts w:ascii="Calibri" w:hAnsi="Calibri"/>
                <w:color w:val="000000"/>
              </w:rPr>
            </w:pPr>
            <w:r>
              <w:rPr>
                <w:rFonts w:ascii="Calibri" w:hAnsi="Calibri"/>
                <w:color w:val="000000"/>
              </w:rPr>
              <w:t>4363.3</w:t>
            </w:r>
          </w:p>
        </w:tc>
      </w:tr>
    </w:tbl>
    <w:p w14:paraId="2114BD9C" w14:textId="77777777" w:rsidR="00E935B2" w:rsidRPr="008335D5" w:rsidRDefault="00E935B2" w:rsidP="00E935B2">
      <w:pPr>
        <w:spacing w:line="240" w:lineRule="auto"/>
        <w:rPr>
          <w:rFonts w:cs="Arial"/>
        </w:rPr>
      </w:pPr>
    </w:p>
    <w:p w14:paraId="33BAC5FD" w14:textId="7DEB9BE5" w:rsidR="00E935B2" w:rsidRDefault="00E935B2" w:rsidP="00E935B2">
      <w:pPr>
        <w:pStyle w:val="Caption"/>
        <w:keepNext/>
        <w:jc w:val="center"/>
      </w:pPr>
      <w:r>
        <w:t xml:space="preserve">Table </w:t>
      </w:r>
      <w:r w:rsidR="001719B5">
        <w:t>16</w:t>
      </w:r>
      <w:r>
        <w:t>: Updated Composite LRFR Capacity</w:t>
      </w:r>
    </w:p>
    <w:tbl>
      <w:tblPr>
        <w:tblW w:w="5897" w:type="dxa"/>
        <w:jc w:val="center"/>
        <w:tblInd w:w="9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790"/>
        <w:gridCol w:w="1109"/>
      </w:tblGrid>
      <w:tr w:rsidR="00E935B2" w:rsidRPr="00C67A61" w14:paraId="70179544" w14:textId="77777777" w:rsidTr="004A0448">
        <w:trPr>
          <w:trHeight w:val="300"/>
          <w:jc w:val="center"/>
        </w:trPr>
        <w:tc>
          <w:tcPr>
            <w:tcW w:w="4790" w:type="dxa"/>
            <w:shd w:val="clear" w:color="auto" w:fill="auto"/>
            <w:noWrap/>
            <w:vAlign w:val="bottom"/>
            <w:hideMark/>
          </w:tcPr>
          <w:p w14:paraId="1F4A5D38"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Yield Stress Limit for Service State Capacity (psi):</w:t>
            </w:r>
          </w:p>
        </w:tc>
        <w:tc>
          <w:tcPr>
            <w:tcW w:w="1107" w:type="dxa"/>
            <w:shd w:val="clear" w:color="auto" w:fill="auto"/>
            <w:noWrap/>
            <w:vAlign w:val="bottom"/>
            <w:hideMark/>
          </w:tcPr>
          <w:p w14:paraId="02E6ECD0" w14:textId="0B625AF8"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30000</w:t>
            </w:r>
          </w:p>
        </w:tc>
      </w:tr>
      <w:tr w:rsidR="00E935B2" w:rsidRPr="00C67A61" w14:paraId="791BE725" w14:textId="77777777" w:rsidTr="004A0448">
        <w:trPr>
          <w:trHeight w:val="300"/>
          <w:jc w:val="center"/>
        </w:trPr>
        <w:tc>
          <w:tcPr>
            <w:tcW w:w="5897" w:type="dxa"/>
            <w:gridSpan w:val="2"/>
            <w:shd w:val="clear" w:color="auto" w:fill="auto"/>
            <w:noWrap/>
            <w:vAlign w:val="bottom"/>
            <w:hideMark/>
          </w:tcPr>
          <w:p w14:paraId="53C64A44"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Exterior Girders</w:t>
            </w:r>
          </w:p>
        </w:tc>
      </w:tr>
      <w:tr w:rsidR="00E935B2" w:rsidRPr="00C67A61" w14:paraId="119FE3B8" w14:textId="77777777" w:rsidTr="004A0448">
        <w:trPr>
          <w:trHeight w:val="300"/>
          <w:jc w:val="center"/>
        </w:trPr>
        <w:tc>
          <w:tcPr>
            <w:tcW w:w="4790" w:type="dxa"/>
            <w:shd w:val="clear" w:color="auto" w:fill="auto"/>
            <w:noWrap/>
            <w:vAlign w:val="bottom"/>
            <w:hideMark/>
          </w:tcPr>
          <w:p w14:paraId="3E7F6B7B"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394B1CE2" w14:textId="7272094D"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30000</w:t>
            </w:r>
          </w:p>
        </w:tc>
      </w:tr>
      <w:tr w:rsidR="00E935B2" w:rsidRPr="00C67A61" w14:paraId="3A1F06B3" w14:textId="77777777" w:rsidTr="004A0448">
        <w:trPr>
          <w:trHeight w:val="300"/>
          <w:jc w:val="center"/>
        </w:trPr>
        <w:tc>
          <w:tcPr>
            <w:tcW w:w="4790" w:type="dxa"/>
            <w:shd w:val="clear" w:color="auto" w:fill="auto"/>
            <w:noWrap/>
            <w:vAlign w:val="bottom"/>
            <w:hideMark/>
          </w:tcPr>
          <w:p w14:paraId="3DEFC69C"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32A3346D" w14:textId="0D81007C"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13018259</w:t>
            </w:r>
          </w:p>
        </w:tc>
      </w:tr>
      <w:tr w:rsidR="00E935B2" w:rsidRPr="00C67A61" w14:paraId="5F622E66" w14:textId="77777777" w:rsidTr="004A0448">
        <w:trPr>
          <w:trHeight w:val="300"/>
          <w:jc w:val="center"/>
        </w:trPr>
        <w:tc>
          <w:tcPr>
            <w:tcW w:w="5897" w:type="dxa"/>
            <w:gridSpan w:val="2"/>
            <w:shd w:val="clear" w:color="auto" w:fill="auto"/>
            <w:noWrap/>
            <w:vAlign w:val="bottom"/>
            <w:hideMark/>
          </w:tcPr>
          <w:p w14:paraId="5350D758" w14:textId="77777777" w:rsidR="00E935B2" w:rsidRPr="00C67A61" w:rsidRDefault="00E935B2" w:rsidP="004A0448">
            <w:pPr>
              <w:spacing w:after="0" w:line="240" w:lineRule="auto"/>
              <w:jc w:val="center"/>
              <w:rPr>
                <w:rFonts w:ascii="Calibri" w:eastAsia="Times New Roman" w:hAnsi="Calibri" w:cs="Times New Roman"/>
                <w:b/>
                <w:color w:val="000000"/>
              </w:rPr>
            </w:pPr>
            <w:r w:rsidRPr="00C67A61">
              <w:rPr>
                <w:rFonts w:ascii="Calibri" w:eastAsia="Times New Roman" w:hAnsi="Calibri" w:cs="Times New Roman"/>
                <w:b/>
                <w:color w:val="000000"/>
              </w:rPr>
              <w:t>Strength 1 Capacity of Interior Girders</w:t>
            </w:r>
          </w:p>
        </w:tc>
      </w:tr>
      <w:tr w:rsidR="00E935B2" w:rsidRPr="00C67A61" w14:paraId="109EC59A" w14:textId="77777777" w:rsidTr="004A0448">
        <w:trPr>
          <w:trHeight w:val="300"/>
          <w:jc w:val="center"/>
        </w:trPr>
        <w:tc>
          <w:tcPr>
            <w:tcW w:w="4790" w:type="dxa"/>
            <w:shd w:val="clear" w:color="auto" w:fill="auto"/>
            <w:noWrap/>
            <w:vAlign w:val="bottom"/>
            <w:hideMark/>
          </w:tcPr>
          <w:p w14:paraId="549ADA51"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Stress Limit for Positive Moment Region (psi):</w:t>
            </w:r>
          </w:p>
        </w:tc>
        <w:tc>
          <w:tcPr>
            <w:tcW w:w="1107" w:type="dxa"/>
            <w:shd w:val="clear" w:color="auto" w:fill="auto"/>
            <w:noWrap/>
            <w:vAlign w:val="bottom"/>
            <w:hideMark/>
          </w:tcPr>
          <w:p w14:paraId="53B63868" w14:textId="32EBD620"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30000</w:t>
            </w:r>
          </w:p>
        </w:tc>
      </w:tr>
      <w:tr w:rsidR="00E935B2" w:rsidRPr="00C67A61" w14:paraId="583BE43B" w14:textId="77777777" w:rsidTr="004A0448">
        <w:trPr>
          <w:trHeight w:val="300"/>
          <w:jc w:val="center"/>
        </w:trPr>
        <w:tc>
          <w:tcPr>
            <w:tcW w:w="4790" w:type="dxa"/>
            <w:shd w:val="clear" w:color="auto" w:fill="auto"/>
            <w:noWrap/>
            <w:vAlign w:val="bottom"/>
            <w:hideMark/>
          </w:tcPr>
          <w:p w14:paraId="360F53ED" w14:textId="77777777" w:rsidR="00E935B2" w:rsidRPr="00C67A61" w:rsidRDefault="00E935B2" w:rsidP="004A0448">
            <w:pPr>
              <w:spacing w:after="0" w:line="240" w:lineRule="auto"/>
              <w:rPr>
                <w:rFonts w:ascii="Calibri" w:eastAsia="Times New Roman" w:hAnsi="Calibri" w:cs="Times New Roman"/>
                <w:color w:val="000000"/>
              </w:rPr>
            </w:pPr>
            <w:r w:rsidRPr="00C67A61">
              <w:rPr>
                <w:rFonts w:ascii="Calibri" w:eastAsia="Times New Roman" w:hAnsi="Calibri" w:cs="Times New Roman"/>
                <w:color w:val="000000"/>
              </w:rPr>
              <w:t>Moment Limit for Positive Moment Region (</w:t>
            </w:r>
            <w:proofErr w:type="spellStart"/>
            <w:r w:rsidRPr="00C67A61">
              <w:rPr>
                <w:rFonts w:ascii="Calibri" w:eastAsia="Times New Roman" w:hAnsi="Calibri" w:cs="Times New Roman"/>
                <w:color w:val="000000"/>
              </w:rPr>
              <w:t>lb</w:t>
            </w:r>
            <w:proofErr w:type="spellEnd"/>
            <w:r w:rsidRPr="00C67A61">
              <w:rPr>
                <w:rFonts w:ascii="Calibri" w:eastAsia="Times New Roman" w:hAnsi="Calibri" w:cs="Times New Roman"/>
                <w:color w:val="000000"/>
              </w:rPr>
              <w:t>-in):</w:t>
            </w:r>
          </w:p>
        </w:tc>
        <w:tc>
          <w:tcPr>
            <w:tcW w:w="1107" w:type="dxa"/>
            <w:shd w:val="clear" w:color="auto" w:fill="auto"/>
            <w:noWrap/>
            <w:vAlign w:val="bottom"/>
            <w:hideMark/>
          </w:tcPr>
          <w:p w14:paraId="051380AB" w14:textId="6E518FC8" w:rsidR="00E935B2" w:rsidRPr="00C67A61" w:rsidRDefault="00E935B2" w:rsidP="004A0448">
            <w:pPr>
              <w:spacing w:after="0" w:line="240" w:lineRule="auto"/>
              <w:jc w:val="right"/>
              <w:rPr>
                <w:rFonts w:ascii="Calibri" w:eastAsia="Times New Roman" w:hAnsi="Calibri" w:cs="Times New Roman"/>
                <w:color w:val="000000"/>
              </w:rPr>
            </w:pPr>
            <w:r w:rsidRPr="00E935B2">
              <w:rPr>
                <w:rFonts w:ascii="Calibri" w:eastAsia="Times New Roman" w:hAnsi="Calibri" w:cs="Times New Roman"/>
                <w:color w:val="000000"/>
              </w:rPr>
              <w:t>13240480</w:t>
            </w:r>
          </w:p>
        </w:tc>
      </w:tr>
    </w:tbl>
    <w:p w14:paraId="7558AABC" w14:textId="5D77C42B" w:rsidR="00FC49F6" w:rsidRDefault="00FC49F6" w:rsidP="00870AB1">
      <w:pPr>
        <w:rPr>
          <w:rFonts w:eastAsiaTheme="majorEastAsia" w:cs="Arial"/>
          <w:b/>
          <w:bCs/>
          <w:sz w:val="28"/>
          <w:szCs w:val="28"/>
          <w:u w:val="single"/>
        </w:rPr>
      </w:pPr>
    </w:p>
    <w:p w14:paraId="56AD950A" w14:textId="77777777" w:rsidR="00FC49F6" w:rsidRDefault="00FC49F6">
      <w:pPr>
        <w:rPr>
          <w:rFonts w:eastAsiaTheme="majorEastAsia" w:cs="Arial"/>
          <w:b/>
          <w:bCs/>
          <w:sz w:val="28"/>
          <w:szCs w:val="28"/>
          <w:u w:val="single"/>
        </w:rPr>
      </w:pPr>
      <w:r>
        <w:rPr>
          <w:rFonts w:eastAsiaTheme="majorEastAsia" w:cs="Arial"/>
          <w:b/>
          <w:bCs/>
          <w:sz w:val="28"/>
          <w:szCs w:val="28"/>
          <w:u w:val="single"/>
        </w:rPr>
        <w:br w:type="page"/>
      </w:r>
    </w:p>
    <w:p w14:paraId="5C3B7E4B" w14:textId="10D4E24E" w:rsidR="00FC49F6" w:rsidRDefault="00FC49F6" w:rsidP="00FC49F6">
      <w:pPr>
        <w:pStyle w:val="Heading2"/>
        <w:rPr>
          <w:rFonts w:asciiTheme="minorHAnsi" w:hAnsiTheme="minorHAnsi" w:cs="Arial"/>
        </w:rPr>
      </w:pPr>
      <w:r w:rsidRPr="008335D5">
        <w:rPr>
          <w:rFonts w:asciiTheme="minorHAnsi" w:hAnsiTheme="minorHAnsi" w:cs="Arial"/>
        </w:rPr>
        <w:lastRenderedPageBreak/>
        <w:t xml:space="preserve">Appendix </w:t>
      </w:r>
      <w:r>
        <w:rPr>
          <w:rFonts w:asciiTheme="minorHAnsi" w:hAnsiTheme="minorHAnsi" w:cs="Arial"/>
        </w:rPr>
        <w:t>E-5</w:t>
      </w:r>
      <w:r w:rsidRPr="008335D5">
        <w:rPr>
          <w:rFonts w:asciiTheme="minorHAnsi" w:hAnsiTheme="minorHAnsi" w:cs="Arial"/>
        </w:rPr>
        <w:t xml:space="preserve"> – </w:t>
      </w:r>
      <w:r>
        <w:rPr>
          <w:rFonts w:asciiTheme="minorHAnsi" w:hAnsiTheme="minorHAnsi" w:cs="Arial"/>
        </w:rPr>
        <w:t>Distribution Factors</w:t>
      </w:r>
    </w:p>
    <w:p w14:paraId="2C5C1CC8" w14:textId="77777777" w:rsidR="00FC49F6" w:rsidRDefault="00FC49F6" w:rsidP="00FC49F6">
      <w:r>
        <w:t xml:space="preserve">To provide a point of comparison between the FE model-based LRFR ratings and their single-line girder counterparts, the effective distribution factors were computed. These distribution factors represent the portion of a lane that must be assumed to be carried by interior/exterior girders within the single-line girder model to produce the same governing live load moments produced by the FE model. Table X provides a summary of the maximum interior and exterior effective distribution factors together with the distribution factors reference by the AASHTO LRFD Bridge Design Specifications. </w:t>
      </w:r>
    </w:p>
    <w:p w14:paraId="6AD5E4F7" w14:textId="230D3EA6" w:rsidR="00FC49F6" w:rsidRDefault="00FC49F6" w:rsidP="00FC49F6">
      <w:pPr>
        <w:pStyle w:val="Caption"/>
        <w:keepNext/>
        <w:jc w:val="center"/>
      </w:pPr>
      <w:r>
        <w:t xml:space="preserve">Table17: </w:t>
      </w:r>
      <w:r w:rsidRPr="00961B8B">
        <w:t>Comparison of effective distribution factors and AASHTO specified distribution factors</w:t>
      </w:r>
    </w:p>
    <w:tbl>
      <w:tblPr>
        <w:tblW w:w="326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121"/>
        <w:gridCol w:w="1093"/>
      </w:tblGrid>
      <w:tr w:rsidR="00FC49F6" w:rsidRPr="00FC49F6" w14:paraId="0F473A36" w14:textId="77777777" w:rsidTr="00FC49F6">
        <w:trPr>
          <w:trHeight w:val="300"/>
          <w:jc w:val="center"/>
        </w:trPr>
        <w:tc>
          <w:tcPr>
            <w:tcW w:w="3264" w:type="dxa"/>
            <w:gridSpan w:val="3"/>
            <w:shd w:val="clear" w:color="auto" w:fill="auto"/>
            <w:noWrap/>
            <w:vAlign w:val="bottom"/>
            <w:hideMark/>
          </w:tcPr>
          <w:p w14:paraId="51A703BD" w14:textId="77777777" w:rsidR="00FC49F6" w:rsidRPr="00FC49F6" w:rsidRDefault="00FC49F6"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Live Load Moment Distribution Factors</w:t>
            </w:r>
          </w:p>
        </w:tc>
      </w:tr>
      <w:tr w:rsidR="00FC49F6" w:rsidRPr="00FC49F6" w14:paraId="3FC29871" w14:textId="77777777" w:rsidTr="00FC49F6">
        <w:trPr>
          <w:trHeight w:val="300"/>
          <w:jc w:val="center"/>
        </w:trPr>
        <w:tc>
          <w:tcPr>
            <w:tcW w:w="1050" w:type="dxa"/>
            <w:shd w:val="clear" w:color="auto" w:fill="auto"/>
            <w:noWrap/>
            <w:vAlign w:val="bottom"/>
            <w:hideMark/>
          </w:tcPr>
          <w:p w14:paraId="3A90E735" w14:textId="77777777" w:rsidR="00FC49F6" w:rsidRPr="00FC49F6" w:rsidRDefault="00FC49F6" w:rsidP="00FC49F6">
            <w:pPr>
              <w:spacing w:after="0" w:line="240" w:lineRule="auto"/>
              <w:rPr>
                <w:rFonts w:ascii="Calibri" w:eastAsia="Times New Roman" w:hAnsi="Calibri" w:cs="Times New Roman"/>
                <w:b/>
                <w:bCs/>
                <w:color w:val="000000"/>
              </w:rPr>
            </w:pPr>
          </w:p>
        </w:tc>
        <w:tc>
          <w:tcPr>
            <w:tcW w:w="1121" w:type="dxa"/>
            <w:shd w:val="clear" w:color="auto" w:fill="auto"/>
            <w:noWrap/>
            <w:vAlign w:val="bottom"/>
            <w:hideMark/>
          </w:tcPr>
          <w:p w14:paraId="6402C1EE" w14:textId="77777777" w:rsidR="00FC49F6" w:rsidRPr="00FC49F6" w:rsidRDefault="00FC49F6"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Effective</w:t>
            </w:r>
          </w:p>
        </w:tc>
        <w:tc>
          <w:tcPr>
            <w:tcW w:w="1093" w:type="dxa"/>
            <w:shd w:val="clear" w:color="auto" w:fill="auto"/>
            <w:noWrap/>
            <w:vAlign w:val="bottom"/>
            <w:hideMark/>
          </w:tcPr>
          <w:p w14:paraId="58D6B3F5" w14:textId="77777777" w:rsidR="00FC49F6" w:rsidRPr="00FC49F6" w:rsidRDefault="00FC49F6" w:rsidP="00FC49F6">
            <w:pPr>
              <w:spacing w:after="0" w:line="240" w:lineRule="auto"/>
              <w:jc w:val="center"/>
              <w:rPr>
                <w:rFonts w:ascii="Calibri" w:eastAsia="Times New Roman" w:hAnsi="Calibri" w:cs="Times New Roman"/>
                <w:b/>
                <w:bCs/>
                <w:color w:val="000000"/>
              </w:rPr>
            </w:pPr>
            <w:r w:rsidRPr="00FC49F6">
              <w:rPr>
                <w:rFonts w:ascii="Calibri" w:eastAsia="Times New Roman" w:hAnsi="Calibri" w:cs="Times New Roman"/>
                <w:b/>
                <w:bCs/>
                <w:color w:val="000000"/>
              </w:rPr>
              <w:t>AASHTO</w:t>
            </w:r>
          </w:p>
        </w:tc>
      </w:tr>
      <w:tr w:rsidR="00FC49F6" w:rsidRPr="00FC49F6" w14:paraId="5550E8FE" w14:textId="77777777" w:rsidTr="00FC49F6">
        <w:trPr>
          <w:trHeight w:val="300"/>
          <w:jc w:val="center"/>
        </w:trPr>
        <w:tc>
          <w:tcPr>
            <w:tcW w:w="1050" w:type="dxa"/>
            <w:shd w:val="clear" w:color="auto" w:fill="auto"/>
            <w:noWrap/>
            <w:vAlign w:val="bottom"/>
            <w:hideMark/>
          </w:tcPr>
          <w:p w14:paraId="275F0A1C" w14:textId="77777777" w:rsidR="00FC49F6" w:rsidRPr="00FC49F6" w:rsidRDefault="00FC4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 xml:space="preserve">Interior </w:t>
            </w:r>
          </w:p>
        </w:tc>
        <w:tc>
          <w:tcPr>
            <w:tcW w:w="1121" w:type="dxa"/>
            <w:shd w:val="clear" w:color="auto" w:fill="auto"/>
            <w:noWrap/>
            <w:vAlign w:val="bottom"/>
            <w:hideMark/>
          </w:tcPr>
          <w:p w14:paraId="04138C99" w14:textId="77777777" w:rsidR="00FC49F6" w:rsidRPr="00FC49F6" w:rsidRDefault="00FC49F6"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0.2792</w:t>
            </w:r>
          </w:p>
        </w:tc>
        <w:tc>
          <w:tcPr>
            <w:tcW w:w="1093" w:type="dxa"/>
            <w:shd w:val="clear" w:color="auto" w:fill="auto"/>
            <w:noWrap/>
            <w:vAlign w:val="bottom"/>
            <w:hideMark/>
          </w:tcPr>
          <w:p w14:paraId="7D057470" w14:textId="77777777" w:rsidR="00FC49F6" w:rsidRPr="00FC49F6" w:rsidRDefault="00FC49F6"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0.4062</w:t>
            </w:r>
          </w:p>
        </w:tc>
      </w:tr>
      <w:tr w:rsidR="00FC49F6" w:rsidRPr="00FC49F6" w14:paraId="6FD601DA" w14:textId="77777777" w:rsidTr="00FC49F6">
        <w:trPr>
          <w:trHeight w:val="300"/>
          <w:jc w:val="center"/>
        </w:trPr>
        <w:tc>
          <w:tcPr>
            <w:tcW w:w="1050" w:type="dxa"/>
            <w:shd w:val="clear" w:color="auto" w:fill="auto"/>
            <w:noWrap/>
            <w:vAlign w:val="bottom"/>
            <w:hideMark/>
          </w:tcPr>
          <w:p w14:paraId="1C073F4D" w14:textId="77777777" w:rsidR="00FC49F6" w:rsidRPr="00FC49F6" w:rsidRDefault="00FC49F6" w:rsidP="00FC49F6">
            <w:pPr>
              <w:spacing w:after="0" w:line="240" w:lineRule="auto"/>
              <w:rPr>
                <w:rFonts w:ascii="Calibri" w:eastAsia="Times New Roman" w:hAnsi="Calibri" w:cs="Times New Roman"/>
                <w:color w:val="000000"/>
              </w:rPr>
            </w:pPr>
            <w:r w:rsidRPr="00FC49F6">
              <w:rPr>
                <w:rFonts w:ascii="Calibri" w:eastAsia="Times New Roman" w:hAnsi="Calibri" w:cs="Times New Roman"/>
                <w:color w:val="000000"/>
              </w:rPr>
              <w:t>Exterior</w:t>
            </w:r>
          </w:p>
        </w:tc>
        <w:tc>
          <w:tcPr>
            <w:tcW w:w="1121" w:type="dxa"/>
            <w:shd w:val="clear" w:color="auto" w:fill="auto"/>
            <w:noWrap/>
            <w:vAlign w:val="bottom"/>
            <w:hideMark/>
          </w:tcPr>
          <w:p w14:paraId="5D143D72" w14:textId="77777777" w:rsidR="00FC49F6" w:rsidRPr="00FC49F6" w:rsidRDefault="00FC49F6"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0.1301</w:t>
            </w:r>
          </w:p>
        </w:tc>
        <w:tc>
          <w:tcPr>
            <w:tcW w:w="1093" w:type="dxa"/>
            <w:shd w:val="clear" w:color="auto" w:fill="auto"/>
            <w:noWrap/>
            <w:vAlign w:val="bottom"/>
            <w:hideMark/>
          </w:tcPr>
          <w:p w14:paraId="6C861B66" w14:textId="77777777" w:rsidR="00FC49F6" w:rsidRPr="00FC49F6" w:rsidRDefault="00FC49F6" w:rsidP="00FC49F6">
            <w:pPr>
              <w:spacing w:after="0" w:line="240" w:lineRule="auto"/>
              <w:jc w:val="right"/>
              <w:rPr>
                <w:rFonts w:ascii="Calibri" w:eastAsia="Times New Roman" w:hAnsi="Calibri" w:cs="Times New Roman"/>
                <w:color w:val="000000"/>
              </w:rPr>
            </w:pPr>
            <w:r w:rsidRPr="00FC49F6">
              <w:rPr>
                <w:rFonts w:ascii="Calibri" w:eastAsia="Times New Roman" w:hAnsi="Calibri" w:cs="Times New Roman"/>
                <w:color w:val="000000"/>
              </w:rPr>
              <w:t>0.4062</w:t>
            </w:r>
          </w:p>
        </w:tc>
      </w:tr>
    </w:tbl>
    <w:p w14:paraId="60F4224E" w14:textId="77777777" w:rsidR="00FC49F6" w:rsidRPr="00FC49F6" w:rsidRDefault="00FC49F6" w:rsidP="00FC49F6"/>
    <w:p w14:paraId="7151780F" w14:textId="77777777" w:rsidR="00870AB1" w:rsidRPr="008335D5" w:rsidRDefault="00870AB1" w:rsidP="00870AB1">
      <w:pPr>
        <w:rPr>
          <w:rFonts w:eastAsiaTheme="majorEastAsia" w:cs="Arial"/>
          <w:b/>
          <w:bCs/>
          <w:sz w:val="28"/>
          <w:szCs w:val="28"/>
          <w:u w:val="single"/>
        </w:rPr>
      </w:pPr>
    </w:p>
    <w:sectPr w:rsidR="00870AB1" w:rsidRPr="008335D5" w:rsidSect="00FF5DCB">
      <w:footerReference w:type="default" r:id="rId122"/>
      <w:pgSz w:w="12240" w:h="15840"/>
      <w:pgMar w:top="1440" w:right="1440" w:bottom="1440" w:left="1440" w:header="720" w:footer="720" w:gutter="0"/>
      <w:pgNumType w:start="1" w:chapStyle="6"/>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Tom Golecki" w:date="2015-05-01T15:04:00Z" w:initials="TG">
    <w:p w14:paraId="3DB020D0" w14:textId="77777777" w:rsidR="001B455E" w:rsidRDefault="001B455E" w:rsidP="00236934">
      <w:pPr>
        <w:pStyle w:val="CommentText"/>
      </w:pPr>
      <w:r>
        <w:rPr>
          <w:rStyle w:val="CommentReference"/>
        </w:rPr>
        <w:annotationRef/>
      </w:r>
      <w:r>
        <w:t xml:space="preserve">The styles of section headers are not consistent. For example, this section has a name and no number, and future sections have a number (A-1, A-2 etc.) and a name, these should be consistent. </w:t>
      </w:r>
    </w:p>
  </w:comment>
  <w:comment w:id="6" w:author="Tom Golecki" w:date="2015-05-01T15:04:00Z" w:initials="TG">
    <w:p w14:paraId="28E7ACAC" w14:textId="77777777" w:rsidR="001B455E" w:rsidRDefault="001B455E" w:rsidP="00236934">
      <w:pPr>
        <w:pStyle w:val="CommentText"/>
      </w:pPr>
      <w:r>
        <w:rPr>
          <w:rStyle w:val="CommentReference"/>
        </w:rPr>
        <w:annotationRef/>
      </w:r>
      <w:r>
        <w:t>It would be helpful to add comment on how/why the spans differ.</w:t>
      </w:r>
    </w:p>
  </w:comment>
  <w:comment w:id="5" w:author="John" w:date="2015-05-01T15:04:00Z" w:initials="J">
    <w:p w14:paraId="5AD81C8C" w14:textId="77777777" w:rsidR="001B455E" w:rsidRDefault="001B455E" w:rsidP="00236934">
      <w:pPr>
        <w:pStyle w:val="CommentText"/>
      </w:pPr>
      <w:r>
        <w:rPr>
          <w:rStyle w:val="CommentReference"/>
        </w:rPr>
        <w:annotationRef/>
      </w:r>
      <w:r>
        <w:t xml:space="preserve">The frequencies and </w:t>
      </w:r>
      <w:proofErr w:type="spellStart"/>
      <w:r>
        <w:t>modeshapes</w:t>
      </w:r>
      <w:proofErr w:type="spellEnd"/>
      <w:r>
        <w:t xml:space="preserve"> are different because the bridges are two distinct structures. I think this is implicitly handled by updating, interpreting, and load rating each span separately.</w:t>
      </w:r>
    </w:p>
  </w:comment>
  <w:comment w:id="14" w:author="Tom Golecki" w:date="2015-05-01T15:09:00Z" w:initials="TG">
    <w:p w14:paraId="4C5774A5" w14:textId="77777777" w:rsidR="001B455E" w:rsidRDefault="001B455E" w:rsidP="00236934">
      <w:pPr>
        <w:pStyle w:val="CommentText"/>
        <w:rPr>
          <w:rStyle w:val="CommentReference"/>
        </w:rPr>
      </w:pPr>
      <w:r>
        <w:rPr>
          <w:rStyle w:val="CommentReference"/>
        </w:rPr>
        <w:annotationRef/>
      </w:r>
      <w:r>
        <w:rPr>
          <w:rStyle w:val="CommentReference"/>
        </w:rPr>
        <w:t xml:space="preserve">The way this is written, it sounds like the peaks of the CMIF plot are the identified frequencies of interest. </w:t>
      </w:r>
    </w:p>
    <w:p w14:paraId="5222C4BE" w14:textId="77777777" w:rsidR="001B455E" w:rsidRDefault="001B455E" w:rsidP="00236934">
      <w:pPr>
        <w:pStyle w:val="CommentText"/>
        <w:rPr>
          <w:rStyle w:val="CommentReference"/>
        </w:rPr>
      </w:pPr>
    </w:p>
    <w:p w14:paraId="1AE28EF5" w14:textId="77777777" w:rsidR="001B455E" w:rsidRDefault="001B455E" w:rsidP="00236934">
      <w:pPr>
        <w:pStyle w:val="CommentText"/>
        <w:rPr>
          <w:rStyle w:val="CommentReference"/>
        </w:rPr>
      </w:pPr>
      <w:r>
        <w:rPr>
          <w:rStyle w:val="CommentReference"/>
        </w:rPr>
        <w:t>But when I look at the plots, the “global poles” identified aren’t nearly as obvious as the written description makes them seem. For example, look at the 4</w:t>
      </w:r>
      <w:r w:rsidRPr="009C0466">
        <w:rPr>
          <w:rStyle w:val="CommentReference"/>
          <w:vertAlign w:val="superscript"/>
        </w:rPr>
        <w:t>th</w:t>
      </w:r>
      <w:r>
        <w:rPr>
          <w:rStyle w:val="CommentReference"/>
        </w:rPr>
        <w:t xml:space="preserve"> pole in each plot. </w:t>
      </w:r>
    </w:p>
    <w:p w14:paraId="00930FFE" w14:textId="77777777" w:rsidR="001B455E" w:rsidRDefault="001B455E" w:rsidP="00236934">
      <w:pPr>
        <w:pStyle w:val="CommentText"/>
        <w:rPr>
          <w:rStyle w:val="CommentReference"/>
        </w:rPr>
      </w:pPr>
    </w:p>
    <w:p w14:paraId="24D94596" w14:textId="77777777" w:rsidR="001B455E" w:rsidRPr="009C0466" w:rsidRDefault="001B455E" w:rsidP="00236934">
      <w:pPr>
        <w:pStyle w:val="CommentText"/>
        <w:rPr>
          <w:sz w:val="16"/>
          <w:szCs w:val="16"/>
        </w:rPr>
      </w:pPr>
      <w:r>
        <w:rPr>
          <w:rStyle w:val="CommentReference"/>
        </w:rPr>
        <w:t>Maybe I’m just missing something here? Maybe add a comment on how the poles were selected/identified? Particularly the ones that don’t fall on an obvious peak?</w:t>
      </w:r>
    </w:p>
  </w:comment>
  <w:comment w:id="15" w:author="Tom Golecki" w:date="2015-05-01T15:09:00Z" w:initials="TG">
    <w:p w14:paraId="3E4F5BD1" w14:textId="77777777" w:rsidR="001B455E" w:rsidRDefault="001B455E" w:rsidP="00236934">
      <w:pPr>
        <w:pStyle w:val="CommentText"/>
      </w:pPr>
      <w:r>
        <w:rPr>
          <w:rStyle w:val="CommentReference"/>
        </w:rPr>
        <w:annotationRef/>
      </w:r>
      <w:r>
        <w:t xml:space="preserve">Should these plots be cut off at some upper bound frequency? You’re using magnitude as an indicator of ‘dominance’ of the mode, but it looks like the magnitude increases near 65Hz. </w:t>
      </w:r>
    </w:p>
  </w:comment>
  <w:comment w:id="16" w:author="John" w:date="2015-05-01T15:09:00Z" w:initials="J">
    <w:p w14:paraId="05823B7B" w14:textId="77777777" w:rsidR="001B455E" w:rsidRDefault="001B455E" w:rsidP="00236934">
      <w:pPr>
        <w:pStyle w:val="CommentText"/>
      </w:pPr>
      <w:r>
        <w:rPr>
          <w:rStyle w:val="CommentReference"/>
        </w:rPr>
        <w:annotationRef/>
      </w:r>
      <w:r>
        <w:t xml:space="preserve">The plots are cut off at the usable frequency range – in this case 65Hz. </w:t>
      </w:r>
    </w:p>
  </w:comment>
  <w:comment w:id="39" w:author="Tom Golecki" w:date="2015-05-01T15:32:00Z" w:initials="TG">
    <w:p w14:paraId="1AFB1298" w14:textId="77777777" w:rsidR="001B455E" w:rsidRDefault="001B455E" w:rsidP="008F3DCC">
      <w:pPr>
        <w:pStyle w:val="CommentText"/>
      </w:pPr>
      <w:r>
        <w:rPr>
          <w:rStyle w:val="CommentReference"/>
        </w:rPr>
        <w:annotationRef/>
      </w:r>
      <w:r>
        <w:t>No number?</w:t>
      </w:r>
    </w:p>
  </w:comment>
  <w:comment w:id="50" w:author="Tom Golecki" w:date="2015-05-01T15:49:00Z" w:initials="TG">
    <w:p w14:paraId="539EE743" w14:textId="77777777" w:rsidR="001B455E" w:rsidRDefault="001B455E" w:rsidP="001B455E">
      <w:pPr>
        <w:pStyle w:val="CommentText"/>
      </w:pPr>
      <w:r>
        <w:rPr>
          <w:rStyle w:val="CommentReference"/>
        </w:rPr>
        <w:annotationRef/>
      </w:r>
      <w:r>
        <w:t>I interpret this as a failed updating.  Does the updating procedure have some tolerance to determine when parameters have converged? What is the course of action if the modes don’t converge?</w:t>
      </w:r>
    </w:p>
  </w:comment>
  <w:comment w:id="51" w:author="Tom Golecki" w:date="2015-05-01T15:49:00Z" w:initials="TG">
    <w:p w14:paraId="121AE570" w14:textId="77777777" w:rsidR="001B455E" w:rsidRDefault="001B455E" w:rsidP="001B455E">
      <w:pPr>
        <w:pStyle w:val="CommentText"/>
      </w:pPr>
      <w:r>
        <w:rPr>
          <w:rStyle w:val="CommentReference"/>
        </w:rPr>
        <w:annotationRef/>
      </w:r>
      <w:r>
        <w:t>What is a longitudinal mode shape? I take that to be oscillations in the axial direction of the girders. Is that how you mean it?</w:t>
      </w:r>
    </w:p>
    <w:p w14:paraId="2CE0A2F9" w14:textId="77777777" w:rsidR="001B455E" w:rsidRDefault="001B455E" w:rsidP="001B455E">
      <w:pPr>
        <w:pStyle w:val="CommentText"/>
      </w:pPr>
    </w:p>
    <w:p w14:paraId="40D90785" w14:textId="77777777" w:rsidR="001B455E" w:rsidRDefault="001B455E" w:rsidP="001B455E">
      <w:pPr>
        <w:pStyle w:val="CommentText"/>
      </w:pPr>
      <w:r>
        <w:t xml:space="preserve">What is a transverse mode shape? I take that to be oscillations side to side.  </w:t>
      </w:r>
    </w:p>
    <w:p w14:paraId="610243B8" w14:textId="77777777" w:rsidR="001B455E" w:rsidRDefault="001B455E" w:rsidP="001B455E">
      <w:pPr>
        <w:pStyle w:val="CommentText"/>
      </w:pPr>
    </w:p>
    <w:p w14:paraId="2EECD1D8" w14:textId="77777777" w:rsidR="001B455E" w:rsidRDefault="001B455E" w:rsidP="001B455E">
      <w:pPr>
        <w:pStyle w:val="CommentText"/>
      </w:pPr>
      <w:r>
        <w:t xml:space="preserve">Maybe just refer to specific mode shape figures rather than trying to describe the shape, it would avoid any misinterpretation. </w:t>
      </w:r>
    </w:p>
  </w:comment>
  <w:comment w:id="52" w:author="Tom Golecki" w:date="2015-05-01T15:49:00Z" w:initials="TG">
    <w:p w14:paraId="4E3B29CE" w14:textId="77777777" w:rsidR="001B455E" w:rsidRDefault="001B455E" w:rsidP="001B455E">
      <w:pPr>
        <w:pStyle w:val="CommentText"/>
      </w:pPr>
      <w:r>
        <w:rPr>
          <w:rStyle w:val="CommentReference"/>
        </w:rPr>
        <w:annotationRef/>
      </w:r>
      <w:r>
        <w:t xml:space="preserve">I don’t follow this logic. </w:t>
      </w:r>
    </w:p>
    <w:p w14:paraId="4EBF919C" w14:textId="77777777" w:rsidR="001B455E" w:rsidRDefault="001B455E" w:rsidP="001B455E">
      <w:pPr>
        <w:pStyle w:val="CommentText"/>
      </w:pPr>
    </w:p>
    <w:p w14:paraId="2641FC58" w14:textId="77777777" w:rsidR="001B455E" w:rsidRDefault="001B455E" w:rsidP="001B455E">
      <w:pPr>
        <w:pStyle w:val="CommentText"/>
      </w:pPr>
      <w:r>
        <w:t>I would think a ‘stiffness’ can only be considered as conservative if you’re checking deflections. (i.e. less stiff results in higher deflections, but that doesn’t hold with forces)</w:t>
      </w:r>
    </w:p>
    <w:p w14:paraId="4C7A7A4F" w14:textId="77777777" w:rsidR="001B455E" w:rsidRDefault="001B455E" w:rsidP="001B455E">
      <w:pPr>
        <w:pStyle w:val="CommentText"/>
      </w:pPr>
    </w:p>
    <w:p w14:paraId="11B30756" w14:textId="77777777" w:rsidR="001B455E" w:rsidRDefault="001B455E" w:rsidP="001B455E">
      <w:pPr>
        <w:pStyle w:val="CommentText"/>
      </w:pPr>
      <w:r>
        <w:t>Does mass distribution play into how well these modes match?</w:t>
      </w:r>
    </w:p>
    <w:p w14:paraId="1C2D3188" w14:textId="77777777" w:rsidR="001B455E" w:rsidRDefault="001B455E" w:rsidP="001B455E">
      <w:pPr>
        <w:pStyle w:val="CommentText"/>
      </w:pPr>
    </w:p>
    <w:p w14:paraId="0CD1E63B" w14:textId="77777777" w:rsidR="001B455E" w:rsidRDefault="001B455E" w:rsidP="001B455E">
      <w:pPr>
        <w:pStyle w:val="CommentText"/>
      </w:pPr>
      <w:r>
        <w:t xml:space="preserve">My impression of the THMPR™/ramps system is that there is a substantial value in being able to show that an FE model is representative of a structure. If the model it creates is not representing the modes, I think that’s something that needs to be addressed. </w:t>
      </w:r>
    </w:p>
    <w:p w14:paraId="6B7A2545" w14:textId="77777777" w:rsidR="001B455E" w:rsidRDefault="001B455E" w:rsidP="001B455E">
      <w:pPr>
        <w:pStyle w:val="CommentText"/>
      </w:pPr>
    </w:p>
  </w:comment>
  <w:comment w:id="53" w:author="David" w:date="2015-05-01T16:03:00Z" w:initials="D">
    <w:p w14:paraId="55F36A82" w14:textId="463CE280" w:rsidR="005A0D21" w:rsidRDefault="001B455E">
      <w:pPr>
        <w:pStyle w:val="CommentText"/>
      </w:pPr>
      <w:r>
        <w:rPr>
          <w:rStyle w:val="CommentReference"/>
        </w:rPr>
        <w:annotationRef/>
      </w:r>
      <w:r w:rsidR="009C3B71">
        <w:t xml:space="preserve">First, mass distribution, even for a concrete encased </w:t>
      </w:r>
      <w:r w:rsidR="009C3B71">
        <w:t xml:space="preserve">steel </w:t>
      </w:r>
      <w:proofErr w:type="spellStart"/>
      <w:r w:rsidR="009C3B71">
        <w:t>string</w:t>
      </w:r>
      <w:r w:rsidR="009C3B71">
        <w:t>e</w:t>
      </w:r>
      <w:proofErr w:type="spellEnd"/>
      <w:r w:rsidR="009C3B71">
        <w:t>r strucure isconsidered a known. There cannot be enough variation within the structure to account for such large differences. We've actually been looking into using the relatively determin</w:t>
      </w:r>
      <w:r w:rsidR="009C3B71">
        <w:t>istic mass distribtuion as a truth che</w:t>
      </w:r>
      <w:r w:rsidR="009C3B71">
        <w:t>ck for updated model fitness</w:t>
      </w:r>
      <w:r w:rsidR="009C3B71">
        <w:t xml:space="preserve"> (</w:t>
      </w:r>
      <w:r w:rsidR="009C3B71">
        <w:t>stayed tuned for my thesis)</w:t>
      </w:r>
      <w:r w:rsidR="009C3B71">
        <w:t>. Th</w:t>
      </w:r>
      <w:r w:rsidR="009C3B71">
        <w:t>at won't be discussed in this report, however.</w:t>
      </w:r>
      <w:r w:rsidR="009C3B71">
        <w:t xml:space="preserve"> </w:t>
      </w:r>
      <w:r w:rsidR="009C3B71">
        <w:t xml:space="preserve"> </w:t>
      </w:r>
    </w:p>
    <w:p w14:paraId="0CB4F75B" w14:textId="085A3CF6" w:rsidR="005A0D21" w:rsidRDefault="009C3B71">
      <w:pPr>
        <w:pStyle w:val="CommentText"/>
      </w:pPr>
      <w:r>
        <w:t>I think there may be a fundamental misunderstanding about what we can produce. The</w:t>
      </w:r>
      <w:r>
        <w:t xml:space="preserve">re is no guarantee that updating a model will </w:t>
      </w:r>
      <w:proofErr w:type="spellStart"/>
      <w:r>
        <w:t xml:space="preserve">result in something that perfectly captures all in situ behavior. That doens't mean we shouldn't attept to update </w:t>
      </w:r>
      <w:proofErr w:type="spellEnd"/>
      <w:r>
        <w:t xml:space="preserve">a model, or </w:t>
      </w:r>
      <w:proofErr w:type="spellStart"/>
      <w:r>
        <w:t xml:space="preserve">that we can't use the successes and failures of that </w:t>
      </w:r>
      <w:proofErr w:type="spellEnd"/>
      <w:r>
        <w:t>attempt to make conclusions</w:t>
      </w:r>
      <w:r>
        <w:t xml:space="preserve"> (also in the thesis)</w:t>
      </w:r>
      <w:r>
        <w:t xml:space="preserve">. </w:t>
      </w:r>
      <w:r>
        <w:t>Your own a priori model is a best guess. Without experimental data to comapre it to</w:t>
      </w:r>
      <w:r>
        <w:t xml:space="preserve">, how </w:t>
      </w:r>
      <w:r>
        <w:t xml:space="preserve">can you trust your model? </w:t>
      </w:r>
      <w:r>
        <w:t>RAMPS provides that</w:t>
      </w:r>
      <w:r w:rsidR="005A0D21">
        <w:t xml:space="preserve"> second layer of investigation into FE model efficacy.</w:t>
      </w:r>
      <w:r>
        <w:t xml:space="preserve"> </w:t>
      </w:r>
      <w:r>
        <w:t xml:space="preserve">I think you're also misunderstanding </w:t>
      </w:r>
    </w:p>
  </w:comment>
  <w:comment w:id="54" w:author="Tom Golecki" w:date="2015-05-01T15:49:00Z" w:initials="TG">
    <w:p w14:paraId="47F4BEFA" w14:textId="77777777" w:rsidR="001B455E" w:rsidRDefault="001B455E" w:rsidP="001B455E">
      <w:pPr>
        <w:pStyle w:val="CommentText"/>
      </w:pPr>
      <w:r>
        <w:rPr>
          <w:rStyle w:val="CommentReference"/>
        </w:rPr>
        <w:annotationRef/>
      </w:r>
      <w:r>
        <w:t xml:space="preserve">Neglecting encasement was also the case in the previous bridge which had a good frequency match, therefore neglecting concrete encasement cannot be a result/conclusion from poorly matched modes. Am I </w:t>
      </w:r>
      <w:proofErr w:type="spellStart"/>
      <w:r>
        <w:t>mis</w:t>
      </w:r>
      <w:proofErr w:type="spellEnd"/>
      <w:r>
        <w:t>-interpreting this?</w:t>
      </w:r>
    </w:p>
  </w:comment>
  <w:comment w:id="55" w:author="David" w:date="2015-05-01T16:11:00Z" w:initials="D">
    <w:p w14:paraId="54DDF6F2" w14:textId="28BC90B8" w:rsidR="008662D0" w:rsidRDefault="001B455E">
      <w:pPr>
        <w:pStyle w:val="CommentText"/>
      </w:pPr>
      <w:r>
        <w:rPr>
          <w:rStyle w:val="CommentReference"/>
        </w:rPr>
        <w:annotationRef/>
      </w:r>
      <w:r>
        <w:t>What do you mean by “poorly matched modes”? The mode shapes were used for pairing only</w:t>
      </w:r>
      <w:r w:rsidR="009C3B71">
        <w:t xml:space="preserve"> and that side of things was fine</w:t>
      </w:r>
      <w:r>
        <w:t xml:space="preserve">. </w:t>
      </w:r>
      <w:proofErr w:type="spellStart"/>
      <w:r w:rsidR="009C3B71">
        <w:t xml:space="preserve">For example, we know what </w:t>
      </w:r>
      <w:proofErr w:type="spellEnd"/>
      <w:r w:rsidR="009C3B71">
        <w:t xml:space="preserve">first torsion looks </w:t>
      </w:r>
      <w:r w:rsidR="009C3B71">
        <w:t>like in a</w:t>
      </w:r>
      <w:r w:rsidR="009C3B71">
        <w:t xml:space="preserve"> general sense. We may</w:t>
      </w:r>
      <w:r w:rsidR="009C3B71">
        <w:t xml:space="preserve"> not </w:t>
      </w:r>
      <w:r w:rsidR="009C3B71">
        <w:t xml:space="preserve">trust the experimentally derived </w:t>
      </w:r>
      <w:r w:rsidR="009C3B71">
        <w:t>c</w:t>
      </w:r>
      <w:r w:rsidR="009C3B71">
        <w:t>urvature across the</w:t>
      </w:r>
      <w:r w:rsidR="009C3B71">
        <w:t xml:space="preserve"> mid-span cross-</w:t>
      </w:r>
      <w:r w:rsidR="009C3B71">
        <w:t>section for that mode but</w:t>
      </w:r>
      <w:r w:rsidR="009C3B71">
        <w:t xml:space="preserve"> we can still use it </w:t>
      </w:r>
      <w:r w:rsidR="009C3B71">
        <w:t>for mode pairi</w:t>
      </w:r>
      <w:r w:rsidR="009C3B71">
        <w:t xml:space="preserve">ng. That paired mode can then be used to adjust parameters which in turn effect frequency. </w:t>
      </w:r>
    </w:p>
    <w:p w14:paraId="7BD9605A" w14:textId="77777777" w:rsidR="008662D0" w:rsidRPr="008662D0" w:rsidRDefault="009C3B71">
      <w:pPr>
        <w:pStyle w:val="CommentText"/>
      </w:pPr>
      <w:r>
        <w:t xml:space="preserve">I would argue that the poor agreement of the </w:t>
      </w:r>
      <w:r>
        <w:rPr>
          <w:b/>
        </w:rPr>
        <w:t>frequencies</w:t>
      </w:r>
      <w:r>
        <w:t xml:space="preserve"> [cna I assume that's what you meant?] while the relatively good paring of the modes allows us to make exactly that sort of judgement call. </w:t>
      </w:r>
    </w:p>
  </w:comment>
  <w:comment w:id="56" w:author="Tom Golecki" w:date="2015-05-01T15:49:00Z" w:initials="TG">
    <w:p w14:paraId="134F60DA" w14:textId="77777777" w:rsidR="001B455E" w:rsidRDefault="001B455E" w:rsidP="001B455E">
      <w:pPr>
        <w:pStyle w:val="CommentText"/>
      </w:pPr>
      <w:r>
        <w:t xml:space="preserve">When </w:t>
      </w:r>
      <w:r>
        <w:rPr>
          <w:rStyle w:val="CommentReference"/>
        </w:rPr>
        <w:annotationRef/>
      </w:r>
      <w:r>
        <w:t>these comparisons between test and FEA aren’t shown like they were before, it reads like sweeping something under the rug. I’d think it would be better to just provide an honest and clear assessment, especially if ratings are near 1.0.</w:t>
      </w:r>
    </w:p>
  </w:comment>
  <w:comment w:id="57" w:author="David" w:date="2015-05-01T15:50:00Z" w:initials="D">
    <w:p w14:paraId="6743517A" w14:textId="2E0F89FD" w:rsidR="001B455E" w:rsidRDefault="001B455E">
      <w:pPr>
        <w:pStyle w:val="CommentText"/>
      </w:pPr>
      <w:r>
        <w:rPr>
          <w:rStyle w:val="CommentReference"/>
        </w:rPr>
        <w:annotationRef/>
      </w:r>
      <w:r>
        <w:t>Not sweeping anything under the rug. The original report had all of the comparison tables but I assume they were omitted because of length concerns. We can add them back if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5B81F4" w14:textId="77777777" w:rsidR="009C3B71" w:rsidRDefault="009C3B71">
      <w:pPr>
        <w:spacing w:after="0" w:line="240" w:lineRule="auto"/>
      </w:pPr>
      <w:r>
        <w:separator/>
      </w:r>
    </w:p>
  </w:endnote>
  <w:endnote w:type="continuationSeparator" w:id="0">
    <w:p w14:paraId="602F7608" w14:textId="77777777" w:rsidR="009C3B71" w:rsidRDefault="009C3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2343747"/>
      <w:docPartObj>
        <w:docPartGallery w:val="Page Numbers (Bottom of Page)"/>
        <w:docPartUnique/>
      </w:docPartObj>
    </w:sdtPr>
    <w:sdtEndPr>
      <w:rPr>
        <w:color w:val="7F7F7F" w:themeColor="background1" w:themeShade="7F"/>
        <w:spacing w:val="60"/>
      </w:rPr>
    </w:sdtEndPr>
    <w:sdtContent>
      <w:p w14:paraId="4992524D" w14:textId="63FD93BA" w:rsidR="001B455E" w:rsidRDefault="001B455E" w:rsidP="0054051A">
        <w:pPr>
          <w:pStyle w:val="Footer"/>
          <w:pBdr>
            <w:top w:val="single" w:sz="4" w:space="1" w:color="auto"/>
          </w:pBdr>
          <w:rPr>
            <w:b/>
            <w:bCs/>
          </w:rPr>
        </w:pPr>
        <w:r w:rsidRPr="00FF5DCB">
          <w:rPr>
            <w:b/>
          </w:rPr>
          <w:fldChar w:fldCharType="begin"/>
        </w:r>
        <w:r w:rsidRPr="00FF5DCB">
          <w:rPr>
            <w:b/>
          </w:rPr>
          <w:instrText xml:space="preserve"> PAGE   \* MERGEFORMAT </w:instrText>
        </w:r>
        <w:r w:rsidRPr="00FF5DCB">
          <w:rPr>
            <w:b/>
          </w:rPr>
          <w:fldChar w:fldCharType="separate"/>
        </w:r>
        <w:r w:rsidR="005A0D21" w:rsidRPr="005A0D21">
          <w:rPr>
            <w:b/>
            <w:bCs/>
            <w:noProof/>
          </w:rPr>
          <w:t>iv</w:t>
        </w:r>
        <w:r w:rsidRPr="00FF5DCB">
          <w:rPr>
            <w:b/>
            <w:bCs/>
            <w:noProof/>
          </w:rPr>
          <w:fldChar w:fldCharType="end"/>
        </w:r>
        <w:r>
          <w:rPr>
            <w:b/>
            <w:bCs/>
          </w:rPr>
          <w:t xml:space="preserve"> | </w:t>
        </w:r>
        <w:r>
          <w:rPr>
            <w:color w:val="7F7F7F" w:themeColor="background1" w:themeShade="7F"/>
            <w:spacing w:val="60"/>
          </w:rPr>
          <w:t>Page</w:t>
        </w:r>
      </w:p>
    </w:sdtContent>
  </w:sdt>
  <w:p w14:paraId="0D6C3CBA" w14:textId="77777777" w:rsidR="001B455E" w:rsidRDefault="001B45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455413"/>
      <w:docPartObj>
        <w:docPartGallery w:val="Page Numbers (Bottom of Page)"/>
        <w:docPartUnique/>
      </w:docPartObj>
    </w:sdtPr>
    <w:sdtEndPr>
      <w:rPr>
        <w:color w:val="7F7F7F" w:themeColor="background1" w:themeShade="7F"/>
        <w:spacing w:val="60"/>
      </w:rPr>
    </w:sdtEndPr>
    <w:sdtContent>
      <w:p w14:paraId="402577EE" w14:textId="3BD12FBD" w:rsidR="001B455E" w:rsidRDefault="001B455E" w:rsidP="0054051A">
        <w:pPr>
          <w:pStyle w:val="Footer"/>
          <w:pBdr>
            <w:top w:val="single" w:sz="4" w:space="1" w:color="auto"/>
          </w:pBdr>
          <w:rPr>
            <w:b/>
            <w:bCs/>
          </w:rPr>
        </w:pPr>
        <w:r w:rsidRPr="00E007C4">
          <w:rPr>
            <w:b/>
          </w:rPr>
          <w:t>A-</w:t>
        </w:r>
        <w:r w:rsidRPr="00E007C4">
          <w:rPr>
            <w:b/>
          </w:rPr>
          <w:fldChar w:fldCharType="begin"/>
        </w:r>
        <w:r w:rsidRPr="00E007C4">
          <w:rPr>
            <w:b/>
          </w:rPr>
          <w:instrText xml:space="preserve"> PAGE   \* MERGEFORMAT </w:instrText>
        </w:r>
        <w:r w:rsidRPr="00E007C4">
          <w:rPr>
            <w:b/>
          </w:rPr>
          <w:fldChar w:fldCharType="separate"/>
        </w:r>
        <w:r w:rsidR="005A0D21" w:rsidRPr="005A0D21">
          <w:rPr>
            <w:b/>
            <w:bCs/>
            <w:noProof/>
          </w:rPr>
          <w:t>24</w:t>
        </w:r>
        <w:r w:rsidRPr="00E007C4">
          <w:rPr>
            <w:b/>
            <w:bCs/>
            <w:noProof/>
          </w:rPr>
          <w:fldChar w:fldCharType="end"/>
        </w:r>
        <w:r>
          <w:rPr>
            <w:b/>
            <w:bCs/>
          </w:rPr>
          <w:t xml:space="preserve"> | </w:t>
        </w:r>
        <w:r>
          <w:rPr>
            <w:color w:val="7F7F7F" w:themeColor="background1" w:themeShade="7F"/>
            <w:spacing w:val="60"/>
          </w:rPr>
          <w:t>Page</w:t>
        </w:r>
      </w:p>
    </w:sdtContent>
  </w:sdt>
  <w:p w14:paraId="7876AA64" w14:textId="77777777" w:rsidR="001B455E" w:rsidRDefault="001B45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2077735"/>
      <w:docPartObj>
        <w:docPartGallery w:val="Page Numbers (Bottom of Page)"/>
        <w:docPartUnique/>
      </w:docPartObj>
    </w:sdtPr>
    <w:sdtEndPr>
      <w:rPr>
        <w:color w:val="7F7F7F" w:themeColor="background1" w:themeShade="7F"/>
        <w:spacing w:val="60"/>
      </w:rPr>
    </w:sdtEndPr>
    <w:sdtContent>
      <w:p w14:paraId="2FEC0125" w14:textId="21F583F2" w:rsidR="001B455E" w:rsidRDefault="001B455E" w:rsidP="0054051A">
        <w:pPr>
          <w:pStyle w:val="Footer"/>
          <w:pBdr>
            <w:top w:val="single" w:sz="4" w:space="1" w:color="auto"/>
          </w:pBdr>
          <w:rPr>
            <w:b/>
            <w:bCs/>
          </w:rPr>
        </w:pPr>
        <w:r>
          <w:rPr>
            <w:b/>
          </w:rPr>
          <w:t>B</w:t>
        </w:r>
        <w:r w:rsidRPr="00412F55">
          <w:rPr>
            <w:b/>
          </w:rPr>
          <w:t>-</w:t>
        </w:r>
        <w:r w:rsidRPr="00412F55">
          <w:rPr>
            <w:b/>
          </w:rPr>
          <w:fldChar w:fldCharType="begin"/>
        </w:r>
        <w:r w:rsidRPr="00412F55">
          <w:rPr>
            <w:b/>
          </w:rPr>
          <w:instrText xml:space="preserve"> PAGE   \* MERGEFORMAT </w:instrText>
        </w:r>
        <w:r w:rsidRPr="00412F55">
          <w:rPr>
            <w:b/>
          </w:rPr>
          <w:fldChar w:fldCharType="separate"/>
        </w:r>
        <w:r w:rsidR="00C7734E" w:rsidRPr="00C7734E">
          <w:rPr>
            <w:b/>
            <w:bCs/>
            <w:noProof/>
          </w:rPr>
          <w:t>19</w:t>
        </w:r>
        <w:r w:rsidRPr="00412F55">
          <w:rPr>
            <w:b/>
            <w:bCs/>
            <w:noProof/>
          </w:rPr>
          <w:fldChar w:fldCharType="end"/>
        </w:r>
        <w:r>
          <w:rPr>
            <w:b/>
            <w:bCs/>
          </w:rPr>
          <w:t xml:space="preserve"> | </w:t>
        </w:r>
        <w:r>
          <w:rPr>
            <w:color w:val="7F7F7F" w:themeColor="background1" w:themeShade="7F"/>
            <w:spacing w:val="60"/>
          </w:rPr>
          <w:t>Page</w:t>
        </w:r>
      </w:p>
    </w:sdtContent>
  </w:sdt>
  <w:p w14:paraId="0BF4A536" w14:textId="77777777" w:rsidR="001B455E" w:rsidRDefault="001B455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617427"/>
      <w:docPartObj>
        <w:docPartGallery w:val="Page Numbers (Bottom of Page)"/>
        <w:docPartUnique/>
      </w:docPartObj>
    </w:sdtPr>
    <w:sdtEndPr>
      <w:rPr>
        <w:color w:val="7F7F7F" w:themeColor="background1" w:themeShade="7F"/>
        <w:spacing w:val="60"/>
      </w:rPr>
    </w:sdtEndPr>
    <w:sdtContent>
      <w:p w14:paraId="09B6D2D0" w14:textId="03456D81" w:rsidR="001B455E" w:rsidRDefault="001B455E" w:rsidP="0054051A">
        <w:pPr>
          <w:pStyle w:val="Footer"/>
          <w:pBdr>
            <w:top w:val="single" w:sz="4" w:space="1" w:color="auto"/>
          </w:pBdr>
          <w:rPr>
            <w:b/>
            <w:bCs/>
          </w:rPr>
        </w:pPr>
        <w:r>
          <w:rPr>
            <w:b/>
          </w:rPr>
          <w:t>C</w:t>
        </w:r>
        <w:r w:rsidRPr="004B5C87">
          <w:rPr>
            <w:b/>
          </w:rPr>
          <w:t>-</w:t>
        </w:r>
        <w:r w:rsidRPr="004B5C87">
          <w:rPr>
            <w:b/>
          </w:rPr>
          <w:fldChar w:fldCharType="begin"/>
        </w:r>
        <w:r w:rsidRPr="004B5C87">
          <w:rPr>
            <w:b/>
          </w:rPr>
          <w:instrText xml:space="preserve"> PAGE   \* MERGEFORMAT </w:instrText>
        </w:r>
        <w:r w:rsidRPr="004B5C87">
          <w:rPr>
            <w:b/>
          </w:rPr>
          <w:fldChar w:fldCharType="separate"/>
        </w:r>
        <w:r w:rsidR="00C7734E" w:rsidRPr="00C7734E">
          <w:rPr>
            <w:b/>
            <w:bCs/>
            <w:noProof/>
          </w:rPr>
          <w:t>10</w:t>
        </w:r>
        <w:r w:rsidRPr="004B5C87">
          <w:rPr>
            <w:b/>
            <w:bCs/>
            <w:noProof/>
          </w:rPr>
          <w:fldChar w:fldCharType="end"/>
        </w:r>
        <w:r w:rsidRPr="004B5C87">
          <w:rPr>
            <w:b/>
            <w:bCs/>
          </w:rPr>
          <w:t xml:space="preserve"> </w:t>
        </w:r>
        <w:r>
          <w:rPr>
            <w:b/>
            <w:bCs/>
          </w:rPr>
          <w:t xml:space="preserve">| </w:t>
        </w:r>
        <w:r>
          <w:rPr>
            <w:color w:val="7F7F7F" w:themeColor="background1" w:themeShade="7F"/>
            <w:spacing w:val="60"/>
          </w:rPr>
          <w:t>Page</w:t>
        </w:r>
      </w:p>
    </w:sdtContent>
  </w:sdt>
  <w:p w14:paraId="45C22A50" w14:textId="77777777" w:rsidR="001B455E" w:rsidRDefault="001B455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109027"/>
      <w:docPartObj>
        <w:docPartGallery w:val="Page Numbers (Bottom of Page)"/>
        <w:docPartUnique/>
      </w:docPartObj>
    </w:sdtPr>
    <w:sdtEndPr>
      <w:rPr>
        <w:color w:val="7F7F7F" w:themeColor="background1" w:themeShade="7F"/>
        <w:spacing w:val="60"/>
      </w:rPr>
    </w:sdtEndPr>
    <w:sdtContent>
      <w:p w14:paraId="5ACD5312" w14:textId="3395E30B" w:rsidR="001B455E" w:rsidRDefault="001B455E" w:rsidP="0054051A">
        <w:pPr>
          <w:pStyle w:val="Footer"/>
          <w:pBdr>
            <w:top w:val="single" w:sz="4" w:space="1" w:color="auto"/>
          </w:pBdr>
          <w:rPr>
            <w:b/>
            <w:bCs/>
          </w:rPr>
        </w:pPr>
        <w:r>
          <w:rPr>
            <w:b/>
          </w:rPr>
          <w:t>D</w:t>
        </w:r>
        <w:r w:rsidRPr="004B5C87">
          <w:rPr>
            <w:b/>
          </w:rPr>
          <w:t>-</w:t>
        </w:r>
        <w:r w:rsidRPr="004B5C87">
          <w:rPr>
            <w:b/>
          </w:rPr>
          <w:fldChar w:fldCharType="begin"/>
        </w:r>
        <w:r w:rsidRPr="004B5C87">
          <w:rPr>
            <w:b/>
          </w:rPr>
          <w:instrText xml:space="preserve"> PAGE   \* MERGEFORMAT </w:instrText>
        </w:r>
        <w:r w:rsidRPr="004B5C87">
          <w:rPr>
            <w:b/>
          </w:rPr>
          <w:fldChar w:fldCharType="separate"/>
        </w:r>
        <w:r w:rsidR="00C7734E" w:rsidRPr="00C7734E">
          <w:rPr>
            <w:b/>
            <w:bCs/>
            <w:noProof/>
          </w:rPr>
          <w:t>1</w:t>
        </w:r>
        <w:r w:rsidRPr="004B5C87">
          <w:rPr>
            <w:b/>
            <w:bCs/>
            <w:noProof/>
          </w:rPr>
          <w:fldChar w:fldCharType="end"/>
        </w:r>
        <w:r>
          <w:rPr>
            <w:b/>
            <w:bCs/>
          </w:rPr>
          <w:t xml:space="preserve"> | </w:t>
        </w:r>
        <w:r>
          <w:rPr>
            <w:color w:val="7F7F7F" w:themeColor="background1" w:themeShade="7F"/>
            <w:spacing w:val="60"/>
          </w:rPr>
          <w:t>Page</w:t>
        </w:r>
      </w:p>
    </w:sdtContent>
  </w:sdt>
  <w:p w14:paraId="11F8B135" w14:textId="77777777" w:rsidR="001B455E" w:rsidRDefault="001B455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8269332"/>
      <w:docPartObj>
        <w:docPartGallery w:val="Page Numbers (Bottom of Page)"/>
        <w:docPartUnique/>
      </w:docPartObj>
    </w:sdtPr>
    <w:sdtEndPr>
      <w:rPr>
        <w:color w:val="7F7F7F" w:themeColor="background1" w:themeShade="7F"/>
        <w:spacing w:val="60"/>
      </w:rPr>
    </w:sdtEndPr>
    <w:sdtContent>
      <w:p w14:paraId="229D3247" w14:textId="3169AEE6" w:rsidR="001B455E" w:rsidRDefault="001B455E" w:rsidP="0054051A">
        <w:pPr>
          <w:pStyle w:val="Footer"/>
          <w:pBdr>
            <w:top w:val="single" w:sz="4" w:space="1" w:color="auto"/>
          </w:pBdr>
          <w:rPr>
            <w:b/>
            <w:bCs/>
          </w:rPr>
        </w:pPr>
        <w:r w:rsidRPr="004B5C87">
          <w:rPr>
            <w:b/>
          </w:rPr>
          <w:t>E-</w:t>
        </w:r>
        <w:r w:rsidRPr="004B5C87">
          <w:rPr>
            <w:b/>
          </w:rPr>
          <w:fldChar w:fldCharType="begin"/>
        </w:r>
        <w:r w:rsidRPr="004B5C87">
          <w:rPr>
            <w:b/>
          </w:rPr>
          <w:instrText xml:space="preserve"> PAGE   \* MERGEFORMAT </w:instrText>
        </w:r>
        <w:r w:rsidRPr="004B5C87">
          <w:rPr>
            <w:b/>
          </w:rPr>
          <w:fldChar w:fldCharType="separate"/>
        </w:r>
        <w:r w:rsidR="008662D0" w:rsidRPr="008662D0">
          <w:rPr>
            <w:b/>
            <w:bCs/>
            <w:noProof/>
          </w:rPr>
          <w:t>19</w:t>
        </w:r>
        <w:r w:rsidRPr="004B5C87">
          <w:rPr>
            <w:b/>
            <w:bCs/>
            <w:noProof/>
          </w:rPr>
          <w:fldChar w:fldCharType="end"/>
        </w:r>
        <w:r w:rsidRPr="004B5C87">
          <w:rPr>
            <w:b/>
            <w:bCs/>
          </w:rPr>
          <w:t xml:space="preserve"> </w:t>
        </w:r>
        <w:r>
          <w:rPr>
            <w:b/>
            <w:bCs/>
          </w:rPr>
          <w:t xml:space="preserve">| </w:t>
        </w:r>
        <w:r>
          <w:rPr>
            <w:color w:val="7F7F7F" w:themeColor="background1" w:themeShade="7F"/>
            <w:spacing w:val="60"/>
          </w:rPr>
          <w:t>Page</w:t>
        </w:r>
      </w:p>
    </w:sdtContent>
  </w:sdt>
  <w:p w14:paraId="039E81DF" w14:textId="77777777" w:rsidR="001B455E" w:rsidRDefault="001B45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91EFF3" w14:textId="77777777" w:rsidR="009C3B71" w:rsidRDefault="009C3B71">
      <w:pPr>
        <w:spacing w:after="0" w:line="240" w:lineRule="auto"/>
      </w:pPr>
      <w:r>
        <w:separator/>
      </w:r>
    </w:p>
  </w:footnote>
  <w:footnote w:type="continuationSeparator" w:id="0">
    <w:p w14:paraId="34B292A1" w14:textId="77777777" w:rsidR="009C3B71" w:rsidRDefault="009C3B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5ABB4" w14:textId="62694D7F" w:rsidR="001B455E" w:rsidRDefault="001B455E" w:rsidP="00821B2B">
    <w:pPr>
      <w:pStyle w:val="Header"/>
      <w:pBdr>
        <w:bottom w:val="single" w:sz="4" w:space="1" w:color="auto"/>
      </w:pBdr>
    </w:pPr>
    <w:r>
      <w:rPr>
        <w:noProof/>
      </w:rPr>
      <w:drawing>
        <wp:anchor distT="0" distB="0" distL="114300" distR="114300" simplePos="0" relativeHeight="251663872" behindDoc="0" locked="0" layoutInCell="1" allowOverlap="1" wp14:anchorId="762E1D6D" wp14:editId="1198DFD0">
          <wp:simplePos x="0" y="0"/>
          <wp:positionH relativeFrom="column">
            <wp:posOffset>5035550</wp:posOffset>
          </wp:positionH>
          <wp:positionV relativeFrom="paragraph">
            <wp:posOffset>-85725</wp:posOffset>
          </wp:positionV>
          <wp:extent cx="908050" cy="428960"/>
          <wp:effectExtent l="0" t="0" r="635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noni Logo - Ellipse - small.jpg"/>
                  <pic:cNvPicPr/>
                </pic:nvPicPr>
                <pic:blipFill>
                  <a:blip r:embed="rId1">
                    <a:extLst>
                      <a:ext uri="{28A0092B-C50C-407E-A947-70E740481C1C}">
                        <a14:useLocalDpi xmlns:a14="http://schemas.microsoft.com/office/drawing/2010/main" val="0"/>
                      </a:ext>
                    </a:extLst>
                  </a:blip>
                  <a:stretch>
                    <a:fillRect/>
                  </a:stretch>
                </pic:blipFill>
                <pic:spPr>
                  <a:xfrm>
                    <a:off x="0" y="0"/>
                    <a:ext cx="908050" cy="428960"/>
                  </a:xfrm>
                  <a:prstGeom prst="rect">
                    <a:avLst/>
                  </a:prstGeom>
                </pic:spPr>
              </pic:pic>
            </a:graphicData>
          </a:graphic>
          <wp14:sizeRelH relativeFrom="margin">
            <wp14:pctWidth>0</wp14:pctWidth>
          </wp14:sizeRelH>
          <wp14:sizeRelV relativeFrom="margin">
            <wp14:pctHeight>0</wp14:pctHeight>
          </wp14:sizeRelV>
        </wp:anchor>
      </w:drawing>
    </w:r>
    <w:r w:rsidRPr="00821B2B">
      <w:t xml:space="preserve">Performance Evaluation and Load Rating </w:t>
    </w:r>
  </w:p>
  <w:p w14:paraId="607F9612" w14:textId="20651F2A" w:rsidR="001B455E" w:rsidRDefault="001B455E" w:rsidP="00051AE2">
    <w:pPr>
      <w:pStyle w:val="Header"/>
      <w:pBdr>
        <w:bottom w:val="single" w:sz="4" w:space="1" w:color="auto"/>
      </w:pBdr>
      <w:tabs>
        <w:tab w:val="clear" w:pos="9360"/>
      </w:tabs>
    </w:pPr>
    <w:r w:rsidRPr="00821B2B">
      <w:t>Analysis for Northampton County Bridges</w:t>
    </w:r>
    <w:r>
      <w:tab/>
    </w:r>
  </w:p>
  <w:p w14:paraId="19AD0B5B" w14:textId="7AFDE302" w:rsidR="001B455E" w:rsidRDefault="001B45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70164"/>
    <w:multiLevelType w:val="hybridMultilevel"/>
    <w:tmpl w:val="1708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D7B6A"/>
    <w:multiLevelType w:val="multilevel"/>
    <w:tmpl w:val="7B54EC90"/>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89560F7"/>
    <w:multiLevelType w:val="hybridMultilevel"/>
    <w:tmpl w:val="788885CC"/>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79104C"/>
    <w:multiLevelType w:val="hybridMultilevel"/>
    <w:tmpl w:val="708662D4"/>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161F5C"/>
    <w:multiLevelType w:val="hybridMultilevel"/>
    <w:tmpl w:val="7978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C01629"/>
    <w:multiLevelType w:val="multilevel"/>
    <w:tmpl w:val="3116A00E"/>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30B3F97"/>
    <w:multiLevelType w:val="hybridMultilevel"/>
    <w:tmpl w:val="8EC4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9036C4"/>
    <w:multiLevelType w:val="hybridMultilevel"/>
    <w:tmpl w:val="7F741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5B57FA"/>
    <w:multiLevelType w:val="hybridMultilevel"/>
    <w:tmpl w:val="471E9E40"/>
    <w:lvl w:ilvl="0" w:tplc="D00E62FC">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9E56A9"/>
    <w:multiLevelType w:val="multilevel"/>
    <w:tmpl w:val="3116A00E"/>
    <w:lvl w:ilvl="0">
      <w:start w:val="1"/>
      <w:numFmt w:val="upperLetter"/>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suff w:val="space"/>
      <w:lvlText w:val="Appendix %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76282EFF"/>
    <w:multiLevelType w:val="hybridMultilevel"/>
    <w:tmpl w:val="61CA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8463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7DC83BFA"/>
    <w:multiLevelType w:val="hybridMultilevel"/>
    <w:tmpl w:val="5102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0"/>
  </w:num>
  <w:num w:numId="4">
    <w:abstractNumId w:val="12"/>
  </w:num>
  <w:num w:numId="5">
    <w:abstractNumId w:val="6"/>
  </w:num>
  <w:num w:numId="6">
    <w:abstractNumId w:val="0"/>
  </w:num>
  <w:num w:numId="7">
    <w:abstractNumId w:val="7"/>
  </w:num>
  <w:num w:numId="8">
    <w:abstractNumId w:val="3"/>
  </w:num>
  <w:num w:numId="9">
    <w:abstractNumId w:val="2"/>
  </w:num>
  <w:num w:numId="10">
    <w:abstractNumId w:val="11"/>
  </w:num>
  <w:num w:numId="11">
    <w:abstractNumId w:val="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AB1"/>
    <w:rsid w:val="000238D4"/>
    <w:rsid w:val="0002714D"/>
    <w:rsid w:val="00032F14"/>
    <w:rsid w:val="00035EE3"/>
    <w:rsid w:val="00051AE2"/>
    <w:rsid w:val="00072A3A"/>
    <w:rsid w:val="00075E05"/>
    <w:rsid w:val="0008156E"/>
    <w:rsid w:val="00082F47"/>
    <w:rsid w:val="00083428"/>
    <w:rsid w:val="00083F77"/>
    <w:rsid w:val="00096156"/>
    <w:rsid w:val="00097016"/>
    <w:rsid w:val="000C07DF"/>
    <w:rsid w:val="000E59D5"/>
    <w:rsid w:val="001450A3"/>
    <w:rsid w:val="00151C16"/>
    <w:rsid w:val="0015398B"/>
    <w:rsid w:val="001672E7"/>
    <w:rsid w:val="001705C0"/>
    <w:rsid w:val="001719B5"/>
    <w:rsid w:val="001733C7"/>
    <w:rsid w:val="00182614"/>
    <w:rsid w:val="00185F06"/>
    <w:rsid w:val="00190EF0"/>
    <w:rsid w:val="00194361"/>
    <w:rsid w:val="001945D2"/>
    <w:rsid w:val="001947BB"/>
    <w:rsid w:val="001B4557"/>
    <w:rsid w:val="001B455E"/>
    <w:rsid w:val="001C25E1"/>
    <w:rsid w:val="001D09B7"/>
    <w:rsid w:val="001F4A92"/>
    <w:rsid w:val="00205A56"/>
    <w:rsid w:val="00210AD2"/>
    <w:rsid w:val="00223889"/>
    <w:rsid w:val="00225F73"/>
    <w:rsid w:val="00235A62"/>
    <w:rsid w:val="00236934"/>
    <w:rsid w:val="00265B89"/>
    <w:rsid w:val="00293E26"/>
    <w:rsid w:val="002C336F"/>
    <w:rsid w:val="002C6113"/>
    <w:rsid w:val="002D6475"/>
    <w:rsid w:val="002E1A39"/>
    <w:rsid w:val="002E4694"/>
    <w:rsid w:val="002F236E"/>
    <w:rsid w:val="00305767"/>
    <w:rsid w:val="0033362D"/>
    <w:rsid w:val="00336648"/>
    <w:rsid w:val="003447FA"/>
    <w:rsid w:val="003812D7"/>
    <w:rsid w:val="003858F3"/>
    <w:rsid w:val="003D3084"/>
    <w:rsid w:val="0040558F"/>
    <w:rsid w:val="00406574"/>
    <w:rsid w:val="00412F55"/>
    <w:rsid w:val="004162B0"/>
    <w:rsid w:val="00421948"/>
    <w:rsid w:val="00426DF7"/>
    <w:rsid w:val="00430788"/>
    <w:rsid w:val="00481D2B"/>
    <w:rsid w:val="004A0448"/>
    <w:rsid w:val="004B5C87"/>
    <w:rsid w:val="004D6920"/>
    <w:rsid w:val="00500490"/>
    <w:rsid w:val="00501C2E"/>
    <w:rsid w:val="005042A6"/>
    <w:rsid w:val="00515981"/>
    <w:rsid w:val="0054051A"/>
    <w:rsid w:val="00566AB9"/>
    <w:rsid w:val="00572E29"/>
    <w:rsid w:val="00577755"/>
    <w:rsid w:val="00585E7B"/>
    <w:rsid w:val="005A0A40"/>
    <w:rsid w:val="005A0D21"/>
    <w:rsid w:val="005A6BB5"/>
    <w:rsid w:val="005A6F52"/>
    <w:rsid w:val="005C1AAD"/>
    <w:rsid w:val="005C4DEB"/>
    <w:rsid w:val="005C69A8"/>
    <w:rsid w:val="005E29EC"/>
    <w:rsid w:val="00637582"/>
    <w:rsid w:val="006475A0"/>
    <w:rsid w:val="006519B0"/>
    <w:rsid w:val="006545E1"/>
    <w:rsid w:val="006B08C1"/>
    <w:rsid w:val="006D5EF8"/>
    <w:rsid w:val="007324E8"/>
    <w:rsid w:val="00734548"/>
    <w:rsid w:val="007657BE"/>
    <w:rsid w:val="0077758A"/>
    <w:rsid w:val="007934FA"/>
    <w:rsid w:val="007A16DE"/>
    <w:rsid w:val="007A55B8"/>
    <w:rsid w:val="007A67AD"/>
    <w:rsid w:val="007B3DED"/>
    <w:rsid w:val="007E4DC9"/>
    <w:rsid w:val="007F0608"/>
    <w:rsid w:val="007F471C"/>
    <w:rsid w:val="007F69A0"/>
    <w:rsid w:val="00804D2A"/>
    <w:rsid w:val="008159FD"/>
    <w:rsid w:val="00821B2B"/>
    <w:rsid w:val="008335D5"/>
    <w:rsid w:val="00842859"/>
    <w:rsid w:val="00844188"/>
    <w:rsid w:val="00866241"/>
    <w:rsid w:val="008662D0"/>
    <w:rsid w:val="00870AB1"/>
    <w:rsid w:val="008770C2"/>
    <w:rsid w:val="00886EA3"/>
    <w:rsid w:val="00893E29"/>
    <w:rsid w:val="0089623E"/>
    <w:rsid w:val="008F3DCC"/>
    <w:rsid w:val="0094128F"/>
    <w:rsid w:val="00983721"/>
    <w:rsid w:val="009A27B8"/>
    <w:rsid w:val="009A7C65"/>
    <w:rsid w:val="009B3F0B"/>
    <w:rsid w:val="009C3B71"/>
    <w:rsid w:val="009F16E9"/>
    <w:rsid w:val="009F721C"/>
    <w:rsid w:val="00A13BAA"/>
    <w:rsid w:val="00A35C6C"/>
    <w:rsid w:val="00A50738"/>
    <w:rsid w:val="00A82681"/>
    <w:rsid w:val="00AB7B1A"/>
    <w:rsid w:val="00AC09F5"/>
    <w:rsid w:val="00AC0C53"/>
    <w:rsid w:val="00AD466A"/>
    <w:rsid w:val="00AE4BF2"/>
    <w:rsid w:val="00AF1025"/>
    <w:rsid w:val="00B1163E"/>
    <w:rsid w:val="00B13C13"/>
    <w:rsid w:val="00B14E21"/>
    <w:rsid w:val="00B24633"/>
    <w:rsid w:val="00B341CB"/>
    <w:rsid w:val="00B505DF"/>
    <w:rsid w:val="00B6504F"/>
    <w:rsid w:val="00B700B6"/>
    <w:rsid w:val="00B737ED"/>
    <w:rsid w:val="00B8634E"/>
    <w:rsid w:val="00BB6081"/>
    <w:rsid w:val="00BC38FC"/>
    <w:rsid w:val="00BC4450"/>
    <w:rsid w:val="00BC503E"/>
    <w:rsid w:val="00BD616C"/>
    <w:rsid w:val="00BE3ED8"/>
    <w:rsid w:val="00C34A4A"/>
    <w:rsid w:val="00C4180D"/>
    <w:rsid w:val="00C4600F"/>
    <w:rsid w:val="00C67A61"/>
    <w:rsid w:val="00C7734E"/>
    <w:rsid w:val="00CD1682"/>
    <w:rsid w:val="00CD509F"/>
    <w:rsid w:val="00CE702E"/>
    <w:rsid w:val="00CF7043"/>
    <w:rsid w:val="00D329F3"/>
    <w:rsid w:val="00D4124A"/>
    <w:rsid w:val="00D54E3D"/>
    <w:rsid w:val="00D95819"/>
    <w:rsid w:val="00DA697C"/>
    <w:rsid w:val="00DB1B4F"/>
    <w:rsid w:val="00DE3028"/>
    <w:rsid w:val="00DF520B"/>
    <w:rsid w:val="00E007C4"/>
    <w:rsid w:val="00E01D4D"/>
    <w:rsid w:val="00E03815"/>
    <w:rsid w:val="00E11D67"/>
    <w:rsid w:val="00E210D2"/>
    <w:rsid w:val="00E253A2"/>
    <w:rsid w:val="00E46AC8"/>
    <w:rsid w:val="00E46DFA"/>
    <w:rsid w:val="00E70461"/>
    <w:rsid w:val="00E935B2"/>
    <w:rsid w:val="00EE1524"/>
    <w:rsid w:val="00EF64B9"/>
    <w:rsid w:val="00F203C6"/>
    <w:rsid w:val="00F245B1"/>
    <w:rsid w:val="00F35E0A"/>
    <w:rsid w:val="00F4428F"/>
    <w:rsid w:val="00F466CC"/>
    <w:rsid w:val="00F71E70"/>
    <w:rsid w:val="00F97BCF"/>
    <w:rsid w:val="00FA0FA7"/>
    <w:rsid w:val="00FA3B5F"/>
    <w:rsid w:val="00FC49F6"/>
    <w:rsid w:val="00FD13CD"/>
    <w:rsid w:val="00FD67B1"/>
    <w:rsid w:val="00FD7AC7"/>
    <w:rsid w:val="00FF5DCB"/>
    <w:rsid w:val="00FF7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AF0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AB1"/>
  </w:style>
  <w:style w:type="paragraph" w:styleId="Heading1">
    <w:name w:val="heading 1"/>
    <w:basedOn w:val="Normal"/>
    <w:next w:val="Normal"/>
    <w:link w:val="Heading1Char"/>
    <w:uiPriority w:val="9"/>
    <w:qFormat/>
    <w:rsid w:val="00821B2B"/>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B341CB"/>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E4DC9"/>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70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B2B"/>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B341C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E4DC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70AB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70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AB1"/>
    <w:rPr>
      <w:rFonts w:ascii="Tahoma" w:hAnsi="Tahoma" w:cs="Tahoma"/>
      <w:sz w:val="16"/>
      <w:szCs w:val="16"/>
    </w:rPr>
  </w:style>
  <w:style w:type="paragraph" w:styleId="Caption">
    <w:name w:val="caption"/>
    <w:basedOn w:val="Normal"/>
    <w:next w:val="Normal"/>
    <w:uiPriority w:val="35"/>
    <w:unhideWhenUsed/>
    <w:qFormat/>
    <w:rsid w:val="0054051A"/>
    <w:pPr>
      <w:spacing w:line="240" w:lineRule="auto"/>
    </w:pPr>
    <w:rPr>
      <w:b/>
      <w:bCs/>
      <w:sz w:val="18"/>
      <w:szCs w:val="18"/>
    </w:rPr>
  </w:style>
  <w:style w:type="table" w:styleId="TableGrid">
    <w:name w:val="Table Grid"/>
    <w:basedOn w:val="TableNormal"/>
    <w:uiPriority w:val="59"/>
    <w:rsid w:val="00870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0AB1"/>
  </w:style>
  <w:style w:type="paragraph" w:styleId="ListParagraph">
    <w:name w:val="List Paragraph"/>
    <w:basedOn w:val="Normal"/>
    <w:uiPriority w:val="34"/>
    <w:qFormat/>
    <w:rsid w:val="00870AB1"/>
    <w:pPr>
      <w:ind w:left="720"/>
      <w:contextualSpacing/>
    </w:pPr>
  </w:style>
  <w:style w:type="character" w:styleId="PlaceholderText">
    <w:name w:val="Placeholder Text"/>
    <w:basedOn w:val="DefaultParagraphFont"/>
    <w:uiPriority w:val="99"/>
    <w:semiHidden/>
    <w:rsid w:val="00870AB1"/>
    <w:rPr>
      <w:color w:val="808080"/>
    </w:rPr>
  </w:style>
  <w:style w:type="paragraph" w:styleId="NormalWeb">
    <w:name w:val="Normal (Web)"/>
    <w:basedOn w:val="Normal"/>
    <w:uiPriority w:val="99"/>
    <w:semiHidden/>
    <w:unhideWhenUsed/>
    <w:rsid w:val="00870AB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itation">
    <w:name w:val="citation"/>
    <w:basedOn w:val="DefaultParagraphFont"/>
    <w:rsid w:val="00870AB1"/>
  </w:style>
  <w:style w:type="paragraph" w:customStyle="1" w:styleId="EndNoteBibliographyTitle">
    <w:name w:val="EndNote Bibliography Title"/>
    <w:basedOn w:val="Normal"/>
    <w:link w:val="EndNoteBibliographyTitleChar"/>
    <w:rsid w:val="00870AB1"/>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870AB1"/>
    <w:rPr>
      <w:rFonts w:ascii="Calibri" w:hAnsi="Calibri"/>
      <w:noProof/>
    </w:rPr>
  </w:style>
  <w:style w:type="paragraph" w:customStyle="1" w:styleId="EndNoteBibliography">
    <w:name w:val="EndNote Bibliography"/>
    <w:basedOn w:val="Normal"/>
    <w:link w:val="EndNoteBibliographyChar"/>
    <w:rsid w:val="00870AB1"/>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870AB1"/>
    <w:rPr>
      <w:rFonts w:ascii="Calibri" w:hAnsi="Calibri"/>
      <w:noProof/>
    </w:rPr>
  </w:style>
  <w:style w:type="character" w:styleId="Hyperlink">
    <w:name w:val="Hyperlink"/>
    <w:basedOn w:val="DefaultParagraphFont"/>
    <w:uiPriority w:val="99"/>
    <w:unhideWhenUsed/>
    <w:rsid w:val="00870AB1"/>
    <w:rPr>
      <w:color w:val="0000FF" w:themeColor="hyperlink"/>
      <w:u w:val="single"/>
    </w:rPr>
  </w:style>
  <w:style w:type="paragraph" w:styleId="Header">
    <w:name w:val="header"/>
    <w:basedOn w:val="Normal"/>
    <w:link w:val="HeaderChar"/>
    <w:uiPriority w:val="99"/>
    <w:unhideWhenUsed/>
    <w:rsid w:val="00870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B1"/>
  </w:style>
  <w:style w:type="paragraph" w:styleId="Footer">
    <w:name w:val="footer"/>
    <w:basedOn w:val="Normal"/>
    <w:link w:val="FooterChar"/>
    <w:uiPriority w:val="99"/>
    <w:unhideWhenUsed/>
    <w:rsid w:val="00870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B1"/>
  </w:style>
  <w:style w:type="character" w:styleId="CommentReference">
    <w:name w:val="annotation reference"/>
    <w:basedOn w:val="DefaultParagraphFont"/>
    <w:uiPriority w:val="99"/>
    <w:semiHidden/>
    <w:unhideWhenUsed/>
    <w:rsid w:val="00870AB1"/>
    <w:rPr>
      <w:sz w:val="16"/>
      <w:szCs w:val="16"/>
    </w:rPr>
  </w:style>
  <w:style w:type="paragraph" w:styleId="CommentText">
    <w:name w:val="annotation text"/>
    <w:basedOn w:val="Normal"/>
    <w:link w:val="CommentTextChar"/>
    <w:uiPriority w:val="99"/>
    <w:semiHidden/>
    <w:unhideWhenUsed/>
    <w:rsid w:val="00870AB1"/>
    <w:pPr>
      <w:spacing w:line="240" w:lineRule="auto"/>
    </w:pPr>
    <w:rPr>
      <w:sz w:val="20"/>
      <w:szCs w:val="20"/>
    </w:rPr>
  </w:style>
  <w:style w:type="character" w:customStyle="1" w:styleId="CommentTextChar">
    <w:name w:val="Comment Text Char"/>
    <w:basedOn w:val="DefaultParagraphFont"/>
    <w:link w:val="CommentText"/>
    <w:uiPriority w:val="99"/>
    <w:semiHidden/>
    <w:rsid w:val="00870AB1"/>
    <w:rPr>
      <w:sz w:val="20"/>
      <w:szCs w:val="20"/>
    </w:rPr>
  </w:style>
  <w:style w:type="paragraph" w:styleId="CommentSubject">
    <w:name w:val="annotation subject"/>
    <w:basedOn w:val="CommentText"/>
    <w:next w:val="CommentText"/>
    <w:link w:val="CommentSubjectChar"/>
    <w:uiPriority w:val="99"/>
    <w:semiHidden/>
    <w:unhideWhenUsed/>
    <w:rsid w:val="00870AB1"/>
    <w:rPr>
      <w:b/>
      <w:bCs/>
    </w:rPr>
  </w:style>
  <w:style w:type="character" w:customStyle="1" w:styleId="CommentSubjectChar">
    <w:name w:val="Comment Subject Char"/>
    <w:basedOn w:val="CommentTextChar"/>
    <w:link w:val="CommentSubject"/>
    <w:uiPriority w:val="99"/>
    <w:semiHidden/>
    <w:rsid w:val="00870AB1"/>
    <w:rPr>
      <w:b/>
      <w:bCs/>
      <w:sz w:val="20"/>
      <w:szCs w:val="20"/>
    </w:rPr>
  </w:style>
  <w:style w:type="paragraph" w:styleId="Revision">
    <w:name w:val="Revision"/>
    <w:hidden/>
    <w:uiPriority w:val="99"/>
    <w:semiHidden/>
    <w:rsid w:val="00870AB1"/>
    <w:pPr>
      <w:spacing w:after="0" w:line="240" w:lineRule="auto"/>
    </w:pPr>
  </w:style>
  <w:style w:type="paragraph" w:styleId="Title">
    <w:name w:val="Title"/>
    <w:basedOn w:val="Normal"/>
    <w:next w:val="Normal"/>
    <w:link w:val="TitleChar"/>
    <w:uiPriority w:val="10"/>
    <w:qFormat/>
    <w:rsid w:val="00870A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0AB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70AB1"/>
    <w:pPr>
      <w:spacing w:after="0" w:line="240" w:lineRule="auto"/>
    </w:pPr>
  </w:style>
  <w:style w:type="paragraph" w:styleId="TOCHeading">
    <w:name w:val="TOC Heading"/>
    <w:basedOn w:val="Heading1"/>
    <w:next w:val="Normal"/>
    <w:uiPriority w:val="39"/>
    <w:unhideWhenUsed/>
    <w:qFormat/>
    <w:rsid w:val="007F0608"/>
    <w:pPr>
      <w:outlineLvl w:val="9"/>
    </w:pPr>
    <w:rPr>
      <w:lang w:eastAsia="ja-JP"/>
    </w:rPr>
  </w:style>
  <w:style w:type="paragraph" w:styleId="TOC1">
    <w:name w:val="toc 1"/>
    <w:basedOn w:val="Normal"/>
    <w:next w:val="Normal"/>
    <w:autoRedefine/>
    <w:uiPriority w:val="39"/>
    <w:unhideWhenUsed/>
    <w:rsid w:val="007F0608"/>
    <w:pPr>
      <w:spacing w:after="100"/>
    </w:pPr>
  </w:style>
  <w:style w:type="paragraph" w:styleId="TOC2">
    <w:name w:val="toc 2"/>
    <w:basedOn w:val="Normal"/>
    <w:next w:val="Normal"/>
    <w:autoRedefine/>
    <w:uiPriority w:val="39"/>
    <w:unhideWhenUsed/>
    <w:rsid w:val="007F0608"/>
    <w:pPr>
      <w:spacing w:after="100"/>
      <w:ind w:left="220"/>
    </w:pPr>
  </w:style>
  <w:style w:type="paragraph" w:styleId="TOC3">
    <w:name w:val="toc 3"/>
    <w:basedOn w:val="Normal"/>
    <w:next w:val="Normal"/>
    <w:autoRedefine/>
    <w:uiPriority w:val="39"/>
    <w:unhideWhenUsed/>
    <w:rsid w:val="00585E7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AB1"/>
  </w:style>
  <w:style w:type="paragraph" w:styleId="Heading1">
    <w:name w:val="heading 1"/>
    <w:basedOn w:val="Normal"/>
    <w:next w:val="Normal"/>
    <w:link w:val="Heading1Char"/>
    <w:uiPriority w:val="9"/>
    <w:qFormat/>
    <w:rsid w:val="00821B2B"/>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B341CB"/>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E4DC9"/>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70A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B2B"/>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B341C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E4DC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70AB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70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AB1"/>
    <w:rPr>
      <w:rFonts w:ascii="Tahoma" w:hAnsi="Tahoma" w:cs="Tahoma"/>
      <w:sz w:val="16"/>
      <w:szCs w:val="16"/>
    </w:rPr>
  </w:style>
  <w:style w:type="paragraph" w:styleId="Caption">
    <w:name w:val="caption"/>
    <w:basedOn w:val="Normal"/>
    <w:next w:val="Normal"/>
    <w:uiPriority w:val="35"/>
    <w:unhideWhenUsed/>
    <w:qFormat/>
    <w:rsid w:val="0054051A"/>
    <w:pPr>
      <w:spacing w:line="240" w:lineRule="auto"/>
    </w:pPr>
    <w:rPr>
      <w:b/>
      <w:bCs/>
      <w:sz w:val="18"/>
      <w:szCs w:val="18"/>
    </w:rPr>
  </w:style>
  <w:style w:type="table" w:styleId="TableGrid">
    <w:name w:val="Table Grid"/>
    <w:basedOn w:val="TableNormal"/>
    <w:uiPriority w:val="59"/>
    <w:rsid w:val="00870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0AB1"/>
  </w:style>
  <w:style w:type="paragraph" w:styleId="ListParagraph">
    <w:name w:val="List Paragraph"/>
    <w:basedOn w:val="Normal"/>
    <w:uiPriority w:val="34"/>
    <w:qFormat/>
    <w:rsid w:val="00870AB1"/>
    <w:pPr>
      <w:ind w:left="720"/>
      <w:contextualSpacing/>
    </w:pPr>
  </w:style>
  <w:style w:type="character" w:styleId="PlaceholderText">
    <w:name w:val="Placeholder Text"/>
    <w:basedOn w:val="DefaultParagraphFont"/>
    <w:uiPriority w:val="99"/>
    <w:semiHidden/>
    <w:rsid w:val="00870AB1"/>
    <w:rPr>
      <w:color w:val="808080"/>
    </w:rPr>
  </w:style>
  <w:style w:type="paragraph" w:styleId="NormalWeb">
    <w:name w:val="Normal (Web)"/>
    <w:basedOn w:val="Normal"/>
    <w:uiPriority w:val="99"/>
    <w:semiHidden/>
    <w:unhideWhenUsed/>
    <w:rsid w:val="00870AB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itation">
    <w:name w:val="citation"/>
    <w:basedOn w:val="DefaultParagraphFont"/>
    <w:rsid w:val="00870AB1"/>
  </w:style>
  <w:style w:type="paragraph" w:customStyle="1" w:styleId="EndNoteBibliographyTitle">
    <w:name w:val="EndNote Bibliography Title"/>
    <w:basedOn w:val="Normal"/>
    <w:link w:val="EndNoteBibliographyTitleChar"/>
    <w:rsid w:val="00870AB1"/>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870AB1"/>
    <w:rPr>
      <w:rFonts w:ascii="Calibri" w:hAnsi="Calibri"/>
      <w:noProof/>
    </w:rPr>
  </w:style>
  <w:style w:type="paragraph" w:customStyle="1" w:styleId="EndNoteBibliography">
    <w:name w:val="EndNote Bibliography"/>
    <w:basedOn w:val="Normal"/>
    <w:link w:val="EndNoteBibliographyChar"/>
    <w:rsid w:val="00870AB1"/>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870AB1"/>
    <w:rPr>
      <w:rFonts w:ascii="Calibri" w:hAnsi="Calibri"/>
      <w:noProof/>
    </w:rPr>
  </w:style>
  <w:style w:type="character" w:styleId="Hyperlink">
    <w:name w:val="Hyperlink"/>
    <w:basedOn w:val="DefaultParagraphFont"/>
    <w:uiPriority w:val="99"/>
    <w:unhideWhenUsed/>
    <w:rsid w:val="00870AB1"/>
    <w:rPr>
      <w:color w:val="0000FF" w:themeColor="hyperlink"/>
      <w:u w:val="single"/>
    </w:rPr>
  </w:style>
  <w:style w:type="paragraph" w:styleId="Header">
    <w:name w:val="header"/>
    <w:basedOn w:val="Normal"/>
    <w:link w:val="HeaderChar"/>
    <w:uiPriority w:val="99"/>
    <w:unhideWhenUsed/>
    <w:rsid w:val="00870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AB1"/>
  </w:style>
  <w:style w:type="paragraph" w:styleId="Footer">
    <w:name w:val="footer"/>
    <w:basedOn w:val="Normal"/>
    <w:link w:val="FooterChar"/>
    <w:uiPriority w:val="99"/>
    <w:unhideWhenUsed/>
    <w:rsid w:val="00870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AB1"/>
  </w:style>
  <w:style w:type="character" w:styleId="CommentReference">
    <w:name w:val="annotation reference"/>
    <w:basedOn w:val="DefaultParagraphFont"/>
    <w:uiPriority w:val="99"/>
    <w:semiHidden/>
    <w:unhideWhenUsed/>
    <w:rsid w:val="00870AB1"/>
    <w:rPr>
      <w:sz w:val="16"/>
      <w:szCs w:val="16"/>
    </w:rPr>
  </w:style>
  <w:style w:type="paragraph" w:styleId="CommentText">
    <w:name w:val="annotation text"/>
    <w:basedOn w:val="Normal"/>
    <w:link w:val="CommentTextChar"/>
    <w:uiPriority w:val="99"/>
    <w:semiHidden/>
    <w:unhideWhenUsed/>
    <w:rsid w:val="00870AB1"/>
    <w:pPr>
      <w:spacing w:line="240" w:lineRule="auto"/>
    </w:pPr>
    <w:rPr>
      <w:sz w:val="20"/>
      <w:szCs w:val="20"/>
    </w:rPr>
  </w:style>
  <w:style w:type="character" w:customStyle="1" w:styleId="CommentTextChar">
    <w:name w:val="Comment Text Char"/>
    <w:basedOn w:val="DefaultParagraphFont"/>
    <w:link w:val="CommentText"/>
    <w:uiPriority w:val="99"/>
    <w:semiHidden/>
    <w:rsid w:val="00870AB1"/>
    <w:rPr>
      <w:sz w:val="20"/>
      <w:szCs w:val="20"/>
    </w:rPr>
  </w:style>
  <w:style w:type="paragraph" w:styleId="CommentSubject">
    <w:name w:val="annotation subject"/>
    <w:basedOn w:val="CommentText"/>
    <w:next w:val="CommentText"/>
    <w:link w:val="CommentSubjectChar"/>
    <w:uiPriority w:val="99"/>
    <w:semiHidden/>
    <w:unhideWhenUsed/>
    <w:rsid w:val="00870AB1"/>
    <w:rPr>
      <w:b/>
      <w:bCs/>
    </w:rPr>
  </w:style>
  <w:style w:type="character" w:customStyle="1" w:styleId="CommentSubjectChar">
    <w:name w:val="Comment Subject Char"/>
    <w:basedOn w:val="CommentTextChar"/>
    <w:link w:val="CommentSubject"/>
    <w:uiPriority w:val="99"/>
    <w:semiHidden/>
    <w:rsid w:val="00870AB1"/>
    <w:rPr>
      <w:b/>
      <w:bCs/>
      <w:sz w:val="20"/>
      <w:szCs w:val="20"/>
    </w:rPr>
  </w:style>
  <w:style w:type="paragraph" w:styleId="Revision">
    <w:name w:val="Revision"/>
    <w:hidden/>
    <w:uiPriority w:val="99"/>
    <w:semiHidden/>
    <w:rsid w:val="00870AB1"/>
    <w:pPr>
      <w:spacing w:after="0" w:line="240" w:lineRule="auto"/>
    </w:pPr>
  </w:style>
  <w:style w:type="paragraph" w:styleId="Title">
    <w:name w:val="Title"/>
    <w:basedOn w:val="Normal"/>
    <w:next w:val="Normal"/>
    <w:link w:val="TitleChar"/>
    <w:uiPriority w:val="10"/>
    <w:qFormat/>
    <w:rsid w:val="00870A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0AB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70AB1"/>
    <w:pPr>
      <w:spacing w:after="0" w:line="240" w:lineRule="auto"/>
    </w:pPr>
  </w:style>
  <w:style w:type="paragraph" w:styleId="TOCHeading">
    <w:name w:val="TOC Heading"/>
    <w:basedOn w:val="Heading1"/>
    <w:next w:val="Normal"/>
    <w:uiPriority w:val="39"/>
    <w:unhideWhenUsed/>
    <w:qFormat/>
    <w:rsid w:val="007F0608"/>
    <w:pPr>
      <w:outlineLvl w:val="9"/>
    </w:pPr>
    <w:rPr>
      <w:lang w:eastAsia="ja-JP"/>
    </w:rPr>
  </w:style>
  <w:style w:type="paragraph" w:styleId="TOC1">
    <w:name w:val="toc 1"/>
    <w:basedOn w:val="Normal"/>
    <w:next w:val="Normal"/>
    <w:autoRedefine/>
    <w:uiPriority w:val="39"/>
    <w:unhideWhenUsed/>
    <w:rsid w:val="007F0608"/>
    <w:pPr>
      <w:spacing w:after="100"/>
    </w:pPr>
  </w:style>
  <w:style w:type="paragraph" w:styleId="TOC2">
    <w:name w:val="toc 2"/>
    <w:basedOn w:val="Normal"/>
    <w:next w:val="Normal"/>
    <w:autoRedefine/>
    <w:uiPriority w:val="39"/>
    <w:unhideWhenUsed/>
    <w:rsid w:val="007F0608"/>
    <w:pPr>
      <w:spacing w:after="100"/>
      <w:ind w:left="220"/>
    </w:pPr>
  </w:style>
  <w:style w:type="paragraph" w:styleId="TOC3">
    <w:name w:val="toc 3"/>
    <w:basedOn w:val="Normal"/>
    <w:next w:val="Normal"/>
    <w:autoRedefine/>
    <w:uiPriority w:val="39"/>
    <w:unhideWhenUsed/>
    <w:rsid w:val="00585E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546419">
      <w:bodyDiv w:val="1"/>
      <w:marLeft w:val="0"/>
      <w:marRight w:val="0"/>
      <w:marTop w:val="0"/>
      <w:marBottom w:val="0"/>
      <w:divBdr>
        <w:top w:val="none" w:sz="0" w:space="0" w:color="auto"/>
        <w:left w:val="none" w:sz="0" w:space="0" w:color="auto"/>
        <w:bottom w:val="none" w:sz="0" w:space="0" w:color="auto"/>
        <w:right w:val="none" w:sz="0" w:space="0" w:color="auto"/>
      </w:divBdr>
    </w:div>
    <w:div w:id="197670606">
      <w:bodyDiv w:val="1"/>
      <w:marLeft w:val="0"/>
      <w:marRight w:val="0"/>
      <w:marTop w:val="0"/>
      <w:marBottom w:val="0"/>
      <w:divBdr>
        <w:top w:val="none" w:sz="0" w:space="0" w:color="auto"/>
        <w:left w:val="none" w:sz="0" w:space="0" w:color="auto"/>
        <w:bottom w:val="none" w:sz="0" w:space="0" w:color="auto"/>
        <w:right w:val="none" w:sz="0" w:space="0" w:color="auto"/>
      </w:divBdr>
    </w:div>
    <w:div w:id="230770922">
      <w:bodyDiv w:val="1"/>
      <w:marLeft w:val="0"/>
      <w:marRight w:val="0"/>
      <w:marTop w:val="0"/>
      <w:marBottom w:val="0"/>
      <w:divBdr>
        <w:top w:val="none" w:sz="0" w:space="0" w:color="auto"/>
        <w:left w:val="none" w:sz="0" w:space="0" w:color="auto"/>
        <w:bottom w:val="none" w:sz="0" w:space="0" w:color="auto"/>
        <w:right w:val="none" w:sz="0" w:space="0" w:color="auto"/>
      </w:divBdr>
    </w:div>
    <w:div w:id="242689231">
      <w:bodyDiv w:val="1"/>
      <w:marLeft w:val="0"/>
      <w:marRight w:val="0"/>
      <w:marTop w:val="0"/>
      <w:marBottom w:val="0"/>
      <w:divBdr>
        <w:top w:val="none" w:sz="0" w:space="0" w:color="auto"/>
        <w:left w:val="none" w:sz="0" w:space="0" w:color="auto"/>
        <w:bottom w:val="none" w:sz="0" w:space="0" w:color="auto"/>
        <w:right w:val="none" w:sz="0" w:space="0" w:color="auto"/>
      </w:divBdr>
    </w:div>
    <w:div w:id="523396846">
      <w:bodyDiv w:val="1"/>
      <w:marLeft w:val="0"/>
      <w:marRight w:val="0"/>
      <w:marTop w:val="0"/>
      <w:marBottom w:val="0"/>
      <w:divBdr>
        <w:top w:val="none" w:sz="0" w:space="0" w:color="auto"/>
        <w:left w:val="none" w:sz="0" w:space="0" w:color="auto"/>
        <w:bottom w:val="none" w:sz="0" w:space="0" w:color="auto"/>
        <w:right w:val="none" w:sz="0" w:space="0" w:color="auto"/>
      </w:divBdr>
    </w:div>
    <w:div w:id="551385133">
      <w:bodyDiv w:val="1"/>
      <w:marLeft w:val="0"/>
      <w:marRight w:val="0"/>
      <w:marTop w:val="0"/>
      <w:marBottom w:val="0"/>
      <w:divBdr>
        <w:top w:val="none" w:sz="0" w:space="0" w:color="auto"/>
        <w:left w:val="none" w:sz="0" w:space="0" w:color="auto"/>
        <w:bottom w:val="none" w:sz="0" w:space="0" w:color="auto"/>
        <w:right w:val="none" w:sz="0" w:space="0" w:color="auto"/>
      </w:divBdr>
    </w:div>
    <w:div w:id="553662999">
      <w:bodyDiv w:val="1"/>
      <w:marLeft w:val="0"/>
      <w:marRight w:val="0"/>
      <w:marTop w:val="0"/>
      <w:marBottom w:val="0"/>
      <w:divBdr>
        <w:top w:val="none" w:sz="0" w:space="0" w:color="auto"/>
        <w:left w:val="none" w:sz="0" w:space="0" w:color="auto"/>
        <w:bottom w:val="none" w:sz="0" w:space="0" w:color="auto"/>
        <w:right w:val="none" w:sz="0" w:space="0" w:color="auto"/>
      </w:divBdr>
    </w:div>
    <w:div w:id="659306373">
      <w:bodyDiv w:val="1"/>
      <w:marLeft w:val="0"/>
      <w:marRight w:val="0"/>
      <w:marTop w:val="0"/>
      <w:marBottom w:val="0"/>
      <w:divBdr>
        <w:top w:val="none" w:sz="0" w:space="0" w:color="auto"/>
        <w:left w:val="none" w:sz="0" w:space="0" w:color="auto"/>
        <w:bottom w:val="none" w:sz="0" w:space="0" w:color="auto"/>
        <w:right w:val="none" w:sz="0" w:space="0" w:color="auto"/>
      </w:divBdr>
    </w:div>
    <w:div w:id="674767648">
      <w:bodyDiv w:val="1"/>
      <w:marLeft w:val="0"/>
      <w:marRight w:val="0"/>
      <w:marTop w:val="0"/>
      <w:marBottom w:val="0"/>
      <w:divBdr>
        <w:top w:val="none" w:sz="0" w:space="0" w:color="auto"/>
        <w:left w:val="none" w:sz="0" w:space="0" w:color="auto"/>
        <w:bottom w:val="none" w:sz="0" w:space="0" w:color="auto"/>
        <w:right w:val="none" w:sz="0" w:space="0" w:color="auto"/>
      </w:divBdr>
    </w:div>
    <w:div w:id="820117698">
      <w:bodyDiv w:val="1"/>
      <w:marLeft w:val="0"/>
      <w:marRight w:val="0"/>
      <w:marTop w:val="0"/>
      <w:marBottom w:val="0"/>
      <w:divBdr>
        <w:top w:val="none" w:sz="0" w:space="0" w:color="auto"/>
        <w:left w:val="none" w:sz="0" w:space="0" w:color="auto"/>
        <w:bottom w:val="none" w:sz="0" w:space="0" w:color="auto"/>
        <w:right w:val="none" w:sz="0" w:space="0" w:color="auto"/>
      </w:divBdr>
    </w:div>
    <w:div w:id="836652816">
      <w:bodyDiv w:val="1"/>
      <w:marLeft w:val="0"/>
      <w:marRight w:val="0"/>
      <w:marTop w:val="0"/>
      <w:marBottom w:val="0"/>
      <w:divBdr>
        <w:top w:val="none" w:sz="0" w:space="0" w:color="auto"/>
        <w:left w:val="none" w:sz="0" w:space="0" w:color="auto"/>
        <w:bottom w:val="none" w:sz="0" w:space="0" w:color="auto"/>
        <w:right w:val="none" w:sz="0" w:space="0" w:color="auto"/>
      </w:divBdr>
    </w:div>
    <w:div w:id="931663502">
      <w:bodyDiv w:val="1"/>
      <w:marLeft w:val="0"/>
      <w:marRight w:val="0"/>
      <w:marTop w:val="0"/>
      <w:marBottom w:val="0"/>
      <w:divBdr>
        <w:top w:val="none" w:sz="0" w:space="0" w:color="auto"/>
        <w:left w:val="none" w:sz="0" w:space="0" w:color="auto"/>
        <w:bottom w:val="none" w:sz="0" w:space="0" w:color="auto"/>
        <w:right w:val="none" w:sz="0" w:space="0" w:color="auto"/>
      </w:divBdr>
    </w:div>
    <w:div w:id="973414691">
      <w:bodyDiv w:val="1"/>
      <w:marLeft w:val="0"/>
      <w:marRight w:val="0"/>
      <w:marTop w:val="0"/>
      <w:marBottom w:val="0"/>
      <w:divBdr>
        <w:top w:val="none" w:sz="0" w:space="0" w:color="auto"/>
        <w:left w:val="none" w:sz="0" w:space="0" w:color="auto"/>
        <w:bottom w:val="none" w:sz="0" w:space="0" w:color="auto"/>
        <w:right w:val="none" w:sz="0" w:space="0" w:color="auto"/>
      </w:divBdr>
    </w:div>
    <w:div w:id="983006359">
      <w:bodyDiv w:val="1"/>
      <w:marLeft w:val="0"/>
      <w:marRight w:val="0"/>
      <w:marTop w:val="0"/>
      <w:marBottom w:val="0"/>
      <w:divBdr>
        <w:top w:val="none" w:sz="0" w:space="0" w:color="auto"/>
        <w:left w:val="none" w:sz="0" w:space="0" w:color="auto"/>
        <w:bottom w:val="none" w:sz="0" w:space="0" w:color="auto"/>
        <w:right w:val="none" w:sz="0" w:space="0" w:color="auto"/>
      </w:divBdr>
    </w:div>
    <w:div w:id="1015495376">
      <w:bodyDiv w:val="1"/>
      <w:marLeft w:val="0"/>
      <w:marRight w:val="0"/>
      <w:marTop w:val="0"/>
      <w:marBottom w:val="0"/>
      <w:divBdr>
        <w:top w:val="none" w:sz="0" w:space="0" w:color="auto"/>
        <w:left w:val="none" w:sz="0" w:space="0" w:color="auto"/>
        <w:bottom w:val="none" w:sz="0" w:space="0" w:color="auto"/>
        <w:right w:val="none" w:sz="0" w:space="0" w:color="auto"/>
      </w:divBdr>
    </w:div>
    <w:div w:id="1040546230">
      <w:bodyDiv w:val="1"/>
      <w:marLeft w:val="0"/>
      <w:marRight w:val="0"/>
      <w:marTop w:val="0"/>
      <w:marBottom w:val="0"/>
      <w:divBdr>
        <w:top w:val="none" w:sz="0" w:space="0" w:color="auto"/>
        <w:left w:val="none" w:sz="0" w:space="0" w:color="auto"/>
        <w:bottom w:val="none" w:sz="0" w:space="0" w:color="auto"/>
        <w:right w:val="none" w:sz="0" w:space="0" w:color="auto"/>
      </w:divBdr>
    </w:div>
    <w:div w:id="1123228929">
      <w:bodyDiv w:val="1"/>
      <w:marLeft w:val="0"/>
      <w:marRight w:val="0"/>
      <w:marTop w:val="0"/>
      <w:marBottom w:val="0"/>
      <w:divBdr>
        <w:top w:val="none" w:sz="0" w:space="0" w:color="auto"/>
        <w:left w:val="none" w:sz="0" w:space="0" w:color="auto"/>
        <w:bottom w:val="none" w:sz="0" w:space="0" w:color="auto"/>
        <w:right w:val="none" w:sz="0" w:space="0" w:color="auto"/>
      </w:divBdr>
    </w:div>
    <w:div w:id="1176044075">
      <w:bodyDiv w:val="1"/>
      <w:marLeft w:val="0"/>
      <w:marRight w:val="0"/>
      <w:marTop w:val="0"/>
      <w:marBottom w:val="0"/>
      <w:divBdr>
        <w:top w:val="none" w:sz="0" w:space="0" w:color="auto"/>
        <w:left w:val="none" w:sz="0" w:space="0" w:color="auto"/>
        <w:bottom w:val="none" w:sz="0" w:space="0" w:color="auto"/>
        <w:right w:val="none" w:sz="0" w:space="0" w:color="auto"/>
      </w:divBdr>
    </w:div>
    <w:div w:id="1322153551">
      <w:bodyDiv w:val="1"/>
      <w:marLeft w:val="0"/>
      <w:marRight w:val="0"/>
      <w:marTop w:val="0"/>
      <w:marBottom w:val="0"/>
      <w:divBdr>
        <w:top w:val="none" w:sz="0" w:space="0" w:color="auto"/>
        <w:left w:val="none" w:sz="0" w:space="0" w:color="auto"/>
        <w:bottom w:val="none" w:sz="0" w:space="0" w:color="auto"/>
        <w:right w:val="none" w:sz="0" w:space="0" w:color="auto"/>
      </w:divBdr>
    </w:div>
    <w:div w:id="1463497820">
      <w:bodyDiv w:val="1"/>
      <w:marLeft w:val="0"/>
      <w:marRight w:val="0"/>
      <w:marTop w:val="0"/>
      <w:marBottom w:val="0"/>
      <w:divBdr>
        <w:top w:val="none" w:sz="0" w:space="0" w:color="auto"/>
        <w:left w:val="none" w:sz="0" w:space="0" w:color="auto"/>
        <w:bottom w:val="none" w:sz="0" w:space="0" w:color="auto"/>
        <w:right w:val="none" w:sz="0" w:space="0" w:color="auto"/>
      </w:divBdr>
    </w:div>
    <w:div w:id="1735160610">
      <w:bodyDiv w:val="1"/>
      <w:marLeft w:val="0"/>
      <w:marRight w:val="0"/>
      <w:marTop w:val="0"/>
      <w:marBottom w:val="0"/>
      <w:divBdr>
        <w:top w:val="none" w:sz="0" w:space="0" w:color="auto"/>
        <w:left w:val="none" w:sz="0" w:space="0" w:color="auto"/>
        <w:bottom w:val="none" w:sz="0" w:space="0" w:color="auto"/>
        <w:right w:val="none" w:sz="0" w:space="0" w:color="auto"/>
      </w:divBdr>
    </w:div>
    <w:div w:id="2098093286">
      <w:bodyDiv w:val="1"/>
      <w:marLeft w:val="0"/>
      <w:marRight w:val="0"/>
      <w:marTop w:val="0"/>
      <w:marBottom w:val="0"/>
      <w:divBdr>
        <w:top w:val="none" w:sz="0" w:space="0" w:color="auto"/>
        <w:left w:val="none" w:sz="0" w:space="0" w:color="auto"/>
        <w:bottom w:val="none" w:sz="0" w:space="0" w:color="auto"/>
        <w:right w:val="none" w:sz="0" w:space="0" w:color="auto"/>
      </w:divBdr>
    </w:div>
    <w:div w:id="21263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3.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5.xml"/><Relationship Id="rId101" Type="http://schemas.openxmlformats.org/officeDocument/2006/relationships/image" Target="media/image87.png"/><Relationship Id="rId122"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footer" Target="footer2.xml"/><Relationship Id="rId45" Type="http://schemas.openxmlformats.org/officeDocument/2006/relationships/image" Target="media/image34.png"/><Relationship Id="rId66" Type="http://schemas.openxmlformats.org/officeDocument/2006/relationships/image" Target="media/image54.JP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CE9ED-0D8B-4DBD-86AB-5D3B5B09B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93</Pages>
  <Words>19684</Words>
  <Characters>112205</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131626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16</cp:revision>
  <cp:lastPrinted>2014-12-23T15:01:00Z</cp:lastPrinted>
  <dcterms:created xsi:type="dcterms:W3CDTF">2015-05-01T16:50:00Z</dcterms:created>
  <dcterms:modified xsi:type="dcterms:W3CDTF">2015-05-01T20:19:00Z</dcterms:modified>
</cp:coreProperties>
</file>