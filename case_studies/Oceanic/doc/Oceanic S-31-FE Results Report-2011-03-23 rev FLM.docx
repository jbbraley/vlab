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3254" w:rsidRDefault="00F93254" w:rsidP="0033263B">
      <w:pPr>
        <w:spacing w:after="0"/>
        <w:ind w:firstLine="432"/>
        <w:jc w:val="both"/>
        <w:rPr>
          <w:rFonts w:ascii="Times New Roman" w:hAnsi="Times New Roman" w:cs="Times New Roman"/>
          <w:sz w:val="24"/>
          <w:szCs w:val="24"/>
        </w:rPr>
      </w:pPr>
    </w:p>
    <w:p w:rsidR="00F93254" w:rsidRDefault="002560B8" w:rsidP="0033263B">
      <w:pPr>
        <w:spacing w:after="0"/>
        <w:jc w:val="both"/>
        <w:rPr>
          <w:rFonts w:ascii="Times New Roman" w:hAnsi="Times New Roman" w:cs="Times New Roman"/>
          <w:b/>
          <w:sz w:val="24"/>
          <w:szCs w:val="24"/>
        </w:rPr>
      </w:pPr>
      <w:r>
        <w:rPr>
          <w:rFonts w:ascii="Times New Roman" w:hAnsi="Times New Roman" w:cs="Times New Roman"/>
          <w:b/>
          <w:sz w:val="24"/>
          <w:szCs w:val="24"/>
        </w:rPr>
        <w:fldChar w:fldCharType="begin"/>
      </w:r>
      <w:r w:rsidR="00F633A7">
        <w:rPr>
          <w:rFonts w:ascii="Times New Roman" w:hAnsi="Times New Roman" w:cs="Times New Roman"/>
          <w:b/>
          <w:sz w:val="24"/>
          <w:szCs w:val="24"/>
        </w:rPr>
        <w:instrText xml:space="preserve"> DATE \@ "MMMM d, yyyy" </w:instrText>
      </w:r>
      <w:r>
        <w:rPr>
          <w:rFonts w:ascii="Times New Roman" w:hAnsi="Times New Roman" w:cs="Times New Roman"/>
          <w:b/>
          <w:sz w:val="24"/>
          <w:szCs w:val="24"/>
        </w:rPr>
        <w:fldChar w:fldCharType="separate"/>
      </w:r>
      <w:ins w:id="0" w:author="flm72" w:date="2011-03-23T14:59:00Z">
        <w:r w:rsidR="004F73DB">
          <w:rPr>
            <w:rFonts w:ascii="Times New Roman" w:hAnsi="Times New Roman" w:cs="Times New Roman"/>
            <w:b/>
            <w:noProof/>
            <w:sz w:val="24"/>
            <w:szCs w:val="24"/>
          </w:rPr>
          <w:t>March 23, 2011</w:t>
        </w:r>
      </w:ins>
      <w:del w:id="1" w:author="flm72" w:date="2011-03-23T14:59:00Z">
        <w:r w:rsidR="008F61CB" w:rsidDel="004F73DB">
          <w:rPr>
            <w:rFonts w:ascii="Times New Roman" w:hAnsi="Times New Roman" w:cs="Times New Roman"/>
            <w:b/>
            <w:noProof/>
            <w:sz w:val="24"/>
            <w:szCs w:val="24"/>
          </w:rPr>
          <w:delText>January 26, 2011</w:delText>
        </w:r>
      </w:del>
      <w:r>
        <w:rPr>
          <w:rFonts w:ascii="Times New Roman" w:hAnsi="Times New Roman" w:cs="Times New Roman"/>
          <w:b/>
          <w:sz w:val="24"/>
          <w:szCs w:val="24"/>
        </w:rPr>
        <w:fldChar w:fldCharType="end"/>
      </w:r>
    </w:p>
    <w:p w:rsidR="00F633A7" w:rsidRDefault="00F633A7" w:rsidP="0033263B">
      <w:pPr>
        <w:spacing w:after="0"/>
        <w:jc w:val="both"/>
        <w:rPr>
          <w:rFonts w:ascii="Times New Roman" w:hAnsi="Times New Roman" w:cs="Times New Roman"/>
          <w:sz w:val="24"/>
          <w:szCs w:val="24"/>
        </w:rPr>
      </w:pPr>
    </w:p>
    <w:p w:rsidR="00F93254" w:rsidRPr="00F93254" w:rsidRDefault="00F93254" w:rsidP="0033263B">
      <w:pPr>
        <w:spacing w:after="0"/>
        <w:jc w:val="both"/>
        <w:rPr>
          <w:rFonts w:ascii="Times New Roman" w:hAnsi="Times New Roman" w:cs="Times New Roman"/>
          <w:sz w:val="24"/>
          <w:szCs w:val="24"/>
        </w:rPr>
      </w:pPr>
      <w:r w:rsidRPr="00F93254">
        <w:rPr>
          <w:rFonts w:ascii="Times New Roman" w:hAnsi="Times New Roman" w:cs="Times New Roman"/>
          <w:sz w:val="24"/>
          <w:szCs w:val="24"/>
        </w:rPr>
        <w:t xml:space="preserve">Mr. Joseph </w:t>
      </w:r>
      <w:proofErr w:type="spellStart"/>
      <w:r w:rsidRPr="00F93254">
        <w:rPr>
          <w:rFonts w:ascii="Times New Roman" w:hAnsi="Times New Roman" w:cs="Times New Roman"/>
          <w:sz w:val="24"/>
          <w:szCs w:val="24"/>
        </w:rPr>
        <w:t>Ettore</w:t>
      </w:r>
      <w:proofErr w:type="spellEnd"/>
      <w:r w:rsidRPr="00F93254">
        <w:rPr>
          <w:rFonts w:ascii="Times New Roman" w:hAnsi="Times New Roman" w:cs="Times New Roman"/>
          <w:sz w:val="24"/>
          <w:szCs w:val="24"/>
        </w:rPr>
        <w:t>, P.E.</w:t>
      </w:r>
    </w:p>
    <w:p w:rsidR="00F93254" w:rsidRPr="00F93254" w:rsidRDefault="00F93254" w:rsidP="0033263B">
      <w:pPr>
        <w:spacing w:after="0"/>
        <w:jc w:val="both"/>
        <w:rPr>
          <w:rFonts w:ascii="Times New Roman" w:hAnsi="Times New Roman" w:cs="Times New Roman"/>
          <w:sz w:val="24"/>
          <w:szCs w:val="24"/>
        </w:rPr>
      </w:pPr>
      <w:r w:rsidRPr="00F93254">
        <w:rPr>
          <w:rFonts w:ascii="Times New Roman" w:hAnsi="Times New Roman" w:cs="Times New Roman"/>
          <w:sz w:val="24"/>
          <w:szCs w:val="24"/>
        </w:rPr>
        <w:t>County Engineer</w:t>
      </w:r>
    </w:p>
    <w:p w:rsidR="00F93254" w:rsidRPr="00F93254" w:rsidRDefault="00F93254" w:rsidP="0033263B">
      <w:pPr>
        <w:spacing w:after="0"/>
        <w:jc w:val="both"/>
        <w:rPr>
          <w:rFonts w:ascii="Times New Roman" w:hAnsi="Times New Roman" w:cs="Times New Roman"/>
          <w:sz w:val="24"/>
          <w:szCs w:val="24"/>
        </w:rPr>
      </w:pPr>
      <w:r w:rsidRPr="00F93254">
        <w:rPr>
          <w:rFonts w:ascii="Times New Roman" w:hAnsi="Times New Roman" w:cs="Times New Roman"/>
          <w:sz w:val="24"/>
          <w:szCs w:val="24"/>
        </w:rPr>
        <w:t>Monmouth County Engineering Department</w:t>
      </w:r>
    </w:p>
    <w:p w:rsidR="00F93254" w:rsidRPr="00F93254" w:rsidRDefault="00F93254" w:rsidP="0033263B">
      <w:pPr>
        <w:spacing w:after="0"/>
        <w:jc w:val="both"/>
        <w:rPr>
          <w:rFonts w:ascii="Times New Roman" w:hAnsi="Times New Roman" w:cs="Times New Roman"/>
          <w:sz w:val="24"/>
          <w:szCs w:val="24"/>
        </w:rPr>
      </w:pPr>
      <w:r w:rsidRPr="00F93254">
        <w:rPr>
          <w:rFonts w:ascii="Times New Roman" w:hAnsi="Times New Roman" w:cs="Times New Roman"/>
          <w:sz w:val="24"/>
          <w:szCs w:val="24"/>
        </w:rPr>
        <w:t>Hall of Records Annex</w:t>
      </w:r>
    </w:p>
    <w:p w:rsidR="00F93254" w:rsidRPr="00F93254" w:rsidRDefault="00F93254" w:rsidP="0033263B">
      <w:pPr>
        <w:spacing w:after="0"/>
        <w:jc w:val="both"/>
        <w:rPr>
          <w:rFonts w:ascii="Times New Roman" w:hAnsi="Times New Roman" w:cs="Times New Roman"/>
          <w:sz w:val="24"/>
          <w:szCs w:val="24"/>
        </w:rPr>
      </w:pPr>
      <w:r w:rsidRPr="00F93254">
        <w:rPr>
          <w:rFonts w:ascii="Times New Roman" w:hAnsi="Times New Roman" w:cs="Times New Roman"/>
          <w:sz w:val="24"/>
          <w:szCs w:val="24"/>
        </w:rPr>
        <w:t>Freehold, NJ 07728</w:t>
      </w:r>
    </w:p>
    <w:p w:rsidR="00F93254" w:rsidRDefault="00F93254" w:rsidP="0033263B">
      <w:pPr>
        <w:spacing w:after="0"/>
        <w:jc w:val="both"/>
        <w:rPr>
          <w:rFonts w:ascii="Times New Roman" w:hAnsi="Times New Roman" w:cs="Times New Roman"/>
          <w:sz w:val="24"/>
          <w:szCs w:val="24"/>
        </w:rPr>
      </w:pPr>
    </w:p>
    <w:p w:rsidR="00F93254" w:rsidRPr="00F93254" w:rsidRDefault="00F93254" w:rsidP="0033263B">
      <w:pPr>
        <w:spacing w:after="0"/>
        <w:jc w:val="both"/>
        <w:rPr>
          <w:rFonts w:ascii="Times New Roman" w:hAnsi="Times New Roman" w:cs="Times New Roman"/>
          <w:b/>
          <w:sz w:val="24"/>
          <w:szCs w:val="24"/>
        </w:rPr>
      </w:pPr>
      <w:r w:rsidRPr="00F93254">
        <w:rPr>
          <w:rFonts w:ascii="Times New Roman" w:hAnsi="Times New Roman" w:cs="Times New Roman"/>
          <w:b/>
          <w:sz w:val="24"/>
          <w:szCs w:val="24"/>
        </w:rPr>
        <w:t>RE: Oceanic Bridge S-31</w:t>
      </w:r>
    </w:p>
    <w:p w:rsidR="00F93254" w:rsidRPr="00F93254" w:rsidRDefault="00F93254" w:rsidP="0033263B">
      <w:pPr>
        <w:spacing w:after="0"/>
        <w:jc w:val="both"/>
        <w:rPr>
          <w:rFonts w:ascii="Times New Roman" w:hAnsi="Times New Roman" w:cs="Times New Roman"/>
          <w:b/>
          <w:sz w:val="24"/>
          <w:szCs w:val="24"/>
        </w:rPr>
      </w:pPr>
      <w:r w:rsidRPr="00F93254">
        <w:rPr>
          <w:rFonts w:ascii="Times New Roman" w:hAnsi="Times New Roman" w:cs="Times New Roman"/>
          <w:b/>
          <w:sz w:val="24"/>
          <w:szCs w:val="24"/>
        </w:rPr>
        <w:t>Renewal, Retrofit and Preservation Analysis</w:t>
      </w:r>
    </w:p>
    <w:p w:rsidR="00F93254" w:rsidRPr="00F93254" w:rsidRDefault="00F93254" w:rsidP="0033263B">
      <w:pPr>
        <w:spacing w:after="0"/>
        <w:jc w:val="both"/>
        <w:rPr>
          <w:rFonts w:ascii="Times New Roman" w:hAnsi="Times New Roman" w:cs="Times New Roman"/>
          <w:b/>
          <w:sz w:val="24"/>
          <w:szCs w:val="24"/>
        </w:rPr>
      </w:pPr>
      <w:r w:rsidRPr="00F93254">
        <w:rPr>
          <w:rFonts w:ascii="Times New Roman" w:hAnsi="Times New Roman" w:cs="Times New Roman"/>
          <w:b/>
          <w:sz w:val="24"/>
          <w:szCs w:val="24"/>
        </w:rPr>
        <w:t xml:space="preserve">Supplement Number 1, Task </w:t>
      </w:r>
      <w:r w:rsidR="00F633A7">
        <w:rPr>
          <w:rFonts w:ascii="Times New Roman" w:hAnsi="Times New Roman" w:cs="Times New Roman"/>
          <w:b/>
          <w:sz w:val="24"/>
          <w:szCs w:val="24"/>
        </w:rPr>
        <w:t xml:space="preserve">1 and Task </w:t>
      </w:r>
      <w:r w:rsidRPr="00F93254">
        <w:rPr>
          <w:rFonts w:ascii="Times New Roman" w:hAnsi="Times New Roman" w:cs="Times New Roman"/>
          <w:b/>
          <w:sz w:val="24"/>
          <w:szCs w:val="24"/>
        </w:rPr>
        <w:t>2</w:t>
      </w:r>
    </w:p>
    <w:p w:rsidR="00F93254" w:rsidRDefault="00F93254" w:rsidP="0033263B">
      <w:pPr>
        <w:spacing w:after="0"/>
        <w:jc w:val="both"/>
        <w:rPr>
          <w:rFonts w:ascii="Times New Roman" w:hAnsi="Times New Roman" w:cs="Times New Roman"/>
          <w:sz w:val="24"/>
          <w:szCs w:val="24"/>
        </w:rPr>
      </w:pPr>
    </w:p>
    <w:p w:rsidR="00F93254" w:rsidRDefault="00F93254" w:rsidP="0033263B">
      <w:pPr>
        <w:spacing w:after="0"/>
        <w:jc w:val="both"/>
        <w:rPr>
          <w:rFonts w:ascii="Times New Roman" w:hAnsi="Times New Roman" w:cs="Times New Roman"/>
          <w:sz w:val="24"/>
          <w:szCs w:val="24"/>
        </w:rPr>
      </w:pPr>
      <w:r w:rsidRPr="00F93254">
        <w:rPr>
          <w:rFonts w:ascii="Times New Roman" w:hAnsi="Times New Roman" w:cs="Times New Roman"/>
          <w:sz w:val="24"/>
          <w:szCs w:val="24"/>
        </w:rPr>
        <w:t xml:space="preserve">Dear Mr. </w:t>
      </w:r>
      <w:commentRangeStart w:id="2"/>
      <w:proofErr w:type="spellStart"/>
      <w:r w:rsidRPr="00F93254">
        <w:rPr>
          <w:rFonts w:ascii="Times New Roman" w:hAnsi="Times New Roman" w:cs="Times New Roman"/>
          <w:sz w:val="24"/>
          <w:szCs w:val="24"/>
        </w:rPr>
        <w:t>Ettore</w:t>
      </w:r>
      <w:commentRangeEnd w:id="2"/>
      <w:proofErr w:type="spellEnd"/>
      <w:r w:rsidR="00AB3BD0">
        <w:rPr>
          <w:rStyle w:val="CommentReference"/>
        </w:rPr>
        <w:commentReference w:id="2"/>
      </w:r>
      <w:r w:rsidRPr="00F93254">
        <w:rPr>
          <w:rFonts w:ascii="Times New Roman" w:hAnsi="Times New Roman" w:cs="Times New Roman"/>
          <w:sz w:val="24"/>
          <w:szCs w:val="24"/>
        </w:rPr>
        <w:t>:</w:t>
      </w:r>
    </w:p>
    <w:p w:rsidR="00F633A7" w:rsidRDefault="00F633A7" w:rsidP="00493A4B">
      <w:pPr>
        <w:spacing w:after="0"/>
        <w:ind w:firstLine="432"/>
        <w:jc w:val="both"/>
        <w:rPr>
          <w:rFonts w:ascii="Times New Roman" w:hAnsi="Times New Roman" w:cs="Times New Roman"/>
          <w:sz w:val="24"/>
          <w:szCs w:val="24"/>
        </w:rPr>
      </w:pPr>
      <w:r>
        <w:rPr>
          <w:rFonts w:ascii="Times New Roman" w:hAnsi="Times New Roman" w:cs="Times New Roman"/>
          <w:sz w:val="24"/>
          <w:szCs w:val="24"/>
        </w:rPr>
        <w:t xml:space="preserve">Please find below a summary of the finite element </w:t>
      </w:r>
      <w:r w:rsidR="001D0736">
        <w:rPr>
          <w:rFonts w:ascii="Times New Roman" w:hAnsi="Times New Roman" w:cs="Times New Roman"/>
          <w:sz w:val="24"/>
          <w:szCs w:val="24"/>
        </w:rPr>
        <w:t xml:space="preserve">(FE) </w:t>
      </w:r>
      <w:r>
        <w:rPr>
          <w:rFonts w:ascii="Times New Roman" w:hAnsi="Times New Roman" w:cs="Times New Roman"/>
          <w:sz w:val="24"/>
          <w:szCs w:val="24"/>
        </w:rPr>
        <w:t xml:space="preserve">modeling efforts </w:t>
      </w:r>
      <w:r w:rsidR="000E25C3">
        <w:rPr>
          <w:rFonts w:ascii="Times New Roman" w:hAnsi="Times New Roman" w:cs="Times New Roman"/>
          <w:sz w:val="24"/>
          <w:szCs w:val="24"/>
        </w:rPr>
        <w:t xml:space="preserve">and results </w:t>
      </w:r>
      <w:r w:rsidR="001D0736">
        <w:rPr>
          <w:rFonts w:ascii="Times New Roman" w:hAnsi="Times New Roman" w:cs="Times New Roman"/>
          <w:sz w:val="24"/>
          <w:szCs w:val="24"/>
        </w:rPr>
        <w:t xml:space="preserve">obtained </w:t>
      </w:r>
      <w:r>
        <w:rPr>
          <w:rFonts w:ascii="Times New Roman" w:hAnsi="Times New Roman" w:cs="Times New Roman"/>
          <w:sz w:val="24"/>
          <w:szCs w:val="24"/>
        </w:rPr>
        <w:t>under T</w:t>
      </w:r>
      <w:r w:rsidR="000E25C3">
        <w:rPr>
          <w:rFonts w:ascii="Times New Roman" w:hAnsi="Times New Roman" w:cs="Times New Roman"/>
          <w:sz w:val="24"/>
          <w:szCs w:val="24"/>
        </w:rPr>
        <w:t>asks 1 and 2 of the Supplement N</w:t>
      </w:r>
      <w:r>
        <w:rPr>
          <w:rFonts w:ascii="Times New Roman" w:hAnsi="Times New Roman" w:cs="Times New Roman"/>
          <w:sz w:val="24"/>
          <w:szCs w:val="24"/>
        </w:rPr>
        <w:t xml:space="preserve">umber </w:t>
      </w:r>
      <w:r w:rsidR="001D0736">
        <w:rPr>
          <w:rFonts w:ascii="Times New Roman" w:hAnsi="Times New Roman" w:cs="Times New Roman"/>
          <w:sz w:val="24"/>
          <w:szCs w:val="24"/>
        </w:rPr>
        <w:t xml:space="preserve">1. This </w:t>
      </w:r>
      <w:r w:rsidR="000E25C3">
        <w:rPr>
          <w:rFonts w:ascii="Times New Roman" w:hAnsi="Times New Roman" w:cs="Times New Roman"/>
          <w:sz w:val="24"/>
          <w:szCs w:val="24"/>
        </w:rPr>
        <w:t xml:space="preserve">report </w:t>
      </w:r>
      <w:r w:rsidR="001D0736">
        <w:rPr>
          <w:rFonts w:ascii="Times New Roman" w:hAnsi="Times New Roman" w:cs="Times New Roman"/>
          <w:sz w:val="24"/>
          <w:szCs w:val="24"/>
        </w:rPr>
        <w:t>presents the influence</w:t>
      </w:r>
      <w:r w:rsidR="000E25C3">
        <w:rPr>
          <w:rFonts w:ascii="Times New Roman" w:hAnsi="Times New Roman" w:cs="Times New Roman"/>
          <w:sz w:val="24"/>
          <w:szCs w:val="24"/>
        </w:rPr>
        <w:t xml:space="preserve"> of </w:t>
      </w:r>
      <w:r w:rsidR="001D0736">
        <w:rPr>
          <w:rFonts w:ascii="Times New Roman" w:hAnsi="Times New Roman" w:cs="Times New Roman"/>
          <w:sz w:val="24"/>
          <w:szCs w:val="24"/>
        </w:rPr>
        <w:t xml:space="preserve">the </w:t>
      </w:r>
      <w:r w:rsidR="000E25C3">
        <w:rPr>
          <w:rFonts w:ascii="Times New Roman" w:hAnsi="Times New Roman" w:cs="Times New Roman"/>
          <w:sz w:val="24"/>
          <w:szCs w:val="24"/>
        </w:rPr>
        <w:t>H</w:t>
      </w:r>
      <w:r w:rsidR="001D0736">
        <w:rPr>
          <w:rFonts w:ascii="Times New Roman" w:hAnsi="Times New Roman" w:cs="Times New Roman"/>
          <w:sz w:val="24"/>
          <w:szCs w:val="24"/>
        </w:rPr>
        <w:t xml:space="preserve">ardesty </w:t>
      </w:r>
      <w:r w:rsidR="00921913">
        <w:rPr>
          <w:rFonts w:ascii="Times New Roman" w:hAnsi="Times New Roman" w:cs="Times New Roman"/>
          <w:sz w:val="24"/>
          <w:szCs w:val="24"/>
        </w:rPr>
        <w:t>&amp;</w:t>
      </w:r>
      <w:r w:rsidR="001D0736">
        <w:rPr>
          <w:rFonts w:ascii="Times New Roman" w:hAnsi="Times New Roman" w:cs="Times New Roman"/>
          <w:sz w:val="24"/>
          <w:szCs w:val="24"/>
        </w:rPr>
        <w:t xml:space="preserve"> Hanover (H</w:t>
      </w:r>
      <w:r w:rsidR="000E25C3">
        <w:rPr>
          <w:rFonts w:ascii="Times New Roman" w:hAnsi="Times New Roman" w:cs="Times New Roman"/>
          <w:sz w:val="24"/>
          <w:szCs w:val="24"/>
        </w:rPr>
        <w:t>&amp;H</w:t>
      </w:r>
      <w:r w:rsidR="001D0736">
        <w:rPr>
          <w:rFonts w:ascii="Times New Roman" w:hAnsi="Times New Roman" w:cs="Times New Roman"/>
          <w:sz w:val="24"/>
          <w:szCs w:val="24"/>
        </w:rPr>
        <w:t>)</w:t>
      </w:r>
      <w:r w:rsidR="000E25C3">
        <w:rPr>
          <w:rFonts w:ascii="Times New Roman" w:hAnsi="Times New Roman" w:cs="Times New Roman"/>
          <w:sz w:val="24"/>
          <w:szCs w:val="24"/>
        </w:rPr>
        <w:t xml:space="preserve"> retrofit plans on the stress distributions o</w:t>
      </w:r>
      <w:r w:rsidR="001D0736">
        <w:rPr>
          <w:rFonts w:ascii="Times New Roman" w:hAnsi="Times New Roman" w:cs="Times New Roman"/>
          <w:sz w:val="24"/>
          <w:szCs w:val="24"/>
        </w:rPr>
        <w:t>f</w:t>
      </w:r>
      <w:r w:rsidR="000E25C3">
        <w:rPr>
          <w:rFonts w:ascii="Times New Roman" w:hAnsi="Times New Roman" w:cs="Times New Roman"/>
          <w:sz w:val="24"/>
          <w:szCs w:val="24"/>
        </w:rPr>
        <w:t xml:space="preserve"> the bascule girders and floor beams. </w:t>
      </w:r>
      <w:r w:rsidR="001D0736">
        <w:rPr>
          <w:rFonts w:ascii="Times New Roman" w:hAnsi="Times New Roman" w:cs="Times New Roman"/>
          <w:sz w:val="24"/>
          <w:szCs w:val="24"/>
        </w:rPr>
        <w:t xml:space="preserve">In addition, the </w:t>
      </w:r>
      <w:r w:rsidR="000E25C3">
        <w:rPr>
          <w:rFonts w:ascii="Times New Roman" w:hAnsi="Times New Roman" w:cs="Times New Roman"/>
          <w:sz w:val="24"/>
          <w:szCs w:val="24"/>
        </w:rPr>
        <w:t>report</w:t>
      </w:r>
      <w:r w:rsidR="001D0736">
        <w:rPr>
          <w:rFonts w:ascii="Times New Roman" w:hAnsi="Times New Roman" w:cs="Times New Roman"/>
          <w:sz w:val="24"/>
          <w:szCs w:val="24"/>
        </w:rPr>
        <w:t xml:space="preserve"> presents the results of the modeling related to the retrofit concept proposed by </w:t>
      </w:r>
      <w:r w:rsidR="000E25C3">
        <w:rPr>
          <w:rFonts w:ascii="Times New Roman" w:hAnsi="Times New Roman" w:cs="Times New Roman"/>
          <w:sz w:val="24"/>
          <w:szCs w:val="24"/>
        </w:rPr>
        <w:t>Pennoni</w:t>
      </w:r>
      <w:r w:rsidR="001D0736">
        <w:rPr>
          <w:rFonts w:ascii="Times New Roman" w:hAnsi="Times New Roman" w:cs="Times New Roman"/>
          <w:sz w:val="24"/>
          <w:szCs w:val="24"/>
        </w:rPr>
        <w:t xml:space="preserve"> Associates (Pennoni). The report concludes with a summary of findings and recommendations</w:t>
      </w:r>
      <w:r w:rsidR="000E25C3">
        <w:rPr>
          <w:rFonts w:ascii="Times New Roman" w:hAnsi="Times New Roman" w:cs="Times New Roman"/>
          <w:sz w:val="24"/>
          <w:szCs w:val="24"/>
        </w:rPr>
        <w:t>.</w:t>
      </w:r>
    </w:p>
    <w:p w:rsidR="000E25C3" w:rsidRDefault="000E25C3" w:rsidP="0033263B">
      <w:pPr>
        <w:spacing w:after="0"/>
        <w:jc w:val="both"/>
        <w:rPr>
          <w:rFonts w:ascii="Times New Roman" w:hAnsi="Times New Roman" w:cs="Times New Roman"/>
          <w:sz w:val="24"/>
          <w:szCs w:val="24"/>
        </w:rPr>
      </w:pPr>
    </w:p>
    <w:p w:rsidR="00762A49" w:rsidRDefault="00007B19" w:rsidP="00762A49">
      <w:pPr>
        <w:spacing w:after="120"/>
        <w:jc w:val="both"/>
        <w:rPr>
          <w:rFonts w:ascii="Times New Roman" w:hAnsi="Times New Roman" w:cs="Times New Roman"/>
          <w:b/>
          <w:sz w:val="24"/>
          <w:szCs w:val="24"/>
        </w:rPr>
      </w:pPr>
      <w:r>
        <w:rPr>
          <w:rFonts w:ascii="Times New Roman" w:hAnsi="Times New Roman" w:cs="Times New Roman"/>
          <w:b/>
          <w:sz w:val="24"/>
          <w:szCs w:val="24"/>
        </w:rPr>
        <w:t>Overview of FE Model Construction</w:t>
      </w:r>
    </w:p>
    <w:p w:rsidR="00762A49" w:rsidRDefault="00762A49" w:rsidP="00493A4B">
      <w:pPr>
        <w:spacing w:after="120"/>
        <w:ind w:firstLine="432"/>
        <w:jc w:val="both"/>
        <w:rPr>
          <w:rFonts w:ascii="Times New Roman" w:hAnsi="Times New Roman" w:cs="Times New Roman"/>
          <w:sz w:val="24"/>
          <w:szCs w:val="24"/>
        </w:rPr>
      </w:pPr>
      <w:r>
        <w:rPr>
          <w:rFonts w:ascii="Times New Roman" w:hAnsi="Times New Roman" w:cs="Times New Roman"/>
          <w:sz w:val="24"/>
          <w:szCs w:val="24"/>
        </w:rPr>
        <w:t xml:space="preserve">The </w:t>
      </w:r>
      <w:r w:rsidR="00921913">
        <w:rPr>
          <w:rFonts w:ascii="Times New Roman" w:hAnsi="Times New Roman" w:cs="Times New Roman"/>
          <w:sz w:val="24"/>
          <w:szCs w:val="24"/>
        </w:rPr>
        <w:t>FE</w:t>
      </w:r>
      <w:r>
        <w:rPr>
          <w:rFonts w:ascii="Times New Roman" w:hAnsi="Times New Roman" w:cs="Times New Roman"/>
          <w:sz w:val="24"/>
          <w:szCs w:val="24"/>
        </w:rPr>
        <w:t xml:space="preserve"> model</w:t>
      </w:r>
      <w:r w:rsidR="00007B19">
        <w:rPr>
          <w:rFonts w:ascii="Times New Roman" w:hAnsi="Times New Roman" w:cs="Times New Roman"/>
          <w:sz w:val="24"/>
          <w:szCs w:val="24"/>
        </w:rPr>
        <w:t>s</w:t>
      </w:r>
      <w:r>
        <w:rPr>
          <w:rFonts w:ascii="Times New Roman" w:hAnsi="Times New Roman" w:cs="Times New Roman"/>
          <w:sz w:val="24"/>
          <w:szCs w:val="24"/>
        </w:rPr>
        <w:t xml:space="preserve"> developed under the original contract </w:t>
      </w:r>
      <w:r w:rsidR="00007B19">
        <w:rPr>
          <w:rFonts w:ascii="Times New Roman" w:hAnsi="Times New Roman" w:cs="Times New Roman"/>
          <w:sz w:val="24"/>
          <w:szCs w:val="24"/>
        </w:rPr>
        <w:t>were</w:t>
      </w:r>
      <w:r>
        <w:rPr>
          <w:rFonts w:ascii="Times New Roman" w:hAnsi="Times New Roman" w:cs="Times New Roman"/>
          <w:sz w:val="24"/>
          <w:szCs w:val="24"/>
        </w:rPr>
        <w:t xml:space="preserve"> </w:t>
      </w:r>
      <w:r w:rsidR="00007B19">
        <w:rPr>
          <w:rFonts w:ascii="Times New Roman" w:hAnsi="Times New Roman" w:cs="Times New Roman"/>
          <w:sz w:val="24"/>
          <w:szCs w:val="24"/>
        </w:rPr>
        <w:t xml:space="preserve">modified to include the </w:t>
      </w:r>
      <w:r>
        <w:rPr>
          <w:rFonts w:ascii="Times New Roman" w:hAnsi="Times New Roman" w:cs="Times New Roman"/>
          <w:sz w:val="24"/>
          <w:szCs w:val="24"/>
        </w:rPr>
        <w:t xml:space="preserve">H&amp;H retrofit plans and </w:t>
      </w:r>
      <w:proofErr w:type="spellStart"/>
      <w:r>
        <w:rPr>
          <w:rFonts w:ascii="Times New Roman" w:hAnsi="Times New Roman" w:cs="Times New Roman"/>
          <w:sz w:val="24"/>
          <w:szCs w:val="24"/>
        </w:rPr>
        <w:t>Pennoni’s</w:t>
      </w:r>
      <w:proofErr w:type="spellEnd"/>
      <w:r>
        <w:rPr>
          <w:rFonts w:ascii="Times New Roman" w:hAnsi="Times New Roman" w:cs="Times New Roman"/>
          <w:sz w:val="24"/>
          <w:szCs w:val="24"/>
        </w:rPr>
        <w:t xml:space="preserve"> retrofit concept design. </w:t>
      </w:r>
      <w:r w:rsidR="00007B19">
        <w:rPr>
          <w:rFonts w:ascii="Times New Roman" w:hAnsi="Times New Roman" w:cs="Times New Roman"/>
          <w:sz w:val="24"/>
          <w:szCs w:val="24"/>
        </w:rPr>
        <w:t>T</w:t>
      </w:r>
      <w:r>
        <w:rPr>
          <w:rFonts w:ascii="Times New Roman" w:hAnsi="Times New Roman" w:cs="Times New Roman"/>
          <w:sz w:val="24"/>
          <w:szCs w:val="24"/>
        </w:rPr>
        <w:t xml:space="preserve">his section </w:t>
      </w:r>
      <w:r w:rsidR="00007B19">
        <w:rPr>
          <w:rFonts w:ascii="Times New Roman" w:hAnsi="Times New Roman" w:cs="Times New Roman"/>
          <w:sz w:val="24"/>
          <w:szCs w:val="24"/>
        </w:rPr>
        <w:t xml:space="preserve">provides </w:t>
      </w:r>
      <w:r>
        <w:rPr>
          <w:rFonts w:ascii="Times New Roman" w:hAnsi="Times New Roman" w:cs="Times New Roman"/>
          <w:sz w:val="24"/>
          <w:szCs w:val="24"/>
        </w:rPr>
        <w:t xml:space="preserve">a description of the </w:t>
      </w:r>
      <w:r w:rsidR="00007B19">
        <w:rPr>
          <w:rFonts w:ascii="Times New Roman" w:hAnsi="Times New Roman" w:cs="Times New Roman"/>
          <w:sz w:val="24"/>
          <w:szCs w:val="24"/>
        </w:rPr>
        <w:t>initial FE model construction and relevant details</w:t>
      </w:r>
      <w:r>
        <w:rPr>
          <w:rFonts w:ascii="Times New Roman" w:hAnsi="Times New Roman" w:cs="Times New Roman"/>
          <w:sz w:val="24"/>
          <w:szCs w:val="24"/>
        </w:rPr>
        <w:t>.</w:t>
      </w:r>
    </w:p>
    <w:p w:rsidR="00493A4B" w:rsidRPr="00E72FEF" w:rsidRDefault="00493A4B" w:rsidP="00493A4B">
      <w:pPr>
        <w:spacing w:after="120"/>
        <w:ind w:firstLine="432"/>
        <w:jc w:val="both"/>
        <w:rPr>
          <w:rFonts w:ascii="Times New Roman" w:hAnsi="Times New Roman" w:cs="Times New Roman"/>
          <w:sz w:val="24"/>
          <w:szCs w:val="24"/>
        </w:rPr>
      </w:pPr>
      <w:r w:rsidRPr="00493A4B">
        <w:rPr>
          <w:rFonts w:ascii="Times New Roman" w:hAnsi="Times New Roman" w:cs="Times New Roman"/>
          <w:sz w:val="24"/>
          <w:szCs w:val="24"/>
        </w:rPr>
        <w:t xml:space="preserve">In order to fully understand the geometry of the Oceanic Bridge, a three dimensional model was created based on the available construction drawings obtained from the County Engineering office. The 3D model was built in both AutoCAD and Google </w:t>
      </w:r>
      <w:proofErr w:type="spellStart"/>
      <w:r w:rsidRPr="00493A4B">
        <w:rPr>
          <w:rFonts w:ascii="Times New Roman" w:hAnsi="Times New Roman" w:cs="Times New Roman"/>
          <w:sz w:val="24"/>
          <w:szCs w:val="24"/>
        </w:rPr>
        <w:t>Sketchup</w:t>
      </w:r>
      <w:proofErr w:type="spellEnd"/>
      <w:r w:rsidR="00B10360">
        <w:rPr>
          <w:rFonts w:ascii="Times New Roman" w:hAnsi="Times New Roman" w:cs="Times New Roman"/>
          <w:sz w:val="24"/>
          <w:szCs w:val="24"/>
        </w:rPr>
        <w:t>®</w:t>
      </w:r>
      <w:r w:rsidRPr="00493A4B">
        <w:rPr>
          <w:rFonts w:ascii="Times New Roman" w:hAnsi="Times New Roman" w:cs="Times New Roman"/>
          <w:sz w:val="24"/>
          <w:szCs w:val="24"/>
        </w:rPr>
        <w:t xml:space="preserve"> to allow for proper error screening. These models served as excellent tools to understand and conceptualize the interaction of the components and load paths of the structure. In addition, these models were employed to (</w:t>
      </w:r>
      <w:r>
        <w:rPr>
          <w:rFonts w:ascii="Times New Roman" w:hAnsi="Times New Roman" w:cs="Times New Roman"/>
          <w:sz w:val="24"/>
          <w:szCs w:val="24"/>
        </w:rPr>
        <w:t>1) visualize deterioration</w:t>
      </w:r>
      <w:r w:rsidRPr="00493A4B">
        <w:rPr>
          <w:rFonts w:ascii="Times New Roman" w:hAnsi="Times New Roman" w:cs="Times New Roman"/>
          <w:sz w:val="24"/>
          <w:szCs w:val="24"/>
        </w:rPr>
        <w:t xml:space="preserve">, (2) aid in instrumentation planning, and (3) establish the geometry of the preliminary and refined </w:t>
      </w:r>
      <w:r w:rsidR="00921913">
        <w:rPr>
          <w:rFonts w:ascii="Times New Roman" w:hAnsi="Times New Roman" w:cs="Times New Roman"/>
          <w:sz w:val="24"/>
          <w:szCs w:val="24"/>
        </w:rPr>
        <w:t>FE</w:t>
      </w:r>
      <w:r w:rsidRPr="00493A4B">
        <w:rPr>
          <w:rFonts w:ascii="Times New Roman" w:hAnsi="Times New Roman" w:cs="Times New Roman"/>
          <w:sz w:val="24"/>
          <w:szCs w:val="24"/>
        </w:rPr>
        <w:t xml:space="preserve"> models. The </w:t>
      </w:r>
      <w:r w:rsidR="00921913">
        <w:rPr>
          <w:rFonts w:ascii="Times New Roman" w:hAnsi="Times New Roman" w:cs="Times New Roman"/>
          <w:sz w:val="24"/>
          <w:szCs w:val="24"/>
        </w:rPr>
        <w:t xml:space="preserve">3D </w:t>
      </w:r>
      <w:r w:rsidRPr="00493A4B">
        <w:rPr>
          <w:rFonts w:ascii="Times New Roman" w:hAnsi="Times New Roman" w:cs="Times New Roman"/>
          <w:sz w:val="24"/>
          <w:szCs w:val="24"/>
        </w:rPr>
        <w:t xml:space="preserve">models are shown </w:t>
      </w:r>
      <w:r w:rsidRPr="00E72FEF">
        <w:rPr>
          <w:rFonts w:ascii="Times New Roman" w:hAnsi="Times New Roman" w:cs="Times New Roman"/>
          <w:sz w:val="24"/>
          <w:szCs w:val="24"/>
        </w:rPr>
        <w:t xml:space="preserve">in </w:t>
      </w:r>
      <w:r w:rsidR="0099674D">
        <w:rPr>
          <w:rFonts w:ascii="Times New Roman" w:hAnsi="Times New Roman" w:cs="Times New Roman"/>
          <w:sz w:val="24"/>
          <w:szCs w:val="24"/>
        </w:rPr>
        <w:br/>
      </w:r>
      <w:fldSimple w:instr=" REF _Ref280893989 \h  \* MERGEFORMAT ">
        <w:r w:rsidR="00E72FEF" w:rsidRPr="00E72FEF">
          <w:rPr>
            <w:rFonts w:ascii="Times New Roman" w:hAnsi="Times New Roman" w:cs="Times New Roman"/>
          </w:rPr>
          <w:t>Figure 1</w:t>
        </w:r>
      </w:fldSimple>
      <w:r w:rsidRPr="00E72FEF">
        <w:rPr>
          <w:rFonts w:ascii="Times New Roman" w:hAnsi="Times New Roman" w:cs="Times New Roman"/>
          <w:sz w:val="24"/>
          <w:szCs w:val="24"/>
        </w:rPr>
        <w:t xml:space="preserve">. </w:t>
      </w:r>
    </w:p>
    <w:p w:rsidR="00493A4B" w:rsidRDefault="00493A4B" w:rsidP="00762A49">
      <w:pPr>
        <w:spacing w:after="12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493A4B" w:rsidTr="00E72FEF">
        <w:tc>
          <w:tcPr>
            <w:tcW w:w="4788" w:type="dxa"/>
            <w:vAlign w:val="center"/>
          </w:tcPr>
          <w:p w:rsidR="00493A4B" w:rsidRDefault="00EA46F1" w:rsidP="00493A4B">
            <w:pPr>
              <w:jc w:val="center"/>
              <w:rPr>
                <w:rFonts w:ascii="Times New Roman" w:hAnsi="Times New Roman" w:cs="Times New Roman"/>
                <w:sz w:val="24"/>
                <w:szCs w:val="24"/>
              </w:rPr>
            </w:pPr>
            <w:r>
              <w:rPr>
                <w:noProof/>
              </w:rPr>
              <w:lastRenderedPageBreak/>
              <w:drawing>
                <wp:inline distT="0" distB="0" distL="0" distR="0">
                  <wp:extent cx="2386484" cy="1664215"/>
                  <wp:effectExtent l="0" t="0" r="0" b="0"/>
                  <wp:docPr id="2" name="Picture 2" descr="oceanic_bridge_layered4-und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ceanic_bridge_layered4-underside.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6801" cy="1664436"/>
                          </a:xfrm>
                          <a:prstGeom prst="rect">
                            <a:avLst/>
                          </a:prstGeom>
                          <a:noFill/>
                          <a:ln>
                            <a:noFill/>
                          </a:ln>
                        </pic:spPr>
                      </pic:pic>
                    </a:graphicData>
                  </a:graphic>
                </wp:inline>
              </w:drawing>
            </w:r>
          </w:p>
        </w:tc>
        <w:tc>
          <w:tcPr>
            <w:tcW w:w="4788" w:type="dxa"/>
            <w:vAlign w:val="center"/>
          </w:tcPr>
          <w:p w:rsidR="00493A4B" w:rsidRDefault="00493A4B" w:rsidP="00493A4B">
            <w:pPr>
              <w:jc w:val="center"/>
              <w:rPr>
                <w:rFonts w:ascii="Times New Roman" w:hAnsi="Times New Roman" w:cs="Times New Roman"/>
                <w:sz w:val="24"/>
                <w:szCs w:val="24"/>
              </w:rPr>
            </w:pPr>
            <w:r>
              <w:rPr>
                <w:noProof/>
              </w:rPr>
              <w:drawing>
                <wp:inline distT="0" distB="0" distL="0" distR="0">
                  <wp:extent cx="2743200" cy="987552"/>
                  <wp:effectExtent l="0" t="0" r="0" b="3175"/>
                  <wp:docPr id="13" name="Picture 13" descr="oceanic_bridge_layered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ceanic_bridge_layered4-2.png"/>
                          <pic:cNvPicPr>
                            <a:picLocks noChangeAspect="1" noChangeArrowheads="1"/>
                          </pic:cNvPicPr>
                        </pic:nvPicPr>
                        <pic:blipFill>
                          <a:blip r:embed="rId10" cstate="print">
                            <a:clrChange>
                              <a:clrFrom>
                                <a:srgbClr val="CCCCC9"/>
                              </a:clrFrom>
                              <a:clrTo>
                                <a:srgbClr val="CCCCC9">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987552"/>
                          </a:xfrm>
                          <a:prstGeom prst="rect">
                            <a:avLst/>
                          </a:prstGeom>
                          <a:noFill/>
                          <a:ln>
                            <a:noFill/>
                          </a:ln>
                        </pic:spPr>
                      </pic:pic>
                    </a:graphicData>
                  </a:graphic>
                </wp:inline>
              </w:drawing>
            </w:r>
          </w:p>
        </w:tc>
      </w:tr>
      <w:tr w:rsidR="00493A4B" w:rsidTr="00E72FEF">
        <w:tc>
          <w:tcPr>
            <w:tcW w:w="9576" w:type="dxa"/>
            <w:gridSpan w:val="2"/>
            <w:vAlign w:val="center"/>
          </w:tcPr>
          <w:p w:rsidR="00493A4B" w:rsidRPr="0099674D" w:rsidRDefault="00F83984" w:rsidP="0099674D">
            <w:pPr>
              <w:pStyle w:val="Caption"/>
            </w:pPr>
            <w:bookmarkStart w:id="3" w:name="_Ref280893989"/>
            <w:r w:rsidRPr="0099674D">
              <w:t xml:space="preserve">Figure </w:t>
            </w:r>
            <w:r w:rsidR="002560B8">
              <w:fldChar w:fldCharType="begin"/>
            </w:r>
            <w:r w:rsidR="008F61CB">
              <w:instrText xml:space="preserve"> SEQ Figure \* ARABIC </w:instrText>
            </w:r>
            <w:r w:rsidR="002560B8">
              <w:fldChar w:fldCharType="separate"/>
            </w:r>
            <w:r w:rsidR="00484CF8" w:rsidRPr="0099674D">
              <w:rPr>
                <w:noProof/>
              </w:rPr>
              <w:t>1</w:t>
            </w:r>
            <w:r w:rsidR="002560B8">
              <w:rPr>
                <w:noProof/>
              </w:rPr>
              <w:fldChar w:fldCharType="end"/>
            </w:r>
            <w:bookmarkEnd w:id="3"/>
            <w:r w:rsidRPr="0099674D">
              <w:t xml:space="preserve">. 3D Google </w:t>
            </w:r>
            <w:proofErr w:type="spellStart"/>
            <w:r w:rsidRPr="0099674D">
              <w:t>Sketchup</w:t>
            </w:r>
            <w:proofErr w:type="spellEnd"/>
            <w:r w:rsidRPr="0099674D">
              <w:t>® Model for Oceanic Bridge</w:t>
            </w:r>
          </w:p>
        </w:tc>
      </w:tr>
    </w:tbl>
    <w:p w:rsidR="00E72FEF" w:rsidRDefault="00E72FEF" w:rsidP="00493A4B">
      <w:pPr>
        <w:spacing w:after="120"/>
        <w:ind w:firstLine="432"/>
        <w:jc w:val="both"/>
        <w:rPr>
          <w:rFonts w:ascii="Times New Roman" w:hAnsi="Times New Roman" w:cs="Times New Roman"/>
          <w:sz w:val="24"/>
          <w:szCs w:val="24"/>
        </w:rPr>
      </w:pPr>
    </w:p>
    <w:p w:rsidR="00493A4B" w:rsidRPr="00493A4B" w:rsidRDefault="00493A4B" w:rsidP="00493A4B">
      <w:pPr>
        <w:spacing w:after="120"/>
        <w:ind w:firstLine="432"/>
        <w:jc w:val="both"/>
        <w:rPr>
          <w:rFonts w:ascii="Times New Roman" w:hAnsi="Times New Roman" w:cs="Times New Roman"/>
          <w:sz w:val="24"/>
          <w:szCs w:val="24"/>
        </w:rPr>
      </w:pPr>
      <w:r w:rsidRPr="00493A4B">
        <w:rPr>
          <w:rFonts w:ascii="Times New Roman" w:hAnsi="Times New Roman" w:cs="Times New Roman"/>
          <w:sz w:val="24"/>
          <w:szCs w:val="24"/>
        </w:rPr>
        <w:t xml:space="preserve">Using simple benchmark models together with closed-form solutions, the use of four node quadrilateral shell elements with six degrees of freedom per node (employed using SAP2000) was shown to sufficiently capture both the in-plane and out-of-plane response of the primary members of the Oceanic Bridge. The nominal mesh size selected for the model was </w:t>
      </w:r>
      <w:r w:rsidR="00B10360">
        <w:rPr>
          <w:rFonts w:ascii="Times New Roman" w:hAnsi="Times New Roman" w:cs="Times New Roman"/>
          <w:sz w:val="24"/>
          <w:szCs w:val="24"/>
        </w:rPr>
        <w:t>4</w:t>
      </w:r>
      <w:r w:rsidRPr="00493A4B">
        <w:rPr>
          <w:rFonts w:ascii="Times New Roman" w:hAnsi="Times New Roman" w:cs="Times New Roman"/>
          <w:sz w:val="24"/>
          <w:szCs w:val="24"/>
        </w:rPr>
        <w:t xml:space="preserve"> in. by </w:t>
      </w:r>
      <w:r w:rsidR="00B10360">
        <w:rPr>
          <w:rFonts w:ascii="Times New Roman" w:hAnsi="Times New Roman" w:cs="Times New Roman"/>
          <w:sz w:val="24"/>
          <w:szCs w:val="24"/>
        </w:rPr>
        <w:t>4</w:t>
      </w:r>
      <w:r w:rsidRPr="00493A4B">
        <w:rPr>
          <w:rFonts w:ascii="Times New Roman" w:hAnsi="Times New Roman" w:cs="Times New Roman"/>
          <w:sz w:val="24"/>
          <w:szCs w:val="24"/>
        </w:rPr>
        <w:t xml:space="preserve"> in. While this mesh was far more refined than required to simulate the intact response of the structural members, this level of refinement was desired so that the deterioration observed could be approximated with reasonable accuracy. </w:t>
      </w:r>
    </w:p>
    <w:p w:rsidR="00493A4B" w:rsidRPr="00493A4B" w:rsidRDefault="00493A4B" w:rsidP="00493A4B">
      <w:pPr>
        <w:spacing w:after="120"/>
        <w:ind w:firstLine="432"/>
        <w:jc w:val="both"/>
        <w:rPr>
          <w:rFonts w:ascii="Times New Roman" w:hAnsi="Times New Roman" w:cs="Times New Roman"/>
          <w:sz w:val="24"/>
          <w:szCs w:val="24"/>
        </w:rPr>
      </w:pPr>
      <w:r w:rsidRPr="00493A4B">
        <w:rPr>
          <w:rFonts w:ascii="Times New Roman" w:hAnsi="Times New Roman" w:cs="Times New Roman"/>
          <w:sz w:val="24"/>
          <w:szCs w:val="24"/>
        </w:rPr>
        <w:t>To construct a FE model of the Oceanic Bridge, the geometry was established in AutoCAD (using the geometric models previously discussed) and imported into SAP2000. Once the basic 3D geometry was imported, the model was meshed using the nominal mesh size. In addition, the model was examined to locate areas of stress concentrations (member connections, stiffeners, boundary conditions, etc.) and the mesh in these regions was further refined down to 0.5 in. by 0.5 in. to allow the expected complex stress distributions to be properly simulated. Once the meshing was completed, the material properties, boundary and continuity (where applicable) conditions were assigned and several simple analysis cases were conducted to error screen the model. The basic geometry of the north</w:t>
      </w:r>
      <w:r w:rsidR="00921913">
        <w:rPr>
          <w:rFonts w:ascii="Times New Roman" w:hAnsi="Times New Roman" w:cs="Times New Roman"/>
          <w:sz w:val="24"/>
          <w:szCs w:val="24"/>
        </w:rPr>
        <w:t xml:space="preserve"> and south</w:t>
      </w:r>
      <w:r w:rsidRPr="00493A4B">
        <w:rPr>
          <w:rFonts w:ascii="Times New Roman" w:hAnsi="Times New Roman" w:cs="Times New Roman"/>
          <w:sz w:val="24"/>
          <w:szCs w:val="24"/>
        </w:rPr>
        <w:t xml:space="preserve"> </w:t>
      </w:r>
      <w:r w:rsidR="00921913">
        <w:rPr>
          <w:rFonts w:ascii="Times New Roman" w:hAnsi="Times New Roman" w:cs="Times New Roman"/>
          <w:sz w:val="24"/>
          <w:szCs w:val="24"/>
        </w:rPr>
        <w:t xml:space="preserve">bascule </w:t>
      </w:r>
      <w:r w:rsidRPr="00493A4B">
        <w:rPr>
          <w:rFonts w:ascii="Times New Roman" w:hAnsi="Times New Roman" w:cs="Times New Roman"/>
          <w:sz w:val="24"/>
          <w:szCs w:val="24"/>
        </w:rPr>
        <w:t>leaf model</w:t>
      </w:r>
      <w:r w:rsidR="00921913">
        <w:rPr>
          <w:rFonts w:ascii="Times New Roman" w:hAnsi="Times New Roman" w:cs="Times New Roman"/>
          <w:sz w:val="24"/>
          <w:szCs w:val="24"/>
        </w:rPr>
        <w:t>s</w:t>
      </w:r>
      <w:r w:rsidRPr="00493A4B">
        <w:rPr>
          <w:rFonts w:ascii="Times New Roman" w:hAnsi="Times New Roman" w:cs="Times New Roman"/>
          <w:sz w:val="24"/>
          <w:szCs w:val="24"/>
        </w:rPr>
        <w:t xml:space="preserve"> </w:t>
      </w:r>
      <w:r w:rsidR="00921913">
        <w:rPr>
          <w:rFonts w:ascii="Times New Roman" w:hAnsi="Times New Roman" w:cs="Times New Roman"/>
          <w:sz w:val="24"/>
          <w:szCs w:val="24"/>
        </w:rPr>
        <w:t>are</w:t>
      </w:r>
      <w:r w:rsidRPr="00493A4B">
        <w:rPr>
          <w:rFonts w:ascii="Times New Roman" w:hAnsi="Times New Roman" w:cs="Times New Roman"/>
          <w:sz w:val="24"/>
          <w:szCs w:val="24"/>
        </w:rPr>
        <w:t xml:space="preserve"> shown </w:t>
      </w:r>
      <w:r w:rsidRPr="00AB74A7">
        <w:rPr>
          <w:rFonts w:ascii="Times New Roman" w:hAnsi="Times New Roman" w:cs="Times New Roman"/>
          <w:sz w:val="24"/>
          <w:szCs w:val="24"/>
        </w:rPr>
        <w:t xml:space="preserve">in </w:t>
      </w:r>
      <w:fldSimple w:instr=" REF _Ref280894121 \h  \* MERGEFORMAT ">
        <w:r w:rsidR="00AB74A7" w:rsidRPr="00AB74A7">
          <w:rPr>
            <w:rFonts w:ascii="Times New Roman" w:hAnsi="Times New Roman" w:cs="Times New Roman"/>
            <w:sz w:val="24"/>
            <w:szCs w:val="24"/>
          </w:rPr>
          <w:t>Figure 2</w:t>
        </w:r>
      </w:fldSimple>
      <w:r w:rsidRPr="00493A4B">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1"/>
        <w:gridCol w:w="5085"/>
      </w:tblGrid>
      <w:tr w:rsidR="00435860" w:rsidTr="00AB74A7">
        <w:tc>
          <w:tcPr>
            <w:tcW w:w="4491" w:type="dxa"/>
            <w:vAlign w:val="center"/>
          </w:tcPr>
          <w:p w:rsidR="00435860" w:rsidRDefault="00493A4B" w:rsidP="00435860">
            <w:pPr>
              <w:jc w:val="center"/>
              <w:rPr>
                <w:rFonts w:ascii="Times New Roman" w:hAnsi="Times New Roman" w:cs="Times New Roman"/>
                <w:sz w:val="24"/>
                <w:szCs w:val="24"/>
              </w:rPr>
            </w:pPr>
            <w:r>
              <w:rPr>
                <w:noProof/>
              </w:rPr>
              <w:drawing>
                <wp:inline distT="0" distB="0" distL="0" distR="0">
                  <wp:extent cx="2743200" cy="181965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18196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5085" w:type="dxa"/>
            <w:vAlign w:val="center"/>
          </w:tcPr>
          <w:p w:rsidR="00435860" w:rsidRDefault="00493A4B" w:rsidP="00435860">
            <w:pPr>
              <w:jc w:val="center"/>
              <w:rPr>
                <w:rFonts w:ascii="Times New Roman" w:hAnsi="Times New Roman" w:cs="Times New Roman"/>
                <w:sz w:val="24"/>
                <w:szCs w:val="24"/>
              </w:rPr>
            </w:pPr>
            <w:r>
              <w:rPr>
                <w:noProof/>
              </w:rPr>
              <w:drawing>
                <wp:inline distT="0" distB="0" distL="0" distR="0">
                  <wp:extent cx="3117850" cy="2019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3121294" cy="20215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435860" w:rsidTr="00AB74A7">
        <w:trPr>
          <w:trHeight w:val="90"/>
        </w:trPr>
        <w:tc>
          <w:tcPr>
            <w:tcW w:w="4491" w:type="dxa"/>
            <w:vAlign w:val="center"/>
          </w:tcPr>
          <w:p w:rsidR="00435860" w:rsidRDefault="00493A4B" w:rsidP="00435860">
            <w:pPr>
              <w:jc w:val="center"/>
              <w:rPr>
                <w:rFonts w:ascii="Times New Roman" w:hAnsi="Times New Roman" w:cs="Times New Roman"/>
                <w:sz w:val="24"/>
                <w:szCs w:val="24"/>
              </w:rPr>
            </w:pPr>
            <w:r>
              <w:rPr>
                <w:rFonts w:ascii="Times New Roman" w:hAnsi="Times New Roman" w:cs="Times New Roman"/>
                <w:sz w:val="24"/>
                <w:szCs w:val="24"/>
              </w:rPr>
              <w:t>(a)</w:t>
            </w:r>
          </w:p>
        </w:tc>
        <w:tc>
          <w:tcPr>
            <w:tcW w:w="5085" w:type="dxa"/>
            <w:vAlign w:val="center"/>
          </w:tcPr>
          <w:p w:rsidR="00435860" w:rsidRDefault="00493A4B" w:rsidP="00435860">
            <w:pPr>
              <w:jc w:val="center"/>
              <w:rPr>
                <w:rFonts w:ascii="Times New Roman" w:hAnsi="Times New Roman" w:cs="Times New Roman"/>
                <w:sz w:val="24"/>
                <w:szCs w:val="24"/>
              </w:rPr>
            </w:pPr>
            <w:r>
              <w:rPr>
                <w:rFonts w:ascii="Times New Roman" w:hAnsi="Times New Roman" w:cs="Times New Roman"/>
                <w:sz w:val="24"/>
                <w:szCs w:val="24"/>
              </w:rPr>
              <w:t>(b)</w:t>
            </w:r>
          </w:p>
        </w:tc>
      </w:tr>
      <w:tr w:rsidR="00493A4B" w:rsidTr="00AB74A7">
        <w:trPr>
          <w:trHeight w:val="90"/>
        </w:trPr>
        <w:tc>
          <w:tcPr>
            <w:tcW w:w="9576" w:type="dxa"/>
            <w:gridSpan w:val="2"/>
            <w:vAlign w:val="center"/>
          </w:tcPr>
          <w:p w:rsidR="00493A4B" w:rsidRDefault="00AB74A7" w:rsidP="00AB74A7">
            <w:pPr>
              <w:pStyle w:val="Caption"/>
              <w:rPr>
                <w:szCs w:val="24"/>
              </w:rPr>
            </w:pPr>
            <w:bookmarkStart w:id="4" w:name="_Ref280894121"/>
            <w:r>
              <w:t xml:space="preserve">Figure </w:t>
            </w:r>
            <w:r w:rsidR="002560B8">
              <w:fldChar w:fldCharType="begin"/>
            </w:r>
            <w:r w:rsidR="008F61CB">
              <w:instrText xml:space="preserve"> SEQ Figure \* ARABIC </w:instrText>
            </w:r>
            <w:r w:rsidR="002560B8">
              <w:fldChar w:fldCharType="separate"/>
            </w:r>
            <w:r w:rsidR="00484CF8">
              <w:rPr>
                <w:noProof/>
              </w:rPr>
              <w:t>2</w:t>
            </w:r>
            <w:r w:rsidR="002560B8">
              <w:rPr>
                <w:noProof/>
              </w:rPr>
              <w:fldChar w:fldCharType="end"/>
            </w:r>
            <w:bookmarkEnd w:id="4"/>
            <w:r>
              <w:t xml:space="preserve">. </w:t>
            </w:r>
            <w:r w:rsidRPr="00DA4387">
              <w:t xml:space="preserve">3D Finite </w:t>
            </w:r>
            <w:commentRangeStart w:id="5"/>
            <w:r w:rsidRPr="00DA4387">
              <w:t>Element</w:t>
            </w:r>
            <w:commentRangeEnd w:id="5"/>
            <w:r w:rsidR="00AB3BD0">
              <w:rPr>
                <w:rStyle w:val="CommentReference"/>
                <w:rFonts w:asciiTheme="minorHAnsi" w:eastAsiaTheme="minorEastAsia" w:hAnsiTheme="minorHAnsi" w:cstheme="minorBidi"/>
                <w:bCs w:val="0"/>
              </w:rPr>
              <w:commentReference w:id="5"/>
            </w:r>
            <w:r w:rsidRPr="00DA4387">
              <w:t xml:space="preserve"> Model is SAP2000 (a) North Leaf and (b) South Leaf</w:t>
            </w:r>
          </w:p>
        </w:tc>
      </w:tr>
    </w:tbl>
    <w:p w:rsidR="00AC2DD4" w:rsidRPr="00AC2DD4" w:rsidRDefault="00AC2DD4" w:rsidP="00AC2DD4">
      <w:pPr>
        <w:spacing w:after="120"/>
        <w:ind w:firstLine="432"/>
        <w:jc w:val="both"/>
        <w:rPr>
          <w:rFonts w:ascii="Times New Roman" w:hAnsi="Times New Roman" w:cs="Times New Roman"/>
          <w:sz w:val="24"/>
          <w:szCs w:val="24"/>
        </w:rPr>
      </w:pPr>
      <w:r w:rsidRPr="00AC2DD4">
        <w:rPr>
          <w:rFonts w:ascii="Times New Roman" w:hAnsi="Times New Roman" w:cs="Times New Roman"/>
          <w:sz w:val="24"/>
          <w:szCs w:val="24"/>
        </w:rPr>
        <w:lastRenderedPageBreak/>
        <w:t>To refine the preliminary FE model two sources of information were employed. First</w:t>
      </w:r>
      <w:r w:rsidR="00921913">
        <w:rPr>
          <w:rFonts w:ascii="Times New Roman" w:hAnsi="Times New Roman" w:cs="Times New Roman"/>
          <w:sz w:val="24"/>
          <w:szCs w:val="24"/>
        </w:rPr>
        <w:t>,</w:t>
      </w:r>
      <w:r w:rsidRPr="00AC2DD4">
        <w:rPr>
          <w:rFonts w:ascii="Times New Roman" w:hAnsi="Times New Roman" w:cs="Times New Roman"/>
          <w:sz w:val="24"/>
          <w:szCs w:val="24"/>
        </w:rPr>
        <w:t xml:space="preserve"> the results of the H&amp;H condition assessment were directly incorporated to modify the primary and secondary structural members. Second, preliminary strain data was used to provide information about the shear transfer between spans and the performance of the live load bearings. </w:t>
      </w:r>
    </w:p>
    <w:p w:rsidR="00AC2DD4" w:rsidRPr="00AC2DD4" w:rsidRDefault="00AC2DD4" w:rsidP="00AC2DD4">
      <w:pPr>
        <w:spacing w:after="120"/>
        <w:ind w:firstLine="432"/>
        <w:jc w:val="both"/>
        <w:rPr>
          <w:rFonts w:ascii="Times New Roman" w:hAnsi="Times New Roman" w:cs="Times New Roman"/>
          <w:sz w:val="24"/>
          <w:szCs w:val="24"/>
        </w:rPr>
      </w:pPr>
      <w:r w:rsidRPr="00F83984">
        <w:rPr>
          <w:rFonts w:ascii="Times New Roman" w:hAnsi="Times New Roman" w:cs="Times New Roman"/>
          <w:sz w:val="24"/>
          <w:szCs w:val="24"/>
        </w:rPr>
        <w:t>The traditional method of FE model calibration is conducted by manually minimizing the error between the experimental results and model output. Based on the initial discrepancies between results and model output, adjustments to the model are made, varying material properties, geometry, boundary/continuity conditions or part interaction to attempt to reduce the error. These adjustments are based on heuristic knowledge as well as the in-situ properties of the structure being calibrated. In the case of the Oceanic Bridge, uncertainty was present in regards to the (1) condition and activation of the span locks, (2) the performance of the live load anchors on both bascule leaves, and (3) the deterioration of primary and secondary members.</w:t>
      </w:r>
    </w:p>
    <w:p w:rsidR="00AC2DD4" w:rsidRPr="00AC2DD4" w:rsidRDefault="00AC2DD4" w:rsidP="00AC2DD4">
      <w:pPr>
        <w:spacing w:after="120"/>
        <w:ind w:firstLine="432"/>
        <w:jc w:val="both"/>
        <w:rPr>
          <w:rFonts w:ascii="Times New Roman" w:hAnsi="Times New Roman" w:cs="Times New Roman"/>
          <w:sz w:val="24"/>
          <w:szCs w:val="24"/>
        </w:rPr>
      </w:pPr>
      <w:r w:rsidRPr="00AC2DD4">
        <w:rPr>
          <w:rFonts w:ascii="Times New Roman" w:hAnsi="Times New Roman" w:cs="Times New Roman"/>
          <w:sz w:val="24"/>
          <w:szCs w:val="24"/>
        </w:rPr>
        <w:t xml:space="preserve">The deterioration of the Oceanic Bridge was established by H&amp;H through visual inspection and provided to Pennoni and IIS via a series of member elevation views with areas of deterioration drawn by hand. In addition, H&amp;H also provided an estimate of the percentage of section loss for each area of deterioration. </w:t>
      </w:r>
      <w:r w:rsidR="005C3C6E">
        <w:rPr>
          <w:rFonts w:ascii="Times New Roman" w:hAnsi="Times New Roman" w:cs="Times New Roman"/>
          <w:sz w:val="24"/>
          <w:szCs w:val="24"/>
        </w:rPr>
        <w:t>T</w:t>
      </w:r>
      <w:r w:rsidRPr="00AC2DD4">
        <w:rPr>
          <w:rFonts w:ascii="Times New Roman" w:hAnsi="Times New Roman" w:cs="Times New Roman"/>
          <w:sz w:val="24"/>
          <w:szCs w:val="24"/>
        </w:rPr>
        <w:t xml:space="preserve">hese areas of section loss and corrosion were mapped onto a 3D CAD model to aid in </w:t>
      </w:r>
      <w:r w:rsidR="00C71AD3">
        <w:rPr>
          <w:rFonts w:ascii="Times New Roman" w:hAnsi="Times New Roman" w:cs="Times New Roman"/>
          <w:sz w:val="24"/>
          <w:szCs w:val="24"/>
        </w:rPr>
        <w:t xml:space="preserve">the </w:t>
      </w:r>
      <w:r w:rsidRPr="00AC2DD4">
        <w:rPr>
          <w:rFonts w:ascii="Times New Roman" w:hAnsi="Times New Roman" w:cs="Times New Roman"/>
          <w:sz w:val="24"/>
          <w:szCs w:val="24"/>
        </w:rPr>
        <w:t xml:space="preserve">conceptualization of the current state of the bridge. Using this 3D CAD model, the locations of deterioration were transferred to the FE model. </w:t>
      </w:r>
    </w:p>
    <w:p w:rsidR="00AC2DD4" w:rsidRDefault="00AC2DD4" w:rsidP="00AC2DD4">
      <w:pPr>
        <w:spacing w:after="120"/>
        <w:ind w:firstLine="432"/>
        <w:jc w:val="both"/>
        <w:rPr>
          <w:rFonts w:ascii="Times New Roman" w:hAnsi="Times New Roman" w:cs="Times New Roman"/>
          <w:sz w:val="24"/>
          <w:szCs w:val="24"/>
        </w:rPr>
      </w:pPr>
      <w:r w:rsidRPr="00AC2DD4">
        <w:rPr>
          <w:rFonts w:ascii="Times New Roman" w:hAnsi="Times New Roman" w:cs="Times New Roman"/>
          <w:sz w:val="24"/>
          <w:szCs w:val="24"/>
        </w:rPr>
        <w:t xml:space="preserve">To simulate the deterioration within the model, </w:t>
      </w:r>
      <w:r w:rsidR="005A04EC">
        <w:rPr>
          <w:rFonts w:ascii="Times New Roman" w:hAnsi="Times New Roman" w:cs="Times New Roman"/>
          <w:sz w:val="24"/>
          <w:szCs w:val="24"/>
        </w:rPr>
        <w:t xml:space="preserve">shells with decreased thickness equal to the section loss, based on </w:t>
      </w:r>
      <w:r w:rsidR="005A04EC" w:rsidRPr="00AC2DD4">
        <w:rPr>
          <w:rFonts w:ascii="Times New Roman" w:hAnsi="Times New Roman" w:cs="Times New Roman"/>
          <w:sz w:val="24"/>
          <w:szCs w:val="24"/>
        </w:rPr>
        <w:t>the information provided by H&amp;H</w:t>
      </w:r>
      <w:r w:rsidR="005A04EC">
        <w:rPr>
          <w:rFonts w:ascii="Times New Roman" w:hAnsi="Times New Roman" w:cs="Times New Roman"/>
          <w:sz w:val="24"/>
          <w:szCs w:val="24"/>
        </w:rPr>
        <w:t>,</w:t>
      </w:r>
      <w:r w:rsidR="005A04EC" w:rsidRPr="00AC2DD4">
        <w:rPr>
          <w:rFonts w:ascii="Times New Roman" w:hAnsi="Times New Roman" w:cs="Times New Roman"/>
          <w:sz w:val="24"/>
          <w:szCs w:val="24"/>
        </w:rPr>
        <w:t xml:space="preserve"> </w:t>
      </w:r>
      <w:r w:rsidR="005A04EC">
        <w:rPr>
          <w:rFonts w:ascii="Times New Roman" w:hAnsi="Times New Roman" w:cs="Times New Roman"/>
          <w:sz w:val="24"/>
          <w:szCs w:val="24"/>
        </w:rPr>
        <w:t xml:space="preserve">were used in areas deterioration was reported. For example, for </w:t>
      </w:r>
      <w:r w:rsidR="001C5956">
        <w:rPr>
          <w:rFonts w:ascii="Times New Roman" w:hAnsi="Times New Roman" w:cs="Times New Roman"/>
          <w:sz w:val="24"/>
          <w:szCs w:val="24"/>
        </w:rPr>
        <w:t>50% section loss on a 3/8 in</w:t>
      </w:r>
      <w:r w:rsidR="00C71AD3">
        <w:rPr>
          <w:rFonts w:ascii="Times New Roman" w:hAnsi="Times New Roman" w:cs="Times New Roman"/>
          <w:sz w:val="24"/>
          <w:szCs w:val="24"/>
        </w:rPr>
        <w:t>.</w:t>
      </w:r>
      <w:r w:rsidR="001C5956">
        <w:rPr>
          <w:rFonts w:ascii="Times New Roman" w:hAnsi="Times New Roman" w:cs="Times New Roman"/>
          <w:sz w:val="24"/>
          <w:szCs w:val="24"/>
        </w:rPr>
        <w:t xml:space="preserve"> plate, a shell with 3/16 in</w:t>
      </w:r>
      <w:r w:rsidR="00C71AD3">
        <w:rPr>
          <w:rFonts w:ascii="Times New Roman" w:hAnsi="Times New Roman" w:cs="Times New Roman"/>
          <w:sz w:val="24"/>
          <w:szCs w:val="24"/>
        </w:rPr>
        <w:t>.</w:t>
      </w:r>
      <w:r w:rsidR="001C5956">
        <w:rPr>
          <w:rFonts w:ascii="Times New Roman" w:hAnsi="Times New Roman" w:cs="Times New Roman"/>
          <w:sz w:val="24"/>
          <w:szCs w:val="24"/>
        </w:rPr>
        <w:t xml:space="preserve"> thickness is used.</w:t>
      </w:r>
      <w:r w:rsidRPr="00AC2DD4">
        <w:rPr>
          <w:rFonts w:ascii="Times New Roman" w:hAnsi="Times New Roman" w:cs="Times New Roman"/>
          <w:sz w:val="24"/>
          <w:szCs w:val="24"/>
        </w:rPr>
        <w:t xml:space="preserve"> For areas where 100% section loss was noted, the entire shell element was removed from the model in an area approximately the size of the area noted in the field notes. </w:t>
      </w:r>
      <w:fldSimple w:instr=" REF _Ref252800044 \h  \* MERGEFORMAT ">
        <w:r w:rsidR="00AB74A7" w:rsidRPr="00AB74A7">
          <w:rPr>
            <w:rFonts w:ascii="Times New Roman" w:hAnsi="Times New Roman" w:cs="Times New Roman"/>
            <w:sz w:val="24"/>
            <w:szCs w:val="24"/>
          </w:rPr>
          <w:t>Figure 3</w:t>
        </w:r>
      </w:fldSimple>
      <w:r w:rsidRPr="00AC2DD4">
        <w:rPr>
          <w:rFonts w:ascii="Times New Roman" w:hAnsi="Times New Roman" w:cs="Times New Roman"/>
          <w:sz w:val="24"/>
          <w:szCs w:val="24"/>
        </w:rPr>
        <w:t xml:space="preserve"> show</w:t>
      </w:r>
      <w:r w:rsidR="00C71AD3">
        <w:rPr>
          <w:rFonts w:ascii="Times New Roman" w:hAnsi="Times New Roman" w:cs="Times New Roman"/>
          <w:sz w:val="24"/>
          <w:szCs w:val="24"/>
        </w:rPr>
        <w:t>s</w:t>
      </w:r>
      <w:r w:rsidRPr="00AC2DD4">
        <w:rPr>
          <w:rFonts w:ascii="Times New Roman" w:hAnsi="Times New Roman" w:cs="Times New Roman"/>
          <w:sz w:val="24"/>
          <w:szCs w:val="24"/>
        </w:rPr>
        <w:t xml:space="preserve"> the deteriorated sections as well as the elements that were removed from the FE model for the north leaf of the Oceanic Bridge.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9C13AD" w:rsidTr="00AB74A7">
        <w:tc>
          <w:tcPr>
            <w:tcW w:w="9576" w:type="dxa"/>
            <w:vAlign w:val="center"/>
          </w:tcPr>
          <w:p w:rsidR="009C13AD" w:rsidRDefault="009C13AD" w:rsidP="009C13AD">
            <w:pPr>
              <w:jc w:val="center"/>
              <w:rPr>
                <w:rFonts w:ascii="Times New Roman" w:hAnsi="Times New Roman" w:cs="Times New Roman"/>
                <w:sz w:val="24"/>
                <w:szCs w:val="24"/>
              </w:rPr>
            </w:pPr>
            <w:r>
              <w:rPr>
                <w:noProof/>
              </w:rPr>
              <w:drawing>
                <wp:inline distT="0" distB="0" distL="0" distR="0">
                  <wp:extent cx="3474720" cy="1828800"/>
                  <wp:effectExtent l="0" t="0" r="0" b="0"/>
                  <wp:docPr id="15" name="Picture 15" descr="DETERIORATED MO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TERIORATED MODEL.bmp"/>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815" t="13318" r="11336" b="29707"/>
                          <a:stretch>
                            <a:fillRect/>
                          </a:stretch>
                        </pic:blipFill>
                        <pic:spPr bwMode="auto">
                          <a:xfrm>
                            <a:off x="0" y="0"/>
                            <a:ext cx="3474720" cy="1828800"/>
                          </a:xfrm>
                          <a:prstGeom prst="rect">
                            <a:avLst/>
                          </a:prstGeom>
                          <a:noFill/>
                          <a:ln>
                            <a:noFill/>
                          </a:ln>
                        </pic:spPr>
                      </pic:pic>
                    </a:graphicData>
                  </a:graphic>
                </wp:inline>
              </w:drawing>
            </w:r>
          </w:p>
        </w:tc>
      </w:tr>
      <w:tr w:rsidR="009C13AD" w:rsidTr="00AB74A7">
        <w:tc>
          <w:tcPr>
            <w:tcW w:w="9576" w:type="dxa"/>
            <w:vAlign w:val="center"/>
          </w:tcPr>
          <w:p w:rsidR="009C13AD" w:rsidRDefault="009C13AD" w:rsidP="009C13AD">
            <w:pPr>
              <w:pStyle w:val="Caption"/>
              <w:rPr>
                <w:szCs w:val="24"/>
              </w:rPr>
            </w:pPr>
            <w:bookmarkStart w:id="6" w:name="_Ref252800044"/>
            <w:bookmarkStart w:id="7" w:name="_Toc252972152"/>
            <w:r>
              <w:t xml:space="preserve">Figure </w:t>
            </w:r>
            <w:r w:rsidR="002560B8">
              <w:fldChar w:fldCharType="begin"/>
            </w:r>
            <w:r w:rsidR="008F61CB">
              <w:instrText xml:space="preserve"> SEQ Figure \* ARABIC </w:instrText>
            </w:r>
            <w:r w:rsidR="002560B8">
              <w:fldChar w:fldCharType="separate"/>
            </w:r>
            <w:r w:rsidR="00484CF8">
              <w:rPr>
                <w:noProof/>
              </w:rPr>
              <w:t>3</w:t>
            </w:r>
            <w:r w:rsidR="002560B8">
              <w:rPr>
                <w:noProof/>
              </w:rPr>
              <w:fldChar w:fldCharType="end"/>
            </w:r>
            <w:bookmarkEnd w:id="6"/>
            <w:r>
              <w:t xml:space="preserve"> - </w:t>
            </w:r>
            <w:r w:rsidRPr="00DA0D25">
              <w:t xml:space="preserve">Deteriorated FE Model </w:t>
            </w:r>
            <w:bookmarkEnd w:id="7"/>
            <w:r w:rsidR="00C71AD3">
              <w:t xml:space="preserve">of North Leaf </w:t>
            </w:r>
            <w:r>
              <w:t>with Highlighted Corroded Areas</w:t>
            </w:r>
          </w:p>
        </w:tc>
      </w:tr>
    </w:tbl>
    <w:p w:rsidR="009C13AD" w:rsidRPr="00AC2DD4" w:rsidRDefault="009C13AD" w:rsidP="00AC2DD4">
      <w:pPr>
        <w:spacing w:after="120"/>
        <w:ind w:firstLine="432"/>
        <w:jc w:val="both"/>
        <w:rPr>
          <w:rFonts w:ascii="Times New Roman" w:hAnsi="Times New Roman" w:cs="Times New Roman"/>
          <w:sz w:val="24"/>
          <w:szCs w:val="24"/>
        </w:rPr>
      </w:pPr>
    </w:p>
    <w:p w:rsidR="00AC2DD4" w:rsidRPr="00AC2DD4" w:rsidRDefault="00AC2DD4" w:rsidP="00AC2DD4">
      <w:pPr>
        <w:spacing w:after="120"/>
        <w:ind w:firstLine="432"/>
        <w:jc w:val="both"/>
        <w:rPr>
          <w:rFonts w:ascii="Times New Roman" w:hAnsi="Times New Roman" w:cs="Times New Roman"/>
          <w:sz w:val="24"/>
          <w:szCs w:val="24"/>
        </w:rPr>
      </w:pPr>
      <w:r w:rsidRPr="00AC2DD4">
        <w:rPr>
          <w:rFonts w:ascii="Times New Roman" w:hAnsi="Times New Roman" w:cs="Times New Roman"/>
          <w:sz w:val="24"/>
          <w:szCs w:val="24"/>
        </w:rPr>
        <w:t>The second modification made to the preliminary as</w:t>
      </w:r>
      <w:r w:rsidR="00C71AD3">
        <w:rPr>
          <w:rFonts w:ascii="Times New Roman" w:hAnsi="Times New Roman" w:cs="Times New Roman"/>
          <w:sz w:val="24"/>
          <w:szCs w:val="24"/>
        </w:rPr>
        <w:t>-</w:t>
      </w:r>
      <w:r w:rsidRPr="00AC2DD4">
        <w:rPr>
          <w:rFonts w:ascii="Times New Roman" w:hAnsi="Times New Roman" w:cs="Times New Roman"/>
          <w:sz w:val="24"/>
          <w:szCs w:val="24"/>
        </w:rPr>
        <w:t>built model involved how the boundary conditions at the live load supports and the continuity conditions at the span locks were modeled. In the as</w:t>
      </w:r>
      <w:r w:rsidR="00C71AD3">
        <w:rPr>
          <w:rFonts w:ascii="Times New Roman" w:hAnsi="Times New Roman" w:cs="Times New Roman"/>
          <w:sz w:val="24"/>
          <w:szCs w:val="24"/>
        </w:rPr>
        <w:t>-</w:t>
      </w:r>
      <w:r w:rsidRPr="00AC2DD4">
        <w:rPr>
          <w:rFonts w:ascii="Times New Roman" w:hAnsi="Times New Roman" w:cs="Times New Roman"/>
          <w:sz w:val="24"/>
          <w:szCs w:val="24"/>
        </w:rPr>
        <w:t xml:space="preserve">built model, one of the live load support conditions employed was a pin, which </w:t>
      </w:r>
      <w:r w:rsidRPr="00AC2DD4">
        <w:rPr>
          <w:rFonts w:ascii="Times New Roman" w:hAnsi="Times New Roman" w:cs="Times New Roman"/>
          <w:sz w:val="24"/>
          <w:szCs w:val="24"/>
        </w:rPr>
        <w:lastRenderedPageBreak/>
        <w:t>restrained translation in the x, y, z</w:t>
      </w:r>
      <w:r w:rsidR="00C71AD3">
        <w:rPr>
          <w:rFonts w:ascii="Times New Roman" w:hAnsi="Times New Roman" w:cs="Times New Roman"/>
          <w:sz w:val="24"/>
          <w:szCs w:val="24"/>
        </w:rPr>
        <w:t>-</w:t>
      </w:r>
      <w:r w:rsidRPr="00AC2DD4">
        <w:rPr>
          <w:rFonts w:ascii="Times New Roman" w:hAnsi="Times New Roman" w:cs="Times New Roman"/>
          <w:sz w:val="24"/>
          <w:szCs w:val="24"/>
        </w:rPr>
        <w:t xml:space="preserve">directions but allowed rotation around these axes. The restraint in the x-direction induced large compressive forces into the bascule girder that could not be justified after inspecting the live load supports, and were not consistent with the results of the cursory load test. Removing the restraint in the x-direction alleviated the large compressive stresses and drastically reduced the bounds of the responses in the rear area of the bascule girders. Also, the preliminary analyses indicated that the bascule girder stresses were very sensitive to the level of shear transfer simulated between the two leafs. Based on the strains measured during the </w:t>
      </w:r>
      <w:del w:id="8" w:author="flm72" w:date="2011-03-23T15:05:00Z">
        <w:r w:rsidRPr="00AC2DD4" w:rsidDel="00AB3BD0">
          <w:rPr>
            <w:rFonts w:ascii="Times New Roman" w:hAnsi="Times New Roman" w:cs="Times New Roman"/>
            <w:sz w:val="24"/>
            <w:szCs w:val="24"/>
          </w:rPr>
          <w:delText xml:space="preserve">cursory </w:delText>
        </w:r>
      </w:del>
      <w:r w:rsidRPr="00AC2DD4">
        <w:rPr>
          <w:rFonts w:ascii="Times New Roman" w:hAnsi="Times New Roman" w:cs="Times New Roman"/>
          <w:sz w:val="24"/>
          <w:szCs w:val="24"/>
        </w:rPr>
        <w:t xml:space="preserve">load test, the continuity conditions at the span locks were calibrated. </w:t>
      </w:r>
    </w:p>
    <w:p w:rsidR="00B7381D" w:rsidRDefault="00B7381D" w:rsidP="00762A49">
      <w:pPr>
        <w:spacing w:after="120"/>
        <w:jc w:val="both"/>
        <w:rPr>
          <w:rFonts w:ascii="Times New Roman" w:hAnsi="Times New Roman" w:cs="Times New Roman"/>
          <w:b/>
          <w:sz w:val="24"/>
          <w:szCs w:val="24"/>
        </w:rPr>
      </w:pPr>
    </w:p>
    <w:p w:rsidR="00AC2DD4" w:rsidRDefault="00041A5F" w:rsidP="00762A49">
      <w:pPr>
        <w:spacing w:after="120"/>
        <w:jc w:val="both"/>
        <w:rPr>
          <w:rFonts w:ascii="Times New Roman" w:hAnsi="Times New Roman" w:cs="Times New Roman"/>
          <w:b/>
          <w:sz w:val="24"/>
          <w:szCs w:val="24"/>
        </w:rPr>
      </w:pPr>
      <w:r w:rsidRPr="00041A5F">
        <w:rPr>
          <w:rFonts w:ascii="Times New Roman" w:hAnsi="Times New Roman" w:cs="Times New Roman"/>
          <w:b/>
          <w:sz w:val="24"/>
          <w:szCs w:val="24"/>
        </w:rPr>
        <w:t>Live Load Cases</w:t>
      </w:r>
    </w:p>
    <w:p w:rsidR="00041A5F" w:rsidRDefault="00041A5F" w:rsidP="00B7381D">
      <w:pPr>
        <w:spacing w:after="120"/>
        <w:ind w:firstLine="432"/>
        <w:jc w:val="both"/>
        <w:rPr>
          <w:rFonts w:ascii="Times New Roman" w:hAnsi="Times New Roman" w:cs="Times New Roman"/>
          <w:sz w:val="24"/>
          <w:szCs w:val="24"/>
        </w:rPr>
      </w:pPr>
      <w:r>
        <w:rPr>
          <w:rFonts w:ascii="Times New Roman" w:hAnsi="Times New Roman" w:cs="Times New Roman"/>
          <w:sz w:val="24"/>
          <w:szCs w:val="24"/>
        </w:rPr>
        <w:t>The truck configuration used in the analytical load cases is shown</w:t>
      </w:r>
      <w:r w:rsidR="00B7381D">
        <w:rPr>
          <w:rFonts w:ascii="Times New Roman" w:hAnsi="Times New Roman" w:cs="Times New Roman"/>
          <w:sz w:val="24"/>
          <w:szCs w:val="24"/>
        </w:rPr>
        <w:t xml:space="preserve"> in </w:t>
      </w:r>
      <w:fldSimple w:instr=" REF _Ref252800071 \h  \* MERGEFORMAT ">
        <w:r w:rsidR="00AB74A7" w:rsidRPr="00AB74A7">
          <w:rPr>
            <w:rFonts w:ascii="Times New Roman" w:hAnsi="Times New Roman" w:cs="Times New Roman"/>
            <w:sz w:val="24"/>
            <w:szCs w:val="24"/>
          </w:rPr>
          <w:t>Figure 4</w:t>
        </w:r>
      </w:fldSimple>
      <w:r w:rsidR="00B7381D">
        <w:rPr>
          <w:rFonts w:ascii="Times New Roman" w:hAnsi="Times New Roman" w:cs="Times New Roman"/>
          <w:sz w:val="24"/>
          <w:szCs w:val="24"/>
        </w:rPr>
        <w:t xml:space="preserve">. This configuration represents an AASHTO 72 Kips </w:t>
      </w:r>
      <w:proofErr w:type="spellStart"/>
      <w:r w:rsidR="00B7381D">
        <w:rPr>
          <w:rFonts w:ascii="Times New Roman" w:hAnsi="Times New Roman" w:cs="Times New Roman"/>
          <w:sz w:val="24"/>
          <w:szCs w:val="24"/>
        </w:rPr>
        <w:t>Tridem</w:t>
      </w:r>
      <w:proofErr w:type="spellEnd"/>
      <w:r w:rsidR="00B7381D">
        <w:rPr>
          <w:rFonts w:ascii="Times New Roman" w:hAnsi="Times New Roman" w:cs="Times New Roman"/>
          <w:sz w:val="24"/>
          <w:szCs w:val="24"/>
        </w:rPr>
        <w:t xml:space="preserve"> dump truck.</w:t>
      </w:r>
    </w:p>
    <w:p w:rsidR="0099674D" w:rsidRPr="00041A5F" w:rsidRDefault="0099674D" w:rsidP="00B7381D">
      <w:pPr>
        <w:spacing w:after="120"/>
        <w:ind w:firstLine="432"/>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41A5F" w:rsidTr="00AB74A7">
        <w:trPr>
          <w:trHeight w:val="1961"/>
        </w:trPr>
        <w:tc>
          <w:tcPr>
            <w:tcW w:w="9576" w:type="dxa"/>
            <w:vAlign w:val="center"/>
          </w:tcPr>
          <w:p w:rsidR="00041A5F" w:rsidRDefault="00041A5F" w:rsidP="00041A5F">
            <w:pPr>
              <w:jc w:val="center"/>
              <w:rPr>
                <w:rFonts w:ascii="Times New Roman" w:hAnsi="Times New Roman" w:cs="Times New Roman"/>
                <w:b/>
                <w:sz w:val="24"/>
                <w:szCs w:val="24"/>
              </w:rPr>
            </w:pPr>
            <w:r>
              <w:rPr>
                <w:noProof/>
              </w:rPr>
              <w:drawing>
                <wp:inline distT="0" distB="0" distL="0" distR="0">
                  <wp:extent cx="3568535" cy="11554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8500" cy="1155454"/>
                          </a:xfrm>
                          <a:prstGeom prst="rect">
                            <a:avLst/>
                          </a:prstGeom>
                          <a:noFill/>
                          <a:ln>
                            <a:noFill/>
                          </a:ln>
                        </pic:spPr>
                      </pic:pic>
                    </a:graphicData>
                  </a:graphic>
                </wp:inline>
              </w:drawing>
            </w:r>
          </w:p>
        </w:tc>
      </w:tr>
      <w:tr w:rsidR="00041A5F" w:rsidTr="00AB74A7">
        <w:tc>
          <w:tcPr>
            <w:tcW w:w="9576" w:type="dxa"/>
            <w:vAlign w:val="center"/>
          </w:tcPr>
          <w:p w:rsidR="00041A5F" w:rsidRDefault="00041A5F" w:rsidP="00041A5F">
            <w:pPr>
              <w:pStyle w:val="Caption"/>
              <w:rPr>
                <w:b/>
                <w:szCs w:val="24"/>
              </w:rPr>
            </w:pPr>
            <w:bookmarkStart w:id="9" w:name="_Ref252800071"/>
            <w:bookmarkStart w:id="10" w:name="_Toc252972154"/>
            <w:r w:rsidRPr="00DA0D25">
              <w:t xml:space="preserve">Figure </w:t>
            </w:r>
            <w:r w:rsidR="002560B8">
              <w:fldChar w:fldCharType="begin"/>
            </w:r>
            <w:r w:rsidR="008F61CB">
              <w:instrText xml:space="preserve"> SEQ Figure \* ARABIC </w:instrText>
            </w:r>
            <w:r w:rsidR="002560B8">
              <w:fldChar w:fldCharType="separate"/>
            </w:r>
            <w:r w:rsidR="00484CF8">
              <w:rPr>
                <w:noProof/>
              </w:rPr>
              <w:t>4</w:t>
            </w:r>
            <w:r w:rsidR="002560B8">
              <w:rPr>
                <w:noProof/>
              </w:rPr>
              <w:fldChar w:fldCharType="end"/>
            </w:r>
            <w:bookmarkEnd w:id="9"/>
            <w:r w:rsidRPr="00DA0D25">
              <w:t xml:space="preserve"> – Truck configuration used for analytical ratings</w:t>
            </w:r>
            <w:bookmarkEnd w:id="10"/>
          </w:p>
        </w:tc>
      </w:tr>
    </w:tbl>
    <w:p w:rsidR="00041A5F" w:rsidRDefault="00041A5F" w:rsidP="00041A5F">
      <w:pPr>
        <w:spacing w:after="120"/>
        <w:ind w:firstLine="432"/>
        <w:jc w:val="both"/>
        <w:rPr>
          <w:rFonts w:ascii="Times New Roman" w:hAnsi="Times New Roman" w:cs="Times New Roman"/>
          <w:sz w:val="24"/>
          <w:szCs w:val="24"/>
        </w:rPr>
      </w:pPr>
    </w:p>
    <w:p w:rsidR="00041A5F" w:rsidRDefault="00041A5F" w:rsidP="00041A5F">
      <w:pPr>
        <w:spacing w:after="120"/>
        <w:ind w:firstLine="432"/>
        <w:jc w:val="both"/>
        <w:rPr>
          <w:rFonts w:ascii="Times New Roman" w:hAnsi="Times New Roman" w:cs="Times New Roman"/>
          <w:sz w:val="24"/>
          <w:szCs w:val="24"/>
        </w:rPr>
      </w:pPr>
      <w:r>
        <w:rPr>
          <w:rFonts w:ascii="Times New Roman" w:hAnsi="Times New Roman" w:cs="Times New Roman"/>
          <w:sz w:val="24"/>
          <w:szCs w:val="24"/>
        </w:rPr>
        <w:t>Four live load cases were used in the analyses of different model</w:t>
      </w:r>
      <w:r w:rsidR="00C71AD3">
        <w:rPr>
          <w:rFonts w:ascii="Times New Roman" w:hAnsi="Times New Roman" w:cs="Times New Roman"/>
          <w:sz w:val="24"/>
          <w:szCs w:val="24"/>
        </w:rPr>
        <w:t>s</w:t>
      </w:r>
      <w:r>
        <w:rPr>
          <w:rFonts w:ascii="Times New Roman" w:hAnsi="Times New Roman" w:cs="Times New Roman"/>
          <w:sz w:val="24"/>
          <w:szCs w:val="24"/>
        </w:rPr>
        <w:t>. These four cases are as follows:</w:t>
      </w:r>
    </w:p>
    <w:p w:rsidR="00041A5F" w:rsidRDefault="00041A5F" w:rsidP="00B7381D">
      <w:pPr>
        <w:pStyle w:val="ListParagraph"/>
        <w:numPr>
          <w:ilvl w:val="0"/>
          <w:numId w:val="6"/>
        </w:numPr>
        <w:tabs>
          <w:tab w:val="left" w:pos="720"/>
        </w:tabs>
        <w:spacing w:after="120"/>
        <w:ind w:left="1350" w:hanging="918"/>
        <w:jc w:val="both"/>
        <w:rPr>
          <w:rFonts w:ascii="Times New Roman" w:hAnsi="Times New Roman" w:cs="Times New Roman"/>
          <w:sz w:val="24"/>
          <w:szCs w:val="24"/>
        </w:rPr>
      </w:pPr>
      <w:r>
        <w:rPr>
          <w:rFonts w:ascii="Times New Roman" w:hAnsi="Times New Roman" w:cs="Times New Roman"/>
          <w:sz w:val="24"/>
          <w:szCs w:val="24"/>
        </w:rPr>
        <w:t xml:space="preserve">FB1: Two 72 Kip </w:t>
      </w:r>
      <w:r w:rsidR="00B7381D">
        <w:rPr>
          <w:rFonts w:ascii="Times New Roman" w:hAnsi="Times New Roman" w:cs="Times New Roman"/>
          <w:sz w:val="24"/>
          <w:szCs w:val="24"/>
        </w:rPr>
        <w:t>dump t</w:t>
      </w:r>
      <w:r>
        <w:rPr>
          <w:rFonts w:ascii="Times New Roman" w:hAnsi="Times New Roman" w:cs="Times New Roman"/>
          <w:sz w:val="24"/>
          <w:szCs w:val="24"/>
        </w:rPr>
        <w:t xml:space="preserve">rucks </w:t>
      </w:r>
      <w:r w:rsidR="00B7381D">
        <w:rPr>
          <w:rFonts w:ascii="Times New Roman" w:hAnsi="Times New Roman" w:cs="Times New Roman"/>
          <w:sz w:val="24"/>
          <w:szCs w:val="24"/>
        </w:rPr>
        <w:t>side by side with their rear axles located on Floor Beam 1 and facing toward Floor Beam 4</w:t>
      </w:r>
    </w:p>
    <w:p w:rsidR="00B7381D" w:rsidRDefault="00B7381D" w:rsidP="00B7381D">
      <w:pPr>
        <w:pStyle w:val="ListParagraph"/>
        <w:numPr>
          <w:ilvl w:val="0"/>
          <w:numId w:val="6"/>
        </w:numPr>
        <w:tabs>
          <w:tab w:val="left" w:pos="720"/>
        </w:tabs>
        <w:spacing w:after="120"/>
        <w:ind w:left="1350" w:hanging="918"/>
        <w:jc w:val="both"/>
        <w:rPr>
          <w:rFonts w:ascii="Times New Roman" w:hAnsi="Times New Roman" w:cs="Times New Roman"/>
          <w:sz w:val="24"/>
          <w:szCs w:val="24"/>
        </w:rPr>
      </w:pPr>
      <w:r>
        <w:rPr>
          <w:rFonts w:ascii="Times New Roman" w:hAnsi="Times New Roman" w:cs="Times New Roman"/>
          <w:sz w:val="24"/>
          <w:szCs w:val="24"/>
        </w:rPr>
        <w:t>FB2: Two 72 Kip dump trucks side by side with their rear axles located on Floor Beam 2 and facing toward Floor Beam 4</w:t>
      </w:r>
    </w:p>
    <w:p w:rsidR="00B7381D" w:rsidRDefault="00B7381D" w:rsidP="00B7381D">
      <w:pPr>
        <w:pStyle w:val="ListParagraph"/>
        <w:numPr>
          <w:ilvl w:val="0"/>
          <w:numId w:val="6"/>
        </w:numPr>
        <w:tabs>
          <w:tab w:val="left" w:pos="720"/>
        </w:tabs>
        <w:spacing w:after="120"/>
        <w:ind w:left="1350" w:hanging="918"/>
        <w:jc w:val="both"/>
        <w:rPr>
          <w:rFonts w:ascii="Times New Roman" w:hAnsi="Times New Roman" w:cs="Times New Roman"/>
          <w:sz w:val="24"/>
          <w:szCs w:val="24"/>
        </w:rPr>
      </w:pPr>
      <w:r>
        <w:rPr>
          <w:rFonts w:ascii="Times New Roman" w:hAnsi="Times New Roman" w:cs="Times New Roman"/>
          <w:sz w:val="24"/>
          <w:szCs w:val="24"/>
        </w:rPr>
        <w:t>FB3: Two 72 Kip dump trucks side by side with their rear axles located on Floor Beam 3 and facing toward Floor Beam 1</w:t>
      </w:r>
    </w:p>
    <w:p w:rsidR="00B7381D" w:rsidRDefault="00B7381D" w:rsidP="00B7381D">
      <w:pPr>
        <w:pStyle w:val="ListParagraph"/>
        <w:numPr>
          <w:ilvl w:val="0"/>
          <w:numId w:val="6"/>
        </w:numPr>
        <w:tabs>
          <w:tab w:val="left" w:pos="720"/>
        </w:tabs>
        <w:spacing w:after="120"/>
        <w:ind w:left="1350" w:hanging="918"/>
        <w:jc w:val="both"/>
        <w:rPr>
          <w:rFonts w:ascii="Times New Roman" w:hAnsi="Times New Roman" w:cs="Times New Roman"/>
          <w:sz w:val="24"/>
          <w:szCs w:val="24"/>
        </w:rPr>
      </w:pPr>
      <w:r>
        <w:rPr>
          <w:rFonts w:ascii="Times New Roman" w:hAnsi="Times New Roman" w:cs="Times New Roman"/>
          <w:sz w:val="24"/>
          <w:szCs w:val="24"/>
        </w:rPr>
        <w:t>FB4: Two 72 Kip dump trucks side by side with their rear axles located on Floor Beam 4 and facing toward Floor Beam 1</w:t>
      </w:r>
    </w:p>
    <w:p w:rsidR="00B7381D" w:rsidRPr="00B7381D" w:rsidRDefault="00B7381D" w:rsidP="00B7381D">
      <w:pPr>
        <w:pStyle w:val="ListParagraph"/>
        <w:tabs>
          <w:tab w:val="left" w:pos="720"/>
        </w:tabs>
        <w:spacing w:after="120"/>
        <w:ind w:left="1350"/>
        <w:jc w:val="both"/>
        <w:rPr>
          <w:rFonts w:ascii="Times New Roman" w:hAnsi="Times New Roman" w:cs="Times New Roman"/>
          <w:sz w:val="24"/>
          <w:szCs w:val="24"/>
        </w:rPr>
      </w:pPr>
    </w:p>
    <w:p w:rsidR="003C5457" w:rsidRDefault="003C5457" w:rsidP="003C5457">
      <w:pPr>
        <w:spacing w:after="120"/>
        <w:jc w:val="both"/>
        <w:rPr>
          <w:rFonts w:ascii="Times New Roman" w:hAnsi="Times New Roman" w:cs="Times New Roman"/>
          <w:b/>
          <w:sz w:val="24"/>
          <w:szCs w:val="24"/>
        </w:rPr>
      </w:pPr>
      <w:r w:rsidRPr="000E25C3">
        <w:rPr>
          <w:rFonts w:ascii="Times New Roman" w:hAnsi="Times New Roman" w:cs="Times New Roman"/>
          <w:b/>
          <w:sz w:val="24"/>
          <w:szCs w:val="24"/>
        </w:rPr>
        <w:t xml:space="preserve">H&amp;H </w:t>
      </w:r>
      <w:r>
        <w:rPr>
          <w:rFonts w:ascii="Times New Roman" w:hAnsi="Times New Roman" w:cs="Times New Roman"/>
          <w:b/>
          <w:sz w:val="24"/>
          <w:szCs w:val="24"/>
        </w:rPr>
        <w:t>Priority Repairs</w:t>
      </w:r>
    </w:p>
    <w:p w:rsidR="003C5457" w:rsidRDefault="003C5457" w:rsidP="003C5457">
      <w:pPr>
        <w:spacing w:after="120"/>
        <w:ind w:firstLine="432"/>
        <w:jc w:val="both"/>
        <w:rPr>
          <w:rFonts w:ascii="Times New Roman" w:hAnsi="Times New Roman" w:cs="Times New Roman"/>
          <w:sz w:val="24"/>
          <w:szCs w:val="24"/>
        </w:rPr>
      </w:pPr>
      <w:r>
        <w:rPr>
          <w:rFonts w:ascii="Times New Roman" w:hAnsi="Times New Roman" w:cs="Times New Roman"/>
          <w:sz w:val="24"/>
          <w:szCs w:val="24"/>
        </w:rPr>
        <w:t>The priority repairs performed in June 2010 which included adding sandwich plate</w:t>
      </w:r>
      <w:r w:rsidR="00C71AD3">
        <w:rPr>
          <w:rFonts w:ascii="Times New Roman" w:hAnsi="Times New Roman" w:cs="Times New Roman"/>
          <w:sz w:val="24"/>
          <w:szCs w:val="24"/>
        </w:rPr>
        <w:t>s</w:t>
      </w:r>
      <w:r>
        <w:rPr>
          <w:rFonts w:ascii="Times New Roman" w:hAnsi="Times New Roman" w:cs="Times New Roman"/>
          <w:sz w:val="24"/>
          <w:szCs w:val="24"/>
        </w:rPr>
        <w:t xml:space="preserve"> to the most deteriorated panels (with areas of 100% section loss) on the North Leaf were incorporated in the model. Two different approaches were evaluated using a benchmark </w:t>
      </w:r>
      <w:r w:rsidR="008D50F3">
        <w:rPr>
          <w:rFonts w:ascii="Times New Roman" w:hAnsi="Times New Roman" w:cs="Times New Roman"/>
          <w:sz w:val="24"/>
          <w:szCs w:val="24"/>
        </w:rPr>
        <w:t>model</w:t>
      </w:r>
      <w:r>
        <w:rPr>
          <w:rFonts w:ascii="Times New Roman" w:hAnsi="Times New Roman" w:cs="Times New Roman"/>
          <w:sz w:val="24"/>
          <w:szCs w:val="24"/>
        </w:rPr>
        <w:t xml:space="preserve">. These two approaches were </w:t>
      </w:r>
      <w:r w:rsidR="00007B19">
        <w:rPr>
          <w:rFonts w:ascii="Times New Roman" w:hAnsi="Times New Roman" w:cs="Times New Roman"/>
          <w:sz w:val="24"/>
          <w:szCs w:val="24"/>
        </w:rPr>
        <w:t xml:space="preserve">to </w:t>
      </w:r>
      <w:r>
        <w:rPr>
          <w:rFonts w:ascii="Times New Roman" w:hAnsi="Times New Roman" w:cs="Times New Roman"/>
          <w:sz w:val="24"/>
          <w:szCs w:val="24"/>
        </w:rPr>
        <w:t>(a) directly model the sandwich</w:t>
      </w:r>
      <w:r w:rsidR="00C71AD3">
        <w:rPr>
          <w:rFonts w:ascii="Times New Roman" w:hAnsi="Times New Roman" w:cs="Times New Roman"/>
          <w:sz w:val="24"/>
          <w:szCs w:val="24"/>
        </w:rPr>
        <w:t>ed</w:t>
      </w:r>
      <w:r>
        <w:rPr>
          <w:rFonts w:ascii="Times New Roman" w:hAnsi="Times New Roman" w:cs="Times New Roman"/>
          <w:sz w:val="24"/>
          <w:szCs w:val="24"/>
        </w:rPr>
        <w:t xml:space="preserve"> panels with a gap between the plates and </w:t>
      </w:r>
      <w:r>
        <w:rPr>
          <w:rFonts w:ascii="Times New Roman" w:hAnsi="Times New Roman" w:cs="Times New Roman"/>
          <w:sz w:val="24"/>
          <w:szCs w:val="24"/>
        </w:rPr>
        <w:lastRenderedPageBreak/>
        <w:t>the web</w:t>
      </w:r>
      <w:r w:rsidR="00C71AD3">
        <w:rPr>
          <w:rFonts w:ascii="Times New Roman" w:hAnsi="Times New Roman" w:cs="Times New Roman"/>
          <w:sz w:val="24"/>
          <w:szCs w:val="24"/>
        </w:rPr>
        <w:t xml:space="preserve"> </w:t>
      </w:r>
      <w:r>
        <w:rPr>
          <w:rFonts w:ascii="Times New Roman" w:hAnsi="Times New Roman" w:cs="Times New Roman"/>
          <w:sz w:val="24"/>
          <w:szCs w:val="24"/>
        </w:rPr>
        <w:t xml:space="preserve">plate and </w:t>
      </w:r>
      <w:r w:rsidR="008D50F3">
        <w:rPr>
          <w:rFonts w:ascii="Times New Roman" w:hAnsi="Times New Roman" w:cs="Times New Roman"/>
          <w:sz w:val="24"/>
          <w:szCs w:val="24"/>
        </w:rPr>
        <w:t>us</w:t>
      </w:r>
      <w:r w:rsidR="00007B19">
        <w:rPr>
          <w:rFonts w:ascii="Times New Roman" w:hAnsi="Times New Roman" w:cs="Times New Roman"/>
          <w:sz w:val="24"/>
          <w:szCs w:val="24"/>
        </w:rPr>
        <w:t>e</w:t>
      </w:r>
      <w:r>
        <w:rPr>
          <w:rFonts w:ascii="Times New Roman" w:hAnsi="Times New Roman" w:cs="Times New Roman"/>
          <w:sz w:val="24"/>
          <w:szCs w:val="24"/>
        </w:rPr>
        <w:t xml:space="preserve"> rigid links between </w:t>
      </w:r>
      <w:r w:rsidR="005C3C6E">
        <w:rPr>
          <w:rFonts w:ascii="Times New Roman" w:hAnsi="Times New Roman" w:cs="Times New Roman"/>
          <w:sz w:val="24"/>
          <w:szCs w:val="24"/>
        </w:rPr>
        <w:t xml:space="preserve">to </w:t>
      </w:r>
      <w:r w:rsidR="00007B19">
        <w:rPr>
          <w:rFonts w:ascii="Times New Roman" w:hAnsi="Times New Roman" w:cs="Times New Roman"/>
          <w:sz w:val="24"/>
          <w:szCs w:val="24"/>
        </w:rPr>
        <w:t>enforce continuity between the plates and the web, or (b) increase</w:t>
      </w:r>
      <w:r>
        <w:rPr>
          <w:rFonts w:ascii="Times New Roman" w:hAnsi="Times New Roman" w:cs="Times New Roman"/>
          <w:sz w:val="24"/>
          <w:szCs w:val="24"/>
        </w:rPr>
        <w:t xml:space="preserve"> the thickness in the area of </w:t>
      </w:r>
      <w:r w:rsidR="00C71AD3">
        <w:rPr>
          <w:rFonts w:ascii="Times New Roman" w:hAnsi="Times New Roman" w:cs="Times New Roman"/>
          <w:sz w:val="24"/>
          <w:szCs w:val="24"/>
        </w:rPr>
        <w:t xml:space="preserve">the </w:t>
      </w:r>
      <w:r>
        <w:rPr>
          <w:rFonts w:ascii="Times New Roman" w:hAnsi="Times New Roman" w:cs="Times New Roman"/>
          <w:sz w:val="24"/>
          <w:szCs w:val="24"/>
        </w:rPr>
        <w:t>sandwich</w:t>
      </w:r>
      <w:r w:rsidR="00C71AD3">
        <w:rPr>
          <w:rFonts w:ascii="Times New Roman" w:hAnsi="Times New Roman" w:cs="Times New Roman"/>
          <w:sz w:val="24"/>
          <w:szCs w:val="24"/>
        </w:rPr>
        <w:t>ed</w:t>
      </w:r>
      <w:r>
        <w:rPr>
          <w:rFonts w:ascii="Times New Roman" w:hAnsi="Times New Roman" w:cs="Times New Roman"/>
          <w:sz w:val="24"/>
          <w:szCs w:val="24"/>
        </w:rPr>
        <w:t xml:space="preserve"> panels to account for the thickness of added</w:t>
      </w:r>
      <w:r w:rsidR="00007B19">
        <w:rPr>
          <w:rFonts w:ascii="Times New Roman" w:hAnsi="Times New Roman" w:cs="Times New Roman"/>
          <w:sz w:val="24"/>
          <w:szCs w:val="24"/>
        </w:rPr>
        <w:t xml:space="preserve"> the</w:t>
      </w:r>
      <w:r>
        <w:rPr>
          <w:rFonts w:ascii="Times New Roman" w:hAnsi="Times New Roman" w:cs="Times New Roman"/>
          <w:sz w:val="24"/>
          <w:szCs w:val="24"/>
        </w:rPr>
        <w:t xml:space="preserve"> plates. The results for the benchmark model showed that both of these approaches yield</w:t>
      </w:r>
      <w:r w:rsidR="00007B19">
        <w:rPr>
          <w:rFonts w:ascii="Times New Roman" w:hAnsi="Times New Roman" w:cs="Times New Roman"/>
          <w:sz w:val="24"/>
          <w:szCs w:val="24"/>
        </w:rPr>
        <w:t>ed</w:t>
      </w:r>
      <w:r>
        <w:rPr>
          <w:rFonts w:ascii="Times New Roman" w:hAnsi="Times New Roman" w:cs="Times New Roman"/>
          <w:sz w:val="24"/>
          <w:szCs w:val="24"/>
        </w:rPr>
        <w:t xml:space="preserve"> the same results. However, the first approach </w:t>
      </w:r>
      <w:r w:rsidR="00007B19">
        <w:rPr>
          <w:rFonts w:ascii="Times New Roman" w:hAnsi="Times New Roman" w:cs="Times New Roman"/>
          <w:sz w:val="24"/>
          <w:szCs w:val="24"/>
        </w:rPr>
        <w:t>required</w:t>
      </w:r>
      <w:r w:rsidR="008D50F3">
        <w:rPr>
          <w:rFonts w:ascii="Times New Roman" w:hAnsi="Times New Roman" w:cs="Times New Roman"/>
          <w:sz w:val="24"/>
          <w:szCs w:val="24"/>
        </w:rPr>
        <w:t xml:space="preserve"> significant</w:t>
      </w:r>
      <w:r w:rsidR="00D9046D">
        <w:rPr>
          <w:rFonts w:ascii="Times New Roman" w:hAnsi="Times New Roman" w:cs="Times New Roman"/>
          <w:sz w:val="24"/>
          <w:szCs w:val="24"/>
        </w:rPr>
        <w:t>ly more</w:t>
      </w:r>
      <w:r w:rsidR="008D50F3">
        <w:rPr>
          <w:rFonts w:ascii="Times New Roman" w:hAnsi="Times New Roman" w:cs="Times New Roman"/>
          <w:sz w:val="24"/>
          <w:szCs w:val="24"/>
        </w:rPr>
        <w:t xml:space="preserve"> modeling time and effort and thus increase</w:t>
      </w:r>
      <w:r w:rsidR="00007B19">
        <w:rPr>
          <w:rFonts w:ascii="Times New Roman" w:hAnsi="Times New Roman" w:cs="Times New Roman"/>
          <w:sz w:val="24"/>
          <w:szCs w:val="24"/>
        </w:rPr>
        <w:t>d</w:t>
      </w:r>
      <w:r w:rsidR="008D50F3">
        <w:rPr>
          <w:rFonts w:ascii="Times New Roman" w:hAnsi="Times New Roman" w:cs="Times New Roman"/>
          <w:sz w:val="24"/>
          <w:szCs w:val="24"/>
        </w:rPr>
        <w:t xml:space="preserve"> the </w:t>
      </w:r>
      <w:r w:rsidR="00D9046D">
        <w:rPr>
          <w:rFonts w:ascii="Times New Roman" w:hAnsi="Times New Roman" w:cs="Times New Roman"/>
          <w:sz w:val="24"/>
          <w:szCs w:val="24"/>
        </w:rPr>
        <w:t xml:space="preserve">potential for </w:t>
      </w:r>
      <w:r w:rsidR="008D50F3">
        <w:rPr>
          <w:rFonts w:ascii="Times New Roman" w:hAnsi="Times New Roman" w:cs="Times New Roman"/>
          <w:sz w:val="24"/>
          <w:szCs w:val="24"/>
        </w:rPr>
        <w:t xml:space="preserve">modeling error. Consequently, the latter approach was selected to add the sandwich plates to the </w:t>
      </w:r>
      <w:r w:rsidR="00C71AD3">
        <w:rPr>
          <w:rFonts w:ascii="Times New Roman" w:hAnsi="Times New Roman" w:cs="Times New Roman"/>
          <w:sz w:val="24"/>
          <w:szCs w:val="24"/>
        </w:rPr>
        <w:t>FE</w:t>
      </w:r>
      <w:r w:rsidR="008D50F3">
        <w:rPr>
          <w:rFonts w:ascii="Times New Roman" w:hAnsi="Times New Roman" w:cs="Times New Roman"/>
          <w:sz w:val="24"/>
          <w:szCs w:val="24"/>
        </w:rPr>
        <w:t xml:space="preserve"> model. </w:t>
      </w:r>
      <w:fldSimple w:instr=" REF _Ref280894291 \h  \* MERGEFORMAT ">
        <w:r w:rsidR="00AB74A7" w:rsidRPr="00AB74A7">
          <w:rPr>
            <w:rFonts w:ascii="Times New Roman" w:hAnsi="Times New Roman" w:cs="Times New Roman"/>
            <w:sz w:val="24"/>
            <w:szCs w:val="24"/>
          </w:rPr>
          <w:t>Figure 5</w:t>
        </w:r>
      </w:fldSimple>
      <w:r w:rsidR="008D50F3">
        <w:rPr>
          <w:rFonts w:ascii="Times New Roman" w:hAnsi="Times New Roman" w:cs="Times New Roman"/>
          <w:sz w:val="24"/>
          <w:szCs w:val="24"/>
        </w:rPr>
        <w:t xml:space="preserve"> shows the panels in which </w:t>
      </w:r>
      <w:r w:rsidR="005648AC">
        <w:rPr>
          <w:rFonts w:ascii="Times New Roman" w:hAnsi="Times New Roman" w:cs="Times New Roman"/>
          <w:sz w:val="24"/>
          <w:szCs w:val="24"/>
        </w:rPr>
        <w:t xml:space="preserve">the priority repairs were performed and the </w:t>
      </w:r>
      <w:r w:rsidR="00007B19">
        <w:rPr>
          <w:rFonts w:ascii="Times New Roman" w:hAnsi="Times New Roman" w:cs="Times New Roman"/>
          <w:sz w:val="24"/>
          <w:szCs w:val="24"/>
        </w:rPr>
        <w:t>FE</w:t>
      </w:r>
      <w:r w:rsidR="005648AC">
        <w:rPr>
          <w:rFonts w:ascii="Times New Roman" w:hAnsi="Times New Roman" w:cs="Times New Roman"/>
          <w:sz w:val="24"/>
          <w:szCs w:val="24"/>
        </w:rPr>
        <w:t xml:space="preserve"> model of those panels. </w:t>
      </w:r>
      <w:r w:rsidR="0026403B">
        <w:rPr>
          <w:rFonts w:ascii="Times New Roman" w:hAnsi="Times New Roman" w:cs="Times New Roman"/>
          <w:sz w:val="24"/>
          <w:szCs w:val="24"/>
        </w:rPr>
        <w:t xml:space="preserve">The different color panels in </w:t>
      </w:r>
      <w:fldSimple w:instr=" REF _Ref280894291 \h  \* MERGEFORMAT ">
        <w:r w:rsidR="00AB74A7" w:rsidRPr="00AB74A7">
          <w:rPr>
            <w:rFonts w:ascii="Times New Roman" w:hAnsi="Times New Roman" w:cs="Times New Roman"/>
            <w:sz w:val="24"/>
            <w:szCs w:val="24"/>
          </w:rPr>
          <w:t>Figure 5</w:t>
        </w:r>
      </w:fldSimple>
      <w:r w:rsidR="005648AC">
        <w:rPr>
          <w:rFonts w:ascii="Times New Roman" w:hAnsi="Times New Roman" w:cs="Times New Roman"/>
          <w:sz w:val="24"/>
          <w:szCs w:val="24"/>
        </w:rPr>
        <w:t xml:space="preserve">(b) represent different thicknesses for </w:t>
      </w:r>
      <w:r w:rsidR="00007B19">
        <w:rPr>
          <w:rFonts w:ascii="Times New Roman" w:hAnsi="Times New Roman" w:cs="Times New Roman"/>
          <w:sz w:val="24"/>
          <w:szCs w:val="24"/>
        </w:rPr>
        <w:t xml:space="preserve">the </w:t>
      </w:r>
      <w:r w:rsidR="005648AC">
        <w:rPr>
          <w:rFonts w:ascii="Times New Roman" w:hAnsi="Times New Roman" w:cs="Times New Roman"/>
          <w:sz w:val="24"/>
          <w:szCs w:val="24"/>
        </w:rPr>
        <w:t>add</w:t>
      </w:r>
      <w:r w:rsidR="005726E1">
        <w:rPr>
          <w:rFonts w:ascii="Times New Roman" w:hAnsi="Times New Roman" w:cs="Times New Roman"/>
          <w:sz w:val="24"/>
          <w:szCs w:val="24"/>
        </w:rPr>
        <w:t>ed plates</w:t>
      </w:r>
      <w:r w:rsidR="0026403B">
        <w:rPr>
          <w:rFonts w:ascii="Times New Roman" w:hAnsi="Times New Roman" w:cs="Times New Roman"/>
          <w:sz w:val="24"/>
          <w:szCs w:val="24"/>
        </w:rPr>
        <w:t xml:space="preserve"> (except for </w:t>
      </w:r>
      <w:r w:rsidR="005726E1">
        <w:rPr>
          <w:rFonts w:ascii="Times New Roman" w:hAnsi="Times New Roman" w:cs="Times New Roman"/>
          <w:sz w:val="24"/>
          <w:szCs w:val="24"/>
        </w:rPr>
        <w:t xml:space="preserve">dark green </w:t>
      </w:r>
      <w:r w:rsidR="0026403B">
        <w:rPr>
          <w:rFonts w:ascii="Times New Roman" w:hAnsi="Times New Roman" w:cs="Times New Roman"/>
          <w:sz w:val="24"/>
          <w:szCs w:val="24"/>
        </w:rPr>
        <w:t xml:space="preserve">which indicates </w:t>
      </w:r>
      <w:r w:rsidR="005726E1">
        <w:rPr>
          <w:rFonts w:ascii="Times New Roman" w:hAnsi="Times New Roman" w:cs="Times New Roman"/>
          <w:sz w:val="24"/>
          <w:szCs w:val="24"/>
        </w:rPr>
        <w:t>deterioration</w:t>
      </w:r>
      <w:r w:rsidR="0026403B">
        <w:rPr>
          <w:rFonts w:ascii="Times New Roman" w:hAnsi="Times New Roman" w:cs="Times New Roman"/>
          <w:sz w:val="24"/>
          <w:szCs w:val="24"/>
        </w:rPr>
        <w:t>)</w:t>
      </w:r>
      <w:r w:rsidR="005726E1">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5648AC" w:rsidTr="00AB74A7">
        <w:tc>
          <w:tcPr>
            <w:tcW w:w="4788" w:type="dxa"/>
            <w:vAlign w:val="center"/>
          </w:tcPr>
          <w:p w:rsidR="00AB74A7" w:rsidRDefault="005648AC" w:rsidP="00AB74A7">
            <w:pPr>
              <w:keepNext/>
              <w:jc w:val="center"/>
            </w:pPr>
            <w:r>
              <w:rPr>
                <w:rFonts w:ascii="Times New Roman" w:hAnsi="Times New Roman" w:cs="Times New Roman"/>
                <w:noProof/>
                <w:sz w:val="24"/>
                <w:szCs w:val="24"/>
              </w:rPr>
              <w:drawing>
                <wp:inline distT="0" distB="0" distL="0" distR="0">
                  <wp:extent cx="2743200" cy="2048256"/>
                  <wp:effectExtent l="0" t="0" r="0" b="9525"/>
                  <wp:docPr id="22" name="Picture 22" descr="P:\Projects\MCED 0901 - Monmouth County\Photos\FE Matching Photos\H&amp;H Emergency Repai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Projects\MCED 0901 - Monmouth County\Photos\FE Matching Photos\H&amp;H Emergency Repairs-2.JPG"/>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20482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648AC" w:rsidRDefault="005648AC" w:rsidP="00AB74A7">
            <w:pPr>
              <w:pStyle w:val="Caption"/>
              <w:rPr>
                <w:szCs w:val="24"/>
              </w:rPr>
            </w:pPr>
          </w:p>
        </w:tc>
        <w:tc>
          <w:tcPr>
            <w:tcW w:w="4788" w:type="dxa"/>
            <w:vAlign w:val="center"/>
          </w:tcPr>
          <w:p w:rsidR="005648AC" w:rsidRDefault="005648AC" w:rsidP="005648AC">
            <w:pPr>
              <w:jc w:val="center"/>
              <w:rPr>
                <w:rFonts w:ascii="Times New Roman" w:hAnsi="Times New Roman" w:cs="Times New Roman"/>
                <w:sz w:val="24"/>
                <w:szCs w:val="24"/>
              </w:rPr>
            </w:pPr>
            <w:commentRangeStart w:id="11"/>
            <w:r>
              <w:rPr>
                <w:noProof/>
              </w:rPr>
              <w:drawing>
                <wp:inline distT="0" distB="0" distL="0" distR="0">
                  <wp:extent cx="2743200" cy="18105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181051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commentRangeEnd w:id="11"/>
            <w:r w:rsidR="00AB3BD0">
              <w:rPr>
                <w:rStyle w:val="CommentReference"/>
              </w:rPr>
              <w:commentReference w:id="11"/>
            </w:r>
          </w:p>
        </w:tc>
      </w:tr>
      <w:tr w:rsidR="005648AC" w:rsidTr="00AB74A7">
        <w:tc>
          <w:tcPr>
            <w:tcW w:w="4788" w:type="dxa"/>
            <w:vAlign w:val="center"/>
          </w:tcPr>
          <w:p w:rsidR="005648AC" w:rsidRDefault="005648AC" w:rsidP="005648AC">
            <w:pPr>
              <w:jc w:val="center"/>
              <w:rPr>
                <w:rFonts w:ascii="Times New Roman" w:hAnsi="Times New Roman" w:cs="Times New Roman"/>
                <w:sz w:val="24"/>
                <w:szCs w:val="24"/>
              </w:rPr>
            </w:pPr>
            <w:r>
              <w:rPr>
                <w:rFonts w:ascii="Times New Roman" w:hAnsi="Times New Roman" w:cs="Times New Roman"/>
                <w:sz w:val="24"/>
                <w:szCs w:val="24"/>
              </w:rPr>
              <w:t>(a)</w:t>
            </w:r>
          </w:p>
        </w:tc>
        <w:tc>
          <w:tcPr>
            <w:tcW w:w="4788" w:type="dxa"/>
            <w:vAlign w:val="center"/>
          </w:tcPr>
          <w:p w:rsidR="005648AC" w:rsidRDefault="005648AC" w:rsidP="005648AC">
            <w:pPr>
              <w:jc w:val="center"/>
              <w:rPr>
                <w:rFonts w:ascii="Times New Roman" w:hAnsi="Times New Roman" w:cs="Times New Roman"/>
                <w:sz w:val="24"/>
                <w:szCs w:val="24"/>
              </w:rPr>
            </w:pPr>
            <w:r>
              <w:rPr>
                <w:rFonts w:ascii="Times New Roman" w:hAnsi="Times New Roman" w:cs="Times New Roman"/>
                <w:sz w:val="24"/>
                <w:szCs w:val="24"/>
              </w:rPr>
              <w:t>(b)</w:t>
            </w:r>
          </w:p>
        </w:tc>
      </w:tr>
      <w:tr w:rsidR="005648AC" w:rsidTr="00AB74A7">
        <w:tc>
          <w:tcPr>
            <w:tcW w:w="9576" w:type="dxa"/>
            <w:gridSpan w:val="2"/>
            <w:vAlign w:val="center"/>
          </w:tcPr>
          <w:p w:rsidR="005648AC" w:rsidRPr="00AB74A7" w:rsidRDefault="00AB74A7" w:rsidP="00C71AD3">
            <w:pPr>
              <w:pStyle w:val="Caption"/>
            </w:pPr>
            <w:bookmarkStart w:id="12" w:name="_Ref280894291"/>
            <w:r w:rsidRPr="00AB74A7">
              <w:t xml:space="preserve">Figure </w:t>
            </w:r>
            <w:r w:rsidR="002560B8">
              <w:fldChar w:fldCharType="begin"/>
            </w:r>
            <w:r w:rsidR="008F61CB">
              <w:instrText xml:space="preserve"> SEQ Figure \* ARABIC </w:instrText>
            </w:r>
            <w:r w:rsidR="002560B8">
              <w:fldChar w:fldCharType="separate"/>
            </w:r>
            <w:r w:rsidR="00484CF8">
              <w:rPr>
                <w:noProof/>
              </w:rPr>
              <w:t>5</w:t>
            </w:r>
            <w:r w:rsidR="002560B8">
              <w:rPr>
                <w:noProof/>
              </w:rPr>
              <w:fldChar w:fldCharType="end"/>
            </w:r>
            <w:bookmarkEnd w:id="12"/>
            <w:r w:rsidRPr="00AB74A7">
              <w:t xml:space="preserve">. </w:t>
            </w:r>
            <w:r w:rsidRPr="00AB74A7">
              <w:rPr>
                <w:noProof/>
              </w:rPr>
              <w:t>(a) Priority Repairs Done in June 2010, (b) F</w:t>
            </w:r>
            <w:r w:rsidR="00C71AD3">
              <w:rPr>
                <w:noProof/>
              </w:rPr>
              <w:t>E</w:t>
            </w:r>
            <w:r w:rsidRPr="00AB74A7">
              <w:rPr>
                <w:noProof/>
              </w:rPr>
              <w:t xml:space="preserve"> Model of these Panels</w:t>
            </w:r>
          </w:p>
        </w:tc>
      </w:tr>
    </w:tbl>
    <w:p w:rsidR="005648AC" w:rsidRDefault="005648AC" w:rsidP="003C5457">
      <w:pPr>
        <w:spacing w:after="120"/>
        <w:ind w:firstLine="432"/>
        <w:jc w:val="both"/>
        <w:rPr>
          <w:rFonts w:ascii="Times New Roman" w:hAnsi="Times New Roman" w:cs="Times New Roman"/>
          <w:sz w:val="24"/>
          <w:szCs w:val="24"/>
        </w:rPr>
      </w:pPr>
    </w:p>
    <w:p w:rsidR="009D22B4" w:rsidRDefault="009D22B4" w:rsidP="003C5457">
      <w:pPr>
        <w:spacing w:after="120"/>
        <w:ind w:firstLine="432"/>
        <w:jc w:val="both"/>
        <w:rPr>
          <w:rFonts w:ascii="Times New Roman" w:hAnsi="Times New Roman" w:cs="Times New Roman"/>
          <w:sz w:val="24"/>
          <w:szCs w:val="24"/>
        </w:rPr>
      </w:pPr>
      <w:r>
        <w:rPr>
          <w:rFonts w:ascii="Times New Roman" w:hAnsi="Times New Roman" w:cs="Times New Roman"/>
          <w:sz w:val="24"/>
          <w:szCs w:val="24"/>
        </w:rPr>
        <w:t xml:space="preserve">Results of the </w:t>
      </w:r>
      <w:r w:rsidR="00C71AD3">
        <w:rPr>
          <w:rFonts w:ascii="Times New Roman" w:hAnsi="Times New Roman" w:cs="Times New Roman"/>
          <w:sz w:val="24"/>
          <w:szCs w:val="24"/>
        </w:rPr>
        <w:t>FE</w:t>
      </w:r>
      <w:r>
        <w:rPr>
          <w:rFonts w:ascii="Times New Roman" w:hAnsi="Times New Roman" w:cs="Times New Roman"/>
          <w:sz w:val="24"/>
          <w:szCs w:val="24"/>
        </w:rPr>
        <w:t xml:space="preserve"> model with the priority repairs applied show </w:t>
      </w:r>
      <w:r w:rsidR="00B7569A">
        <w:rPr>
          <w:rFonts w:ascii="Times New Roman" w:hAnsi="Times New Roman" w:cs="Times New Roman"/>
          <w:sz w:val="24"/>
          <w:szCs w:val="24"/>
        </w:rPr>
        <w:t xml:space="preserve">an </w:t>
      </w:r>
      <w:r>
        <w:rPr>
          <w:rFonts w:ascii="Times New Roman" w:hAnsi="Times New Roman" w:cs="Times New Roman"/>
          <w:sz w:val="24"/>
          <w:szCs w:val="24"/>
        </w:rPr>
        <w:t xml:space="preserve">improvement </w:t>
      </w:r>
      <w:r w:rsidR="00B7569A">
        <w:rPr>
          <w:rFonts w:ascii="Times New Roman" w:hAnsi="Times New Roman" w:cs="Times New Roman"/>
          <w:sz w:val="24"/>
          <w:szCs w:val="24"/>
        </w:rPr>
        <w:t xml:space="preserve">(reduction) </w:t>
      </w:r>
      <w:r>
        <w:rPr>
          <w:rFonts w:ascii="Times New Roman" w:hAnsi="Times New Roman" w:cs="Times New Roman"/>
          <w:sz w:val="24"/>
          <w:szCs w:val="24"/>
        </w:rPr>
        <w:t xml:space="preserve">in the </w:t>
      </w:r>
      <w:r w:rsidR="00B7569A">
        <w:rPr>
          <w:rFonts w:ascii="Times New Roman" w:hAnsi="Times New Roman" w:cs="Times New Roman"/>
          <w:sz w:val="24"/>
          <w:szCs w:val="24"/>
        </w:rPr>
        <w:t xml:space="preserve">nominal </w:t>
      </w:r>
      <w:r>
        <w:rPr>
          <w:rFonts w:ascii="Times New Roman" w:hAnsi="Times New Roman" w:cs="Times New Roman"/>
          <w:sz w:val="24"/>
          <w:szCs w:val="24"/>
        </w:rPr>
        <w:t xml:space="preserve">stress </w:t>
      </w:r>
      <w:r w:rsidR="00B7569A">
        <w:rPr>
          <w:rFonts w:ascii="Times New Roman" w:hAnsi="Times New Roman" w:cs="Times New Roman"/>
          <w:sz w:val="24"/>
          <w:szCs w:val="24"/>
        </w:rPr>
        <w:t>levels</w:t>
      </w:r>
      <w:r>
        <w:rPr>
          <w:rFonts w:ascii="Times New Roman" w:hAnsi="Times New Roman" w:cs="Times New Roman"/>
          <w:sz w:val="24"/>
          <w:szCs w:val="24"/>
        </w:rPr>
        <w:t xml:space="preserve">. However, </w:t>
      </w:r>
      <w:r w:rsidR="00802CC7" w:rsidRPr="00802CC7">
        <w:rPr>
          <w:rFonts w:ascii="Times New Roman" w:hAnsi="Times New Roman" w:cs="Times New Roman"/>
          <w:sz w:val="24"/>
          <w:szCs w:val="24"/>
        </w:rPr>
        <w:t>the overall rigidity of the reinforced section</w:t>
      </w:r>
      <w:ins w:id="13" w:author="flm72" w:date="2011-03-23T15:06:00Z">
        <w:r w:rsidR="00AB3BD0">
          <w:rPr>
            <w:rFonts w:ascii="Times New Roman" w:hAnsi="Times New Roman" w:cs="Times New Roman"/>
            <w:sz w:val="24"/>
            <w:szCs w:val="24"/>
          </w:rPr>
          <w:t xml:space="preserve"> </w:t>
        </w:r>
        <w:proofErr w:type="gramStart"/>
        <w:r w:rsidR="00AB3BD0">
          <w:rPr>
            <w:rFonts w:ascii="Times New Roman" w:hAnsi="Times New Roman" w:cs="Times New Roman"/>
            <w:sz w:val="24"/>
            <w:szCs w:val="24"/>
          </w:rPr>
          <w:t>increased</w:t>
        </w:r>
      </w:ins>
      <w:r w:rsidR="00802CC7">
        <w:rPr>
          <w:rFonts w:ascii="Times New Roman" w:hAnsi="Times New Roman" w:cs="Times New Roman"/>
          <w:sz w:val="24"/>
          <w:szCs w:val="24"/>
        </w:rPr>
        <w:t>,</w:t>
      </w:r>
      <w:r w:rsidR="00802CC7" w:rsidRPr="00802CC7">
        <w:rPr>
          <w:rFonts w:ascii="Times New Roman" w:hAnsi="Times New Roman" w:cs="Times New Roman"/>
          <w:sz w:val="24"/>
          <w:szCs w:val="24"/>
        </w:rPr>
        <w:t xml:space="preserve"> </w:t>
      </w:r>
      <w:r w:rsidR="00802CC7">
        <w:rPr>
          <w:rFonts w:ascii="Times New Roman" w:hAnsi="Times New Roman" w:cs="Times New Roman"/>
          <w:sz w:val="24"/>
          <w:szCs w:val="24"/>
        </w:rPr>
        <w:t>which</w:t>
      </w:r>
      <w:r w:rsidR="00802CC7" w:rsidRPr="00802CC7">
        <w:rPr>
          <w:rFonts w:ascii="Times New Roman" w:hAnsi="Times New Roman" w:cs="Times New Roman"/>
          <w:sz w:val="24"/>
          <w:szCs w:val="24"/>
        </w:rPr>
        <w:t xml:space="preserve"> caus</w:t>
      </w:r>
      <w:r w:rsidR="00802CC7">
        <w:rPr>
          <w:rFonts w:ascii="Times New Roman" w:hAnsi="Times New Roman" w:cs="Times New Roman"/>
          <w:sz w:val="24"/>
          <w:szCs w:val="24"/>
        </w:rPr>
        <w:t>es</w:t>
      </w:r>
      <w:r w:rsidR="00802CC7" w:rsidRPr="00802CC7">
        <w:rPr>
          <w:rFonts w:ascii="Times New Roman" w:hAnsi="Times New Roman" w:cs="Times New Roman"/>
          <w:sz w:val="24"/>
          <w:szCs w:val="24"/>
        </w:rPr>
        <w:t xml:space="preserve"> a distortion of the un-reinforced section</w:t>
      </w:r>
      <w:del w:id="14" w:author="flm72" w:date="2011-03-23T15:06:00Z">
        <w:r w:rsidR="00802CC7" w:rsidDel="00AB3BD0">
          <w:rPr>
            <w:rFonts w:ascii="Times New Roman" w:hAnsi="Times New Roman" w:cs="Times New Roman"/>
            <w:sz w:val="24"/>
            <w:szCs w:val="24"/>
          </w:rPr>
          <w:delText>,</w:delText>
        </w:r>
      </w:del>
      <w:proofErr w:type="gramEnd"/>
      <w:r w:rsidR="00802CC7">
        <w:rPr>
          <w:rFonts w:ascii="Times New Roman" w:hAnsi="Times New Roman" w:cs="Times New Roman"/>
          <w:sz w:val="24"/>
          <w:szCs w:val="24"/>
        </w:rPr>
        <w:t xml:space="preserve"> </w:t>
      </w:r>
      <w:ins w:id="15" w:author="flm72" w:date="2011-03-23T15:06:00Z">
        <w:r w:rsidR="00AB3BD0">
          <w:rPr>
            <w:rFonts w:ascii="Times New Roman" w:hAnsi="Times New Roman" w:cs="Times New Roman"/>
            <w:sz w:val="24"/>
            <w:szCs w:val="24"/>
          </w:rPr>
          <w:t xml:space="preserve">and </w:t>
        </w:r>
      </w:ins>
      <w:r w:rsidR="00802CC7">
        <w:rPr>
          <w:rFonts w:ascii="Times New Roman" w:hAnsi="Times New Roman" w:cs="Times New Roman"/>
          <w:sz w:val="24"/>
          <w:szCs w:val="24"/>
        </w:rPr>
        <w:t>imposes</w:t>
      </w:r>
      <w:r w:rsidR="00B7569A">
        <w:rPr>
          <w:rFonts w:ascii="Times New Roman" w:hAnsi="Times New Roman" w:cs="Times New Roman"/>
          <w:sz w:val="24"/>
          <w:szCs w:val="24"/>
        </w:rPr>
        <w:t xml:space="preserve"> </w:t>
      </w:r>
      <w:ins w:id="16" w:author="flm72" w:date="2011-03-23T15:06:00Z">
        <w:r w:rsidR="00AB3BD0">
          <w:rPr>
            <w:rFonts w:ascii="Times New Roman" w:hAnsi="Times New Roman" w:cs="Times New Roman"/>
            <w:sz w:val="24"/>
            <w:szCs w:val="24"/>
          </w:rPr>
          <w:t xml:space="preserve">a </w:t>
        </w:r>
      </w:ins>
      <w:r w:rsidR="00D9046D">
        <w:rPr>
          <w:rFonts w:ascii="Times New Roman" w:hAnsi="Times New Roman" w:cs="Times New Roman"/>
          <w:sz w:val="24"/>
          <w:szCs w:val="24"/>
        </w:rPr>
        <w:t>stress increas</w:t>
      </w:r>
      <w:r w:rsidR="00802CC7">
        <w:rPr>
          <w:rFonts w:ascii="Times New Roman" w:hAnsi="Times New Roman" w:cs="Times New Roman"/>
          <w:sz w:val="24"/>
          <w:szCs w:val="24"/>
        </w:rPr>
        <w:t>e</w:t>
      </w:r>
      <w:r>
        <w:rPr>
          <w:rFonts w:ascii="Times New Roman" w:hAnsi="Times New Roman" w:cs="Times New Roman"/>
          <w:sz w:val="24"/>
          <w:szCs w:val="24"/>
        </w:rPr>
        <w:t xml:space="preserve"> on </w:t>
      </w:r>
      <w:r w:rsidR="00B7569A">
        <w:rPr>
          <w:rFonts w:ascii="Times New Roman" w:hAnsi="Times New Roman" w:cs="Times New Roman"/>
          <w:sz w:val="24"/>
          <w:szCs w:val="24"/>
        </w:rPr>
        <w:t xml:space="preserve">the </w:t>
      </w:r>
      <w:r>
        <w:rPr>
          <w:rFonts w:ascii="Times New Roman" w:hAnsi="Times New Roman" w:cs="Times New Roman"/>
          <w:sz w:val="24"/>
          <w:szCs w:val="24"/>
        </w:rPr>
        <w:t>p</w:t>
      </w:r>
      <w:r w:rsidR="00D9046D">
        <w:rPr>
          <w:rFonts w:ascii="Times New Roman" w:hAnsi="Times New Roman" w:cs="Times New Roman"/>
          <w:sz w:val="24"/>
          <w:szCs w:val="24"/>
        </w:rPr>
        <w:t>ortion</w:t>
      </w:r>
      <w:r w:rsidR="00802CC7">
        <w:rPr>
          <w:rFonts w:ascii="Times New Roman" w:hAnsi="Times New Roman" w:cs="Times New Roman"/>
          <w:sz w:val="24"/>
          <w:szCs w:val="24"/>
        </w:rPr>
        <w:t>s</w:t>
      </w:r>
      <w:r>
        <w:rPr>
          <w:rFonts w:ascii="Times New Roman" w:hAnsi="Times New Roman" w:cs="Times New Roman"/>
          <w:sz w:val="24"/>
          <w:szCs w:val="24"/>
        </w:rPr>
        <w:t xml:space="preserve"> of the panels </w:t>
      </w:r>
      <w:r w:rsidR="00B7569A">
        <w:rPr>
          <w:rFonts w:ascii="Times New Roman" w:hAnsi="Times New Roman" w:cs="Times New Roman"/>
          <w:sz w:val="24"/>
          <w:szCs w:val="24"/>
        </w:rPr>
        <w:t xml:space="preserve">that </w:t>
      </w:r>
      <w:r w:rsidR="00802CC7">
        <w:rPr>
          <w:rFonts w:ascii="Times New Roman" w:hAnsi="Times New Roman" w:cs="Times New Roman"/>
          <w:sz w:val="24"/>
          <w:szCs w:val="24"/>
        </w:rPr>
        <w:t>are</w:t>
      </w:r>
      <w:r w:rsidR="00B7569A">
        <w:rPr>
          <w:rFonts w:ascii="Times New Roman" w:hAnsi="Times New Roman" w:cs="Times New Roman"/>
          <w:sz w:val="24"/>
          <w:szCs w:val="24"/>
        </w:rPr>
        <w:t xml:space="preserve"> not reinforced</w:t>
      </w:r>
      <w:r>
        <w:rPr>
          <w:rFonts w:ascii="Times New Roman" w:hAnsi="Times New Roman" w:cs="Times New Roman"/>
          <w:sz w:val="24"/>
          <w:szCs w:val="24"/>
        </w:rPr>
        <w:t xml:space="preserve">. This could </w:t>
      </w:r>
      <w:ins w:id="17" w:author="flm72" w:date="2011-03-23T15:59:00Z">
        <w:r w:rsidR="00403BBB">
          <w:rPr>
            <w:rFonts w:ascii="Times New Roman" w:hAnsi="Times New Roman" w:cs="Times New Roman"/>
            <w:sz w:val="24"/>
            <w:szCs w:val="24"/>
          </w:rPr>
          <w:t>be</w:t>
        </w:r>
      </w:ins>
      <w:del w:id="18" w:author="flm72" w:date="2011-03-23T15:59:00Z">
        <w:r w:rsidDel="00403BBB">
          <w:rPr>
            <w:rFonts w:ascii="Times New Roman" w:hAnsi="Times New Roman" w:cs="Times New Roman"/>
            <w:sz w:val="24"/>
            <w:szCs w:val="24"/>
          </w:rPr>
          <w:delText>have been</w:delText>
        </w:r>
      </w:del>
      <w:r>
        <w:rPr>
          <w:rFonts w:ascii="Times New Roman" w:hAnsi="Times New Roman" w:cs="Times New Roman"/>
          <w:sz w:val="24"/>
          <w:szCs w:val="24"/>
        </w:rPr>
        <w:t xml:space="preserve"> avoided </w:t>
      </w:r>
      <w:r w:rsidR="00802CC7">
        <w:rPr>
          <w:rFonts w:ascii="Times New Roman" w:hAnsi="Times New Roman" w:cs="Times New Roman"/>
          <w:sz w:val="24"/>
          <w:szCs w:val="24"/>
        </w:rPr>
        <w:t xml:space="preserve">by </w:t>
      </w:r>
      <w:r>
        <w:rPr>
          <w:rFonts w:ascii="Times New Roman" w:hAnsi="Times New Roman" w:cs="Times New Roman"/>
          <w:sz w:val="24"/>
          <w:szCs w:val="24"/>
        </w:rPr>
        <w:t>covering the entire panel, or covering the entire width of a panel with sandwich p</w:t>
      </w:r>
      <w:r w:rsidR="00785BA2">
        <w:rPr>
          <w:rFonts w:ascii="Times New Roman" w:hAnsi="Times New Roman" w:cs="Times New Roman"/>
          <w:sz w:val="24"/>
          <w:szCs w:val="24"/>
        </w:rPr>
        <w:t>lates</w:t>
      </w:r>
      <w:r>
        <w:rPr>
          <w:rFonts w:ascii="Times New Roman" w:hAnsi="Times New Roman" w:cs="Times New Roman"/>
          <w:sz w:val="24"/>
          <w:szCs w:val="24"/>
        </w:rPr>
        <w:t xml:space="preserve">. </w:t>
      </w:r>
      <w:fldSimple w:instr=" REF _Ref280894425 \h  \* MERGEFORMAT ">
        <w:r w:rsidR="00AB74A7" w:rsidRPr="00AB74A7">
          <w:rPr>
            <w:rFonts w:ascii="Times New Roman" w:hAnsi="Times New Roman" w:cs="Times New Roman"/>
            <w:sz w:val="24"/>
            <w:szCs w:val="24"/>
          </w:rPr>
          <w:t>Figure 6</w:t>
        </w:r>
      </w:fldSimple>
      <w:r>
        <w:rPr>
          <w:rFonts w:ascii="Times New Roman" w:hAnsi="Times New Roman" w:cs="Times New Roman"/>
          <w:sz w:val="24"/>
          <w:szCs w:val="24"/>
        </w:rPr>
        <w:t xml:space="preserve"> compares </w:t>
      </w:r>
      <w:r w:rsidR="00785BA2">
        <w:rPr>
          <w:rFonts w:ascii="Times New Roman" w:hAnsi="Times New Roman" w:cs="Times New Roman"/>
          <w:sz w:val="24"/>
          <w:szCs w:val="24"/>
        </w:rPr>
        <w:t xml:space="preserve">the </w:t>
      </w:r>
      <w:r>
        <w:rPr>
          <w:rFonts w:ascii="Times New Roman" w:hAnsi="Times New Roman" w:cs="Times New Roman"/>
          <w:sz w:val="24"/>
          <w:szCs w:val="24"/>
        </w:rPr>
        <w:t xml:space="preserve">results of the </w:t>
      </w:r>
      <w:r w:rsidR="00785BA2">
        <w:rPr>
          <w:rFonts w:ascii="Times New Roman" w:hAnsi="Times New Roman" w:cs="Times New Roman"/>
          <w:sz w:val="24"/>
          <w:szCs w:val="24"/>
        </w:rPr>
        <w:t>FE</w:t>
      </w:r>
      <w:r>
        <w:rPr>
          <w:rFonts w:ascii="Times New Roman" w:hAnsi="Times New Roman" w:cs="Times New Roman"/>
          <w:sz w:val="24"/>
          <w:szCs w:val="24"/>
        </w:rPr>
        <w:t xml:space="preserve"> model for the panels on </w:t>
      </w:r>
      <w:r w:rsidR="00785BA2">
        <w:rPr>
          <w:rFonts w:ascii="Times New Roman" w:hAnsi="Times New Roman" w:cs="Times New Roman"/>
          <w:sz w:val="24"/>
          <w:szCs w:val="24"/>
        </w:rPr>
        <w:t xml:space="preserve">the </w:t>
      </w:r>
      <w:r>
        <w:rPr>
          <w:rFonts w:ascii="Times New Roman" w:hAnsi="Times New Roman" w:cs="Times New Roman"/>
          <w:sz w:val="24"/>
          <w:szCs w:val="24"/>
        </w:rPr>
        <w:t>Northwest girder for the deteriorated model and the one with priority repairs.</w:t>
      </w:r>
    </w:p>
    <w:p w:rsidR="00AB74A7" w:rsidRDefault="00AB74A7" w:rsidP="00AB74A7">
      <w:pPr>
        <w:spacing w:after="120"/>
        <w:ind w:firstLine="432"/>
        <w:jc w:val="both"/>
        <w:rPr>
          <w:rFonts w:ascii="Times New Roman" w:hAnsi="Times New Roman" w:cs="Times New Roman"/>
          <w:sz w:val="24"/>
          <w:szCs w:val="24"/>
        </w:rPr>
      </w:pPr>
      <w:r w:rsidRPr="002D59C2">
        <w:rPr>
          <w:rFonts w:ascii="Times New Roman" w:hAnsi="Times New Roman" w:cs="Times New Roman"/>
          <w:sz w:val="24"/>
          <w:szCs w:val="24"/>
        </w:rPr>
        <w:t xml:space="preserve">In addition </w:t>
      </w:r>
      <w:r>
        <w:rPr>
          <w:rFonts w:ascii="Times New Roman" w:hAnsi="Times New Roman" w:cs="Times New Roman"/>
          <w:sz w:val="24"/>
          <w:szCs w:val="24"/>
        </w:rPr>
        <w:t>to the bascule girder</w:t>
      </w:r>
      <w:r w:rsidR="00785BA2">
        <w:rPr>
          <w:rFonts w:ascii="Times New Roman" w:hAnsi="Times New Roman" w:cs="Times New Roman"/>
          <w:sz w:val="24"/>
          <w:szCs w:val="24"/>
        </w:rPr>
        <w:t>s</w:t>
      </w:r>
      <w:r>
        <w:rPr>
          <w:rFonts w:ascii="Times New Roman" w:hAnsi="Times New Roman" w:cs="Times New Roman"/>
          <w:sz w:val="24"/>
          <w:szCs w:val="24"/>
        </w:rPr>
        <w:t xml:space="preserve">, the flexural and shear stress levels in </w:t>
      </w:r>
      <w:r w:rsidR="00785BA2">
        <w:rPr>
          <w:rFonts w:ascii="Times New Roman" w:hAnsi="Times New Roman" w:cs="Times New Roman"/>
          <w:sz w:val="24"/>
          <w:szCs w:val="24"/>
        </w:rPr>
        <w:t xml:space="preserve">the </w:t>
      </w:r>
      <w:r>
        <w:rPr>
          <w:rFonts w:ascii="Times New Roman" w:hAnsi="Times New Roman" w:cs="Times New Roman"/>
          <w:sz w:val="24"/>
          <w:szCs w:val="24"/>
        </w:rPr>
        <w:t xml:space="preserve">floor beams are considerable under different loading cases. The floor beams were supposed to be replaced in </w:t>
      </w:r>
      <w:r w:rsidR="00B7569A">
        <w:rPr>
          <w:rFonts w:ascii="Times New Roman" w:hAnsi="Times New Roman" w:cs="Times New Roman"/>
          <w:sz w:val="24"/>
          <w:szCs w:val="24"/>
        </w:rPr>
        <w:t xml:space="preserve">the </w:t>
      </w:r>
      <w:proofErr w:type="gramStart"/>
      <w:r w:rsidR="00785BA2">
        <w:rPr>
          <w:rFonts w:ascii="Times New Roman" w:hAnsi="Times New Roman" w:cs="Times New Roman"/>
          <w:sz w:val="24"/>
          <w:szCs w:val="24"/>
        </w:rPr>
        <w:t>F</w:t>
      </w:r>
      <w:r>
        <w:rPr>
          <w:rFonts w:ascii="Times New Roman" w:hAnsi="Times New Roman" w:cs="Times New Roman"/>
          <w:sz w:val="24"/>
          <w:szCs w:val="24"/>
        </w:rPr>
        <w:t>all</w:t>
      </w:r>
      <w:proofErr w:type="gramEnd"/>
      <w:r>
        <w:rPr>
          <w:rFonts w:ascii="Times New Roman" w:hAnsi="Times New Roman" w:cs="Times New Roman"/>
          <w:sz w:val="24"/>
          <w:szCs w:val="24"/>
        </w:rPr>
        <w:t xml:space="preserve"> </w:t>
      </w:r>
      <w:r w:rsidR="00B7569A">
        <w:rPr>
          <w:rFonts w:ascii="Times New Roman" w:hAnsi="Times New Roman" w:cs="Times New Roman"/>
          <w:sz w:val="24"/>
          <w:szCs w:val="24"/>
        </w:rPr>
        <w:t xml:space="preserve">of </w:t>
      </w:r>
      <w:r>
        <w:rPr>
          <w:rFonts w:ascii="Times New Roman" w:hAnsi="Times New Roman" w:cs="Times New Roman"/>
          <w:sz w:val="24"/>
          <w:szCs w:val="24"/>
        </w:rPr>
        <w:t xml:space="preserve">2010 but the repair activities have been postponed </w:t>
      </w:r>
      <w:r w:rsidR="00D9046D">
        <w:rPr>
          <w:rFonts w:ascii="Times New Roman" w:hAnsi="Times New Roman" w:cs="Times New Roman"/>
          <w:sz w:val="24"/>
          <w:szCs w:val="24"/>
        </w:rPr>
        <w:t xml:space="preserve">for at least one year, which </w:t>
      </w:r>
      <w:r>
        <w:rPr>
          <w:rFonts w:ascii="Times New Roman" w:hAnsi="Times New Roman" w:cs="Times New Roman"/>
          <w:sz w:val="24"/>
          <w:szCs w:val="24"/>
        </w:rPr>
        <w:t>raises concern</w:t>
      </w:r>
      <w:r w:rsidR="00D9046D">
        <w:rPr>
          <w:rFonts w:ascii="Times New Roman" w:hAnsi="Times New Roman" w:cs="Times New Roman"/>
          <w:sz w:val="24"/>
          <w:szCs w:val="24"/>
        </w:rPr>
        <w:t>s</w:t>
      </w:r>
      <w:r>
        <w:rPr>
          <w:rFonts w:ascii="Times New Roman" w:hAnsi="Times New Roman" w:cs="Times New Roman"/>
          <w:sz w:val="24"/>
          <w:szCs w:val="24"/>
        </w:rPr>
        <w:t xml:space="preserve"> about the condition </w:t>
      </w:r>
      <w:r w:rsidR="00D9046D">
        <w:rPr>
          <w:rFonts w:ascii="Times New Roman" w:hAnsi="Times New Roman" w:cs="Times New Roman"/>
          <w:sz w:val="24"/>
          <w:szCs w:val="24"/>
        </w:rPr>
        <w:t xml:space="preserve">and </w:t>
      </w:r>
      <w:r w:rsidR="00B7569A">
        <w:rPr>
          <w:rFonts w:ascii="Times New Roman" w:hAnsi="Times New Roman" w:cs="Times New Roman"/>
          <w:sz w:val="24"/>
          <w:szCs w:val="24"/>
        </w:rPr>
        <w:t xml:space="preserve">on-going reliable </w:t>
      </w:r>
      <w:r w:rsidR="00D9046D">
        <w:rPr>
          <w:rFonts w:ascii="Times New Roman" w:hAnsi="Times New Roman" w:cs="Times New Roman"/>
          <w:sz w:val="24"/>
          <w:szCs w:val="24"/>
        </w:rPr>
        <w:t xml:space="preserve">performance </w:t>
      </w:r>
      <w:r>
        <w:rPr>
          <w:rFonts w:ascii="Times New Roman" w:hAnsi="Times New Roman" w:cs="Times New Roman"/>
          <w:sz w:val="24"/>
          <w:szCs w:val="24"/>
        </w:rPr>
        <w:t xml:space="preserve">of these </w:t>
      </w:r>
      <w:r w:rsidR="00B7569A">
        <w:rPr>
          <w:rFonts w:ascii="Times New Roman" w:hAnsi="Times New Roman" w:cs="Times New Roman"/>
          <w:sz w:val="24"/>
          <w:szCs w:val="24"/>
        </w:rPr>
        <w:t>elements</w:t>
      </w:r>
      <w:r>
        <w:rPr>
          <w:rFonts w:ascii="Times New Roman" w:hAnsi="Times New Roman" w:cs="Times New Roman"/>
          <w:sz w:val="24"/>
          <w:szCs w:val="24"/>
        </w:rPr>
        <w:t>.</w:t>
      </w:r>
    </w:p>
    <w:p w:rsidR="00AB74A7" w:rsidRDefault="00AB74A7" w:rsidP="003C5457">
      <w:pPr>
        <w:spacing w:after="120"/>
        <w:ind w:firstLine="432"/>
        <w:jc w:val="both"/>
        <w:rPr>
          <w:rFonts w:ascii="Times New Roman" w:hAnsi="Times New Roman" w:cs="Times New Roman"/>
          <w:sz w:val="24"/>
          <w:szCs w:val="24"/>
        </w:rPr>
      </w:pPr>
    </w:p>
    <w:p w:rsidR="00AB74A7" w:rsidRDefault="00AB74A7" w:rsidP="003C5457">
      <w:pPr>
        <w:spacing w:after="120"/>
        <w:ind w:firstLine="432"/>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7D4B26" w:rsidTr="0099674D">
        <w:tc>
          <w:tcPr>
            <w:tcW w:w="4788" w:type="dxa"/>
            <w:vAlign w:val="center"/>
          </w:tcPr>
          <w:p w:rsidR="007D4B26" w:rsidRDefault="00371345" w:rsidP="007D4B26">
            <w:pPr>
              <w:jc w:val="center"/>
              <w:rPr>
                <w:rFonts w:ascii="Times New Roman" w:hAnsi="Times New Roman" w:cs="Times New Roman"/>
                <w:sz w:val="24"/>
                <w:szCs w:val="24"/>
              </w:rPr>
            </w:pPr>
            <w:r>
              <w:rPr>
                <w:noProof/>
              </w:rPr>
              <w:lastRenderedPageBreak/>
              <w:drawing>
                <wp:inline distT="0" distB="0" distL="0" distR="0">
                  <wp:extent cx="2743200" cy="13258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1325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4788" w:type="dxa"/>
            <w:vAlign w:val="center"/>
          </w:tcPr>
          <w:p w:rsidR="007D4B26" w:rsidRDefault="00371345" w:rsidP="007D4B26">
            <w:pPr>
              <w:jc w:val="center"/>
              <w:rPr>
                <w:rFonts w:ascii="Times New Roman" w:hAnsi="Times New Roman" w:cs="Times New Roman"/>
                <w:sz w:val="24"/>
                <w:szCs w:val="24"/>
              </w:rPr>
            </w:pPr>
            <w:r>
              <w:rPr>
                <w:noProof/>
              </w:rPr>
              <w:drawing>
                <wp:inline distT="0" distB="0" distL="0" distR="0">
                  <wp:extent cx="2743200" cy="1252728"/>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12527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7D4B26" w:rsidTr="0099674D">
        <w:tc>
          <w:tcPr>
            <w:tcW w:w="4788" w:type="dxa"/>
            <w:vAlign w:val="center"/>
          </w:tcPr>
          <w:p w:rsidR="007D4B26" w:rsidRDefault="00371345" w:rsidP="007D4B26">
            <w:pPr>
              <w:jc w:val="center"/>
              <w:rPr>
                <w:rFonts w:ascii="Times New Roman" w:hAnsi="Times New Roman" w:cs="Times New Roman"/>
                <w:sz w:val="24"/>
                <w:szCs w:val="24"/>
              </w:rPr>
            </w:pPr>
            <w:r>
              <w:rPr>
                <w:rFonts w:ascii="Times New Roman" w:hAnsi="Times New Roman" w:cs="Times New Roman"/>
                <w:sz w:val="24"/>
                <w:szCs w:val="24"/>
              </w:rPr>
              <w:t>(a)</w:t>
            </w:r>
          </w:p>
        </w:tc>
        <w:tc>
          <w:tcPr>
            <w:tcW w:w="4788" w:type="dxa"/>
            <w:vAlign w:val="center"/>
          </w:tcPr>
          <w:p w:rsidR="007D4B26" w:rsidRDefault="00371345" w:rsidP="007D4B26">
            <w:pPr>
              <w:jc w:val="center"/>
              <w:rPr>
                <w:rFonts w:ascii="Times New Roman" w:hAnsi="Times New Roman" w:cs="Times New Roman"/>
                <w:sz w:val="24"/>
                <w:szCs w:val="24"/>
              </w:rPr>
            </w:pPr>
            <w:r>
              <w:rPr>
                <w:rFonts w:ascii="Times New Roman" w:hAnsi="Times New Roman" w:cs="Times New Roman"/>
                <w:sz w:val="24"/>
                <w:szCs w:val="24"/>
              </w:rPr>
              <w:t>(b)</w:t>
            </w:r>
          </w:p>
        </w:tc>
      </w:tr>
      <w:tr w:rsidR="007D4B26" w:rsidTr="0099674D">
        <w:tc>
          <w:tcPr>
            <w:tcW w:w="4788" w:type="dxa"/>
            <w:vAlign w:val="center"/>
          </w:tcPr>
          <w:p w:rsidR="007D4B26" w:rsidRDefault="00371345" w:rsidP="007D4B26">
            <w:pPr>
              <w:jc w:val="center"/>
              <w:rPr>
                <w:rFonts w:ascii="Times New Roman" w:hAnsi="Times New Roman" w:cs="Times New Roman"/>
                <w:sz w:val="24"/>
                <w:szCs w:val="24"/>
              </w:rPr>
            </w:pPr>
            <w:r>
              <w:rPr>
                <w:noProof/>
              </w:rPr>
              <w:drawing>
                <wp:inline distT="0" distB="0" distL="0" distR="0">
                  <wp:extent cx="2743200" cy="13258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1325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4788" w:type="dxa"/>
            <w:vAlign w:val="center"/>
          </w:tcPr>
          <w:p w:rsidR="007D4B26" w:rsidRDefault="00371345" w:rsidP="007D4B26">
            <w:pPr>
              <w:jc w:val="center"/>
              <w:rPr>
                <w:rFonts w:ascii="Times New Roman" w:hAnsi="Times New Roman" w:cs="Times New Roman"/>
                <w:sz w:val="24"/>
                <w:szCs w:val="24"/>
              </w:rPr>
            </w:pPr>
            <w:r>
              <w:rPr>
                <w:noProof/>
              </w:rPr>
              <w:drawing>
                <wp:inline distT="0" distB="0" distL="0" distR="0">
                  <wp:extent cx="2743200" cy="12984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12984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7D4B26" w:rsidTr="0099674D">
        <w:tc>
          <w:tcPr>
            <w:tcW w:w="4788" w:type="dxa"/>
            <w:vAlign w:val="center"/>
          </w:tcPr>
          <w:p w:rsidR="007D4B26" w:rsidRDefault="00371345" w:rsidP="007D4B26">
            <w:pPr>
              <w:jc w:val="center"/>
              <w:rPr>
                <w:rFonts w:ascii="Times New Roman" w:hAnsi="Times New Roman" w:cs="Times New Roman"/>
                <w:sz w:val="24"/>
                <w:szCs w:val="24"/>
              </w:rPr>
            </w:pPr>
            <w:r>
              <w:rPr>
                <w:rFonts w:ascii="Times New Roman" w:hAnsi="Times New Roman" w:cs="Times New Roman"/>
                <w:sz w:val="24"/>
                <w:szCs w:val="24"/>
              </w:rPr>
              <w:t>(c)</w:t>
            </w:r>
          </w:p>
        </w:tc>
        <w:tc>
          <w:tcPr>
            <w:tcW w:w="4788" w:type="dxa"/>
            <w:vAlign w:val="center"/>
          </w:tcPr>
          <w:p w:rsidR="007D4B26" w:rsidRDefault="00371345" w:rsidP="007D4B26">
            <w:pPr>
              <w:jc w:val="center"/>
              <w:rPr>
                <w:rFonts w:ascii="Times New Roman" w:hAnsi="Times New Roman" w:cs="Times New Roman"/>
                <w:sz w:val="24"/>
                <w:szCs w:val="24"/>
              </w:rPr>
            </w:pPr>
            <w:r>
              <w:rPr>
                <w:rFonts w:ascii="Times New Roman" w:hAnsi="Times New Roman" w:cs="Times New Roman"/>
                <w:sz w:val="24"/>
                <w:szCs w:val="24"/>
              </w:rPr>
              <w:t>(d)</w:t>
            </w:r>
          </w:p>
        </w:tc>
      </w:tr>
      <w:tr w:rsidR="00371345" w:rsidTr="0099674D">
        <w:trPr>
          <w:trHeight w:val="71"/>
        </w:trPr>
        <w:tc>
          <w:tcPr>
            <w:tcW w:w="9576" w:type="dxa"/>
            <w:gridSpan w:val="2"/>
            <w:vAlign w:val="center"/>
          </w:tcPr>
          <w:p w:rsidR="00371345" w:rsidRDefault="002560B8" w:rsidP="007D4B26">
            <w:pPr>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Group 85" o:spid="_x0000_s1026" style="width:472.45pt;height:20.4pt;mso-position-horizontal-relative:char;mso-position-vertical-relative:line" coordorigin="-43,303" coordsize="60021,2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7" type="#_x0000_t75" style="position:absolute;top:780;width:59977;height:17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cvfrDAAAA2wAAAA8AAABkcnMvZG93bnJldi54bWxEj09rAjEUxO+C3yE8oTfNtoVFVqNIobRQ&#10;PGhb9PjYPDfBzcuySfePn94UCj0OM/MbZr0dXC06aoP1rOBxkYEgLr22XCn4+nydL0GEiKyx9kwK&#10;Rgqw3Uwnayy07/lA3TFWIkE4FKjAxNgUUobSkMOw8A1x8i6+dRiTbCupW+wT3NXyKcty6dByWjDY&#10;0Iuh8nr8cQoa589Xe0M66T1/W0Nvz+PHSamH2bBbgYg0xP/wX/tdK1jm8Psl/QC5u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y9+sMAAADbAAAADwAAAAAAAAAAAAAAAACf&#10;AgAAZHJzL2Rvd25yZXYueG1sUEsFBgAAAAAEAAQA9wAAAI8DAAAAAA==&#10;">
                    <v:imagedata r:id="rId21" o:title="" croptop="60303f" cropbottom="4236f" cropleft="1262f" cropright="491f"/>
                    <v:path arrowok="t"/>
                  </v:shape>
                  <v:shapetype id="_x0000_t202" coordsize="21600,21600" o:spt="202" path="m,l,21600r21600,l21600,xe">
                    <v:stroke joinstyle="miter"/>
                    <v:path gradientshapeok="t" o:connecttype="rect"/>
                  </v:shapetype>
                  <v:shape id="Text Box 87" o:spid="_x0000_s1028" type="#_x0000_t202" style="position:absolute;left:-43;top:303;width:3593;height:2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713018" w:rsidRPr="008040D3" w:rsidRDefault="00713018" w:rsidP="00371345">
                          <w:pPr>
                            <w:rPr>
                              <w:sz w:val="20"/>
                              <w:szCs w:val="20"/>
                            </w:rPr>
                          </w:pPr>
                          <w:r w:rsidRPr="008040D3">
                            <w:rPr>
                              <w:sz w:val="20"/>
                              <w:szCs w:val="20"/>
                            </w:rPr>
                            <w:t>Ksi</w:t>
                          </w:r>
                        </w:p>
                      </w:txbxContent>
                    </v:textbox>
                  </v:shape>
                  <w10:wrap type="none"/>
                  <w10:anchorlock/>
                </v:group>
              </w:pict>
            </w:r>
          </w:p>
        </w:tc>
      </w:tr>
      <w:tr w:rsidR="00371345" w:rsidTr="0099674D">
        <w:trPr>
          <w:trHeight w:val="71"/>
        </w:trPr>
        <w:tc>
          <w:tcPr>
            <w:tcW w:w="9576" w:type="dxa"/>
            <w:gridSpan w:val="2"/>
            <w:vAlign w:val="center"/>
          </w:tcPr>
          <w:p w:rsidR="00371345" w:rsidRDefault="00AB74A7" w:rsidP="00AB74A7">
            <w:pPr>
              <w:pStyle w:val="Caption"/>
              <w:rPr>
                <w:szCs w:val="24"/>
              </w:rPr>
            </w:pPr>
            <w:bookmarkStart w:id="19" w:name="_Ref280894425"/>
            <w:r>
              <w:t xml:space="preserve">Figure </w:t>
            </w:r>
            <w:r w:rsidR="002560B8">
              <w:fldChar w:fldCharType="begin"/>
            </w:r>
            <w:r w:rsidR="008F61CB">
              <w:instrText xml:space="preserve"> SEQ Figure \* ARABIC </w:instrText>
            </w:r>
            <w:r w:rsidR="002560B8">
              <w:fldChar w:fldCharType="separate"/>
            </w:r>
            <w:r w:rsidR="00484CF8">
              <w:rPr>
                <w:noProof/>
              </w:rPr>
              <w:t>6</w:t>
            </w:r>
            <w:r w:rsidR="002560B8">
              <w:rPr>
                <w:noProof/>
              </w:rPr>
              <w:fldChar w:fldCharType="end"/>
            </w:r>
            <w:bookmarkEnd w:id="19"/>
            <w:r>
              <w:t xml:space="preserve">. Flexural Stress Distribution on Northwest Girder in (a) Deteriorated </w:t>
            </w:r>
            <w:r w:rsidR="00785BA2">
              <w:t xml:space="preserve">FE </w:t>
            </w:r>
            <w:r>
              <w:t xml:space="preserve">Model and </w:t>
            </w:r>
            <w:r>
              <w:rPr>
                <w:szCs w:val="24"/>
              </w:rPr>
              <w:t xml:space="preserve">(b) </w:t>
            </w:r>
            <w:r w:rsidR="00785BA2">
              <w:rPr>
                <w:szCs w:val="24"/>
              </w:rPr>
              <w:t xml:space="preserve">FE </w:t>
            </w:r>
            <w:r>
              <w:rPr>
                <w:szCs w:val="24"/>
              </w:rPr>
              <w:t xml:space="preserve">Model with Priority Repairs, and Shear Stress Distribution on Northeast Girder in </w:t>
            </w:r>
            <w:r>
              <w:rPr>
                <w:szCs w:val="24"/>
              </w:rPr>
              <w:br/>
              <w:t xml:space="preserve">(c) </w:t>
            </w:r>
            <w:r w:rsidR="00785BA2">
              <w:rPr>
                <w:szCs w:val="24"/>
              </w:rPr>
              <w:t xml:space="preserve">FE </w:t>
            </w:r>
            <w:r>
              <w:rPr>
                <w:szCs w:val="24"/>
              </w:rPr>
              <w:t xml:space="preserve">Deteriorated Model and (d) </w:t>
            </w:r>
            <w:r w:rsidR="00785BA2">
              <w:rPr>
                <w:szCs w:val="24"/>
              </w:rPr>
              <w:t xml:space="preserve">FE </w:t>
            </w:r>
            <w:r>
              <w:rPr>
                <w:szCs w:val="24"/>
              </w:rPr>
              <w:t xml:space="preserve">Model with Priority Repairs (results in </w:t>
            </w:r>
            <w:proofErr w:type="spellStart"/>
            <w:r>
              <w:rPr>
                <w:szCs w:val="24"/>
              </w:rPr>
              <w:t>Ksi</w:t>
            </w:r>
            <w:proofErr w:type="spellEnd"/>
            <w:r>
              <w:rPr>
                <w:szCs w:val="24"/>
              </w:rPr>
              <w:t>)</w:t>
            </w:r>
          </w:p>
        </w:tc>
      </w:tr>
    </w:tbl>
    <w:p w:rsidR="008E3E16" w:rsidRPr="002D59C2" w:rsidRDefault="008E3E16" w:rsidP="002D59C2">
      <w:pPr>
        <w:spacing w:after="120"/>
        <w:ind w:firstLine="432"/>
        <w:jc w:val="both"/>
        <w:rPr>
          <w:rFonts w:ascii="Times New Roman" w:hAnsi="Times New Roman" w:cs="Times New Roman"/>
          <w:sz w:val="24"/>
          <w:szCs w:val="24"/>
        </w:rPr>
      </w:pPr>
    </w:p>
    <w:p w:rsidR="000E25C3" w:rsidRDefault="000E25C3" w:rsidP="00762A49">
      <w:pPr>
        <w:spacing w:after="120"/>
        <w:jc w:val="both"/>
        <w:rPr>
          <w:rFonts w:ascii="Times New Roman" w:hAnsi="Times New Roman" w:cs="Times New Roman"/>
          <w:b/>
          <w:sz w:val="24"/>
          <w:szCs w:val="24"/>
        </w:rPr>
      </w:pPr>
      <w:r w:rsidRPr="000E25C3">
        <w:rPr>
          <w:rFonts w:ascii="Times New Roman" w:hAnsi="Times New Roman" w:cs="Times New Roman"/>
          <w:b/>
          <w:sz w:val="24"/>
          <w:szCs w:val="24"/>
        </w:rPr>
        <w:t>H&amp;H Retrofit Plans</w:t>
      </w:r>
    </w:p>
    <w:p w:rsidR="000E25C3" w:rsidRDefault="00C7389E" w:rsidP="00493A4B">
      <w:pPr>
        <w:spacing w:after="120"/>
        <w:ind w:firstLine="432"/>
        <w:jc w:val="both"/>
        <w:rPr>
          <w:rFonts w:ascii="Times New Roman" w:hAnsi="Times New Roman" w:cs="Times New Roman"/>
          <w:sz w:val="24"/>
          <w:szCs w:val="24"/>
        </w:rPr>
      </w:pPr>
      <w:r>
        <w:rPr>
          <w:rFonts w:ascii="Times New Roman" w:hAnsi="Times New Roman" w:cs="Times New Roman"/>
          <w:sz w:val="24"/>
          <w:szCs w:val="24"/>
        </w:rPr>
        <w:t xml:space="preserve">The drawings submitted by </w:t>
      </w:r>
      <w:r w:rsidR="00804CBE">
        <w:rPr>
          <w:rFonts w:ascii="Times New Roman" w:hAnsi="Times New Roman" w:cs="Times New Roman"/>
          <w:sz w:val="24"/>
          <w:szCs w:val="24"/>
        </w:rPr>
        <w:t>H&amp;H</w:t>
      </w:r>
      <w:r>
        <w:rPr>
          <w:rFonts w:ascii="Times New Roman" w:hAnsi="Times New Roman" w:cs="Times New Roman"/>
          <w:sz w:val="24"/>
          <w:szCs w:val="24"/>
        </w:rPr>
        <w:t xml:space="preserve"> (H&amp;H Progress Set August 6, 2010) have been carefully reviewed and integrated </w:t>
      </w:r>
      <w:r w:rsidR="00762A49">
        <w:rPr>
          <w:rFonts w:ascii="Times New Roman" w:hAnsi="Times New Roman" w:cs="Times New Roman"/>
          <w:sz w:val="24"/>
          <w:szCs w:val="24"/>
        </w:rPr>
        <w:t xml:space="preserve">in the </w:t>
      </w:r>
      <w:r w:rsidR="00804CBE">
        <w:rPr>
          <w:rFonts w:ascii="Times New Roman" w:hAnsi="Times New Roman" w:cs="Times New Roman"/>
          <w:sz w:val="24"/>
          <w:szCs w:val="24"/>
        </w:rPr>
        <w:t>FE</w:t>
      </w:r>
      <w:r w:rsidR="00762A49">
        <w:rPr>
          <w:rFonts w:ascii="Times New Roman" w:hAnsi="Times New Roman" w:cs="Times New Roman"/>
          <w:sz w:val="24"/>
          <w:szCs w:val="24"/>
        </w:rPr>
        <w:t xml:space="preserve"> model w</w:t>
      </w:r>
      <w:r w:rsidR="00A54072">
        <w:rPr>
          <w:rFonts w:ascii="Times New Roman" w:hAnsi="Times New Roman" w:cs="Times New Roman"/>
          <w:sz w:val="24"/>
          <w:szCs w:val="24"/>
        </w:rPr>
        <w:t>ith an appropriate level of detail</w:t>
      </w:r>
      <w:r w:rsidR="00AA0D67">
        <w:rPr>
          <w:rFonts w:ascii="Times New Roman" w:hAnsi="Times New Roman" w:cs="Times New Roman"/>
          <w:sz w:val="24"/>
          <w:szCs w:val="24"/>
        </w:rPr>
        <w:t>. The same approach used for</w:t>
      </w:r>
      <w:r w:rsidR="00A54072">
        <w:rPr>
          <w:rFonts w:ascii="Times New Roman" w:hAnsi="Times New Roman" w:cs="Times New Roman"/>
          <w:sz w:val="24"/>
          <w:szCs w:val="24"/>
        </w:rPr>
        <w:t xml:space="preserve"> the</w:t>
      </w:r>
      <w:r w:rsidR="00AA0D67">
        <w:rPr>
          <w:rFonts w:ascii="Times New Roman" w:hAnsi="Times New Roman" w:cs="Times New Roman"/>
          <w:sz w:val="24"/>
          <w:szCs w:val="24"/>
        </w:rPr>
        <w:t xml:space="preserve"> priority repairs (discussed in the previous section) was used in modeling the sandwich plates. It was </w:t>
      </w:r>
      <w:r w:rsidR="00804CBE">
        <w:rPr>
          <w:rFonts w:ascii="Times New Roman" w:hAnsi="Times New Roman" w:cs="Times New Roman"/>
          <w:sz w:val="24"/>
          <w:szCs w:val="24"/>
        </w:rPr>
        <w:t>attempted</w:t>
      </w:r>
      <w:r w:rsidR="00AA0D67">
        <w:rPr>
          <w:rFonts w:ascii="Times New Roman" w:hAnsi="Times New Roman" w:cs="Times New Roman"/>
          <w:sz w:val="24"/>
          <w:szCs w:val="24"/>
        </w:rPr>
        <w:t xml:space="preserve"> to model the geometry of the plates as close to the repair drawings as possible. Also, Floor Beam 1 and Floor Beam 4 in the </w:t>
      </w:r>
      <w:r w:rsidR="00804CBE">
        <w:rPr>
          <w:rFonts w:ascii="Times New Roman" w:hAnsi="Times New Roman" w:cs="Times New Roman"/>
          <w:sz w:val="24"/>
          <w:szCs w:val="24"/>
        </w:rPr>
        <w:t xml:space="preserve">FE </w:t>
      </w:r>
      <w:r w:rsidR="00AA0D67">
        <w:rPr>
          <w:rFonts w:ascii="Times New Roman" w:hAnsi="Times New Roman" w:cs="Times New Roman"/>
          <w:sz w:val="24"/>
          <w:szCs w:val="24"/>
        </w:rPr>
        <w:t xml:space="preserve">model were replaced with the new floor beams as noted in the H&amp;H drawings. </w:t>
      </w:r>
      <w:fldSimple w:instr=" REF _Ref280894474 \h  \* MERGEFORMAT ">
        <w:r w:rsidR="00AB74A7" w:rsidRPr="00AB74A7">
          <w:rPr>
            <w:rFonts w:ascii="Times New Roman" w:hAnsi="Times New Roman" w:cs="Times New Roman"/>
            <w:sz w:val="24"/>
            <w:szCs w:val="24"/>
          </w:rPr>
          <w:t>Figure 7</w:t>
        </w:r>
      </w:fldSimple>
      <w:r w:rsidR="00AA0D67">
        <w:rPr>
          <w:rFonts w:ascii="Times New Roman" w:hAnsi="Times New Roman" w:cs="Times New Roman"/>
          <w:sz w:val="24"/>
          <w:szCs w:val="24"/>
        </w:rPr>
        <w:t xml:space="preserve"> shows a sample of the drawings </w:t>
      </w:r>
      <w:r w:rsidR="00E45879">
        <w:rPr>
          <w:rFonts w:ascii="Times New Roman" w:hAnsi="Times New Roman" w:cs="Times New Roman"/>
          <w:sz w:val="24"/>
          <w:szCs w:val="24"/>
        </w:rPr>
        <w:t xml:space="preserve">and the </w:t>
      </w:r>
      <w:r w:rsidR="00804CBE">
        <w:rPr>
          <w:rFonts w:ascii="Times New Roman" w:hAnsi="Times New Roman" w:cs="Times New Roman"/>
          <w:sz w:val="24"/>
          <w:szCs w:val="24"/>
        </w:rPr>
        <w:t>FE</w:t>
      </w:r>
      <w:r w:rsidR="00E45879">
        <w:rPr>
          <w:rFonts w:ascii="Times New Roman" w:hAnsi="Times New Roman" w:cs="Times New Roman"/>
          <w:sz w:val="24"/>
          <w:szCs w:val="24"/>
        </w:rPr>
        <w:t xml:space="preserve"> model of the retrofit plans.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E45879" w:rsidTr="00AB74A7">
        <w:tc>
          <w:tcPr>
            <w:tcW w:w="4788" w:type="dxa"/>
            <w:vAlign w:val="center"/>
          </w:tcPr>
          <w:p w:rsidR="00E45879" w:rsidRDefault="002560B8" w:rsidP="00E45879">
            <w:pPr>
              <w:jc w:val="center"/>
              <w:rPr>
                <w:rFonts w:ascii="Times New Roman" w:hAnsi="Times New Roman" w:cs="Times New Roman"/>
                <w:sz w:val="24"/>
                <w:szCs w:val="24"/>
              </w:rPr>
            </w:pPr>
            <w:r w:rsidRPr="002560B8">
              <w:rPr>
                <w:noProof/>
              </w:rPr>
              <w:pict>
                <v:shape id="Freeform 23" o:spid="_x0000_s1059" style="position:absolute;left:0;text-align:left;margin-left:23.95pt;margin-top:59.9pt;width:33.15pt;height:1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291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" path="m,l422910,r,567690l,598170,,xe" fillcolor="red" stroked="f" strokeweight="2pt">
                  <v:fill opacity="26214f"/>
                  <v:path arrowok="t" o:connecttype="custom" o:connectlocs="0,0;421005,0;421005,200680;0,211455;0,0" o:connectangles="0,0,0,0,0"/>
                </v:shape>
              </w:pict>
            </w:r>
            <w:r w:rsidRPr="002560B8">
              <w:rPr>
                <w:noProof/>
              </w:rPr>
              <w:pict>
                <v:rect id="Rectangle 25" o:spid="_x0000_s1058" style="position:absolute;left:0;text-align:left;margin-left:23.65pt;margin-top:30.1pt;width:33.3pt;height:29.85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" fillcolor="yellow" stroked="f" strokeweight="2pt">
                  <v:fill opacity="26214f"/>
                  <v:path arrowok="t"/>
                </v:rect>
              </w:pict>
            </w:r>
            <w:r w:rsidRPr="002560B8">
              <w:rPr>
                <w:noProof/>
              </w:rPr>
              <w:pict>
                <v:rect id="Rectangle 24" o:spid="_x0000_s1057" style="position:absolute;left:0;text-align:left;margin-left:67.5pt;margin-top:30.1pt;width:38.4pt;height:33.6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" fillcolor="yellow" stroked="f" strokeweight="2pt">
                  <v:fill opacity="26214f"/>
                  <v:path arrowok="t"/>
                </v:rect>
              </w:pict>
            </w:r>
            <w:r w:rsidR="00E45879">
              <w:object w:dxaOrig="14565" w:dyaOrig="7665">
                <v:shape id="_x0000_i1026" type="#_x0000_t75" style="width:216.5pt;height:112.5pt" o:ole="">
                  <v:imagedata r:id="rId22" o:title=""/>
                </v:shape>
                <o:OLEObject Type="Embed" ProgID="PBrush" ShapeID="_x0000_i1026" DrawAspect="Content" ObjectID="_1362401688" r:id="rId23"/>
              </w:object>
            </w:r>
          </w:p>
        </w:tc>
        <w:tc>
          <w:tcPr>
            <w:tcW w:w="4788" w:type="dxa"/>
            <w:vAlign w:val="center"/>
          </w:tcPr>
          <w:p w:rsidR="00E45879" w:rsidRDefault="000C66DB" w:rsidP="00E458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92400" cy="9774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698647" cy="97971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E45879" w:rsidTr="00AB74A7">
        <w:tc>
          <w:tcPr>
            <w:tcW w:w="4788" w:type="dxa"/>
            <w:vAlign w:val="center"/>
          </w:tcPr>
          <w:p w:rsidR="00E45879" w:rsidRDefault="000C66DB" w:rsidP="00E45879">
            <w:pPr>
              <w:jc w:val="center"/>
              <w:rPr>
                <w:rFonts w:ascii="Times New Roman" w:hAnsi="Times New Roman" w:cs="Times New Roman"/>
                <w:sz w:val="24"/>
                <w:szCs w:val="24"/>
              </w:rPr>
            </w:pPr>
            <w:r>
              <w:rPr>
                <w:rFonts w:ascii="Times New Roman" w:hAnsi="Times New Roman" w:cs="Times New Roman"/>
                <w:sz w:val="24"/>
                <w:szCs w:val="24"/>
              </w:rPr>
              <w:t>(a)</w:t>
            </w:r>
            <w:r w:rsidR="00DE782F">
              <w:rPr>
                <w:noProof/>
              </w:rPr>
              <w:t xml:space="preserve"> </w:t>
            </w:r>
          </w:p>
        </w:tc>
        <w:tc>
          <w:tcPr>
            <w:tcW w:w="4788" w:type="dxa"/>
            <w:vAlign w:val="center"/>
          </w:tcPr>
          <w:p w:rsidR="00E45879" w:rsidRDefault="000C66DB" w:rsidP="00E45879">
            <w:pPr>
              <w:jc w:val="center"/>
              <w:rPr>
                <w:rFonts w:ascii="Times New Roman" w:hAnsi="Times New Roman" w:cs="Times New Roman"/>
                <w:sz w:val="24"/>
                <w:szCs w:val="24"/>
              </w:rPr>
            </w:pPr>
            <w:r>
              <w:rPr>
                <w:rFonts w:ascii="Times New Roman" w:hAnsi="Times New Roman" w:cs="Times New Roman"/>
                <w:sz w:val="24"/>
                <w:szCs w:val="24"/>
              </w:rPr>
              <w:t>(b)</w:t>
            </w:r>
          </w:p>
        </w:tc>
      </w:tr>
      <w:tr w:rsidR="000C66DB" w:rsidTr="00AB74A7">
        <w:tc>
          <w:tcPr>
            <w:tcW w:w="9576" w:type="dxa"/>
            <w:gridSpan w:val="2"/>
            <w:vAlign w:val="center"/>
          </w:tcPr>
          <w:p w:rsidR="000C66DB" w:rsidRDefault="00AB74A7" w:rsidP="00804CBE">
            <w:pPr>
              <w:pStyle w:val="Caption"/>
              <w:rPr>
                <w:szCs w:val="24"/>
              </w:rPr>
            </w:pPr>
            <w:bookmarkStart w:id="20" w:name="_Ref280894474"/>
            <w:r>
              <w:t xml:space="preserve">Figure </w:t>
            </w:r>
            <w:r w:rsidR="002560B8">
              <w:fldChar w:fldCharType="begin"/>
            </w:r>
            <w:r w:rsidR="008F61CB">
              <w:instrText xml:space="preserve"> SEQ Figure \* ARABIC </w:instrText>
            </w:r>
            <w:r w:rsidR="002560B8">
              <w:fldChar w:fldCharType="separate"/>
            </w:r>
            <w:r w:rsidR="00484CF8">
              <w:rPr>
                <w:noProof/>
              </w:rPr>
              <w:t>7</w:t>
            </w:r>
            <w:r w:rsidR="002560B8">
              <w:rPr>
                <w:noProof/>
              </w:rPr>
              <w:fldChar w:fldCharType="end"/>
            </w:r>
            <w:bookmarkEnd w:id="20"/>
            <w:r>
              <w:rPr>
                <w:noProof/>
              </w:rPr>
              <w:t xml:space="preserve">. </w:t>
            </w:r>
            <w:r w:rsidRPr="002401A2">
              <w:rPr>
                <w:noProof/>
              </w:rPr>
              <w:t>(a) H&amp;H Retrofit Plans for the Tip of Northeast Girder, and (b) FE Model of these Panels</w:t>
            </w:r>
          </w:p>
        </w:tc>
      </w:tr>
    </w:tbl>
    <w:p w:rsidR="00BD7C3E" w:rsidRDefault="00F82120" w:rsidP="00971E1B">
      <w:pPr>
        <w:spacing w:after="120"/>
        <w:ind w:firstLine="432"/>
        <w:jc w:val="both"/>
        <w:rPr>
          <w:rFonts w:ascii="Times New Roman" w:hAnsi="Times New Roman" w:cs="Times New Roman"/>
          <w:sz w:val="24"/>
          <w:szCs w:val="24"/>
        </w:rPr>
      </w:pPr>
      <w:r>
        <w:rPr>
          <w:rFonts w:ascii="Times New Roman" w:hAnsi="Times New Roman" w:cs="Times New Roman"/>
          <w:sz w:val="24"/>
          <w:szCs w:val="24"/>
        </w:rPr>
        <w:t xml:space="preserve">The results from the </w:t>
      </w:r>
      <w:r w:rsidR="00804CBE">
        <w:rPr>
          <w:rFonts w:ascii="Times New Roman" w:hAnsi="Times New Roman" w:cs="Times New Roman"/>
          <w:sz w:val="24"/>
          <w:szCs w:val="24"/>
        </w:rPr>
        <w:t xml:space="preserve">FE </w:t>
      </w:r>
      <w:r>
        <w:rPr>
          <w:rFonts w:ascii="Times New Roman" w:hAnsi="Times New Roman" w:cs="Times New Roman"/>
          <w:sz w:val="24"/>
          <w:szCs w:val="24"/>
        </w:rPr>
        <w:t>model indicate decrease</w:t>
      </w:r>
      <w:r w:rsidR="00804CBE">
        <w:rPr>
          <w:rFonts w:ascii="Times New Roman" w:hAnsi="Times New Roman" w:cs="Times New Roman"/>
          <w:sz w:val="24"/>
          <w:szCs w:val="24"/>
        </w:rPr>
        <w:t>s</w:t>
      </w:r>
      <w:r>
        <w:rPr>
          <w:rFonts w:ascii="Times New Roman" w:hAnsi="Times New Roman" w:cs="Times New Roman"/>
          <w:sz w:val="24"/>
          <w:szCs w:val="24"/>
        </w:rPr>
        <w:t xml:space="preserve"> in both flexural</w:t>
      </w:r>
      <w:r w:rsidR="00A54072">
        <w:rPr>
          <w:rFonts w:ascii="Times New Roman" w:hAnsi="Times New Roman" w:cs="Times New Roman"/>
          <w:sz w:val="24"/>
          <w:szCs w:val="24"/>
        </w:rPr>
        <w:t xml:space="preserve"> and shear stresses</w:t>
      </w:r>
      <w:r>
        <w:rPr>
          <w:rFonts w:ascii="Times New Roman" w:hAnsi="Times New Roman" w:cs="Times New Roman"/>
          <w:sz w:val="24"/>
          <w:szCs w:val="24"/>
        </w:rPr>
        <w:t xml:space="preserve"> compar</w:t>
      </w:r>
      <w:r w:rsidR="00A54072">
        <w:rPr>
          <w:rFonts w:ascii="Times New Roman" w:hAnsi="Times New Roman" w:cs="Times New Roman"/>
          <w:sz w:val="24"/>
          <w:szCs w:val="24"/>
        </w:rPr>
        <w:t>ed</w:t>
      </w:r>
      <w:r>
        <w:rPr>
          <w:rFonts w:ascii="Times New Roman" w:hAnsi="Times New Roman" w:cs="Times New Roman"/>
          <w:sz w:val="24"/>
          <w:szCs w:val="24"/>
        </w:rPr>
        <w:t xml:space="preserve"> to the deteriorated </w:t>
      </w:r>
      <w:r w:rsidR="00804CBE">
        <w:rPr>
          <w:rFonts w:ascii="Times New Roman" w:hAnsi="Times New Roman" w:cs="Times New Roman"/>
          <w:sz w:val="24"/>
          <w:szCs w:val="24"/>
        </w:rPr>
        <w:t xml:space="preserve">FE </w:t>
      </w:r>
      <w:r>
        <w:rPr>
          <w:rFonts w:ascii="Times New Roman" w:hAnsi="Times New Roman" w:cs="Times New Roman"/>
          <w:sz w:val="24"/>
          <w:szCs w:val="24"/>
        </w:rPr>
        <w:t xml:space="preserve">model. Figure </w:t>
      </w:r>
      <w:r w:rsidR="00A54072">
        <w:rPr>
          <w:rFonts w:ascii="Times New Roman" w:hAnsi="Times New Roman" w:cs="Times New Roman"/>
          <w:sz w:val="24"/>
          <w:szCs w:val="24"/>
        </w:rPr>
        <w:t>8</w:t>
      </w:r>
      <w:r>
        <w:rPr>
          <w:rFonts w:ascii="Times New Roman" w:hAnsi="Times New Roman" w:cs="Times New Roman"/>
          <w:sz w:val="24"/>
          <w:szCs w:val="24"/>
        </w:rPr>
        <w:t xml:space="preserve"> illustrates this comparison</w:t>
      </w:r>
      <w:r w:rsidR="00041A5F">
        <w:rPr>
          <w:rFonts w:ascii="Times New Roman" w:hAnsi="Times New Roman" w:cs="Times New Roman"/>
          <w:sz w:val="24"/>
          <w:szCs w:val="24"/>
        </w:rPr>
        <w:t xml:space="preserve"> for </w:t>
      </w:r>
      <w:r w:rsidR="00BD7C3E">
        <w:rPr>
          <w:rFonts w:ascii="Times New Roman" w:hAnsi="Times New Roman" w:cs="Times New Roman"/>
          <w:sz w:val="24"/>
          <w:szCs w:val="24"/>
        </w:rPr>
        <w:t xml:space="preserve">a part of </w:t>
      </w:r>
      <w:r w:rsidR="00041A5F">
        <w:rPr>
          <w:rFonts w:ascii="Times New Roman" w:hAnsi="Times New Roman" w:cs="Times New Roman"/>
          <w:sz w:val="24"/>
          <w:szCs w:val="24"/>
        </w:rPr>
        <w:lastRenderedPageBreak/>
        <w:t xml:space="preserve">Northeast girder under load case </w:t>
      </w:r>
      <w:r w:rsidR="00B7381D">
        <w:rPr>
          <w:rFonts w:ascii="Times New Roman" w:hAnsi="Times New Roman" w:cs="Times New Roman"/>
          <w:sz w:val="24"/>
          <w:szCs w:val="24"/>
        </w:rPr>
        <w:t>FB</w:t>
      </w:r>
      <w:r w:rsidR="00BD7C3E">
        <w:rPr>
          <w:rFonts w:ascii="Times New Roman" w:hAnsi="Times New Roman" w:cs="Times New Roman"/>
          <w:sz w:val="24"/>
          <w:szCs w:val="24"/>
        </w:rPr>
        <w:t>3</w:t>
      </w:r>
      <w:r>
        <w:rPr>
          <w:rFonts w:ascii="Times New Roman" w:hAnsi="Times New Roman" w:cs="Times New Roman"/>
          <w:sz w:val="24"/>
          <w:szCs w:val="24"/>
        </w:rPr>
        <w:t xml:space="preserve">. One of the immediate </w:t>
      </w:r>
      <w:r w:rsidR="00BD7C3E">
        <w:rPr>
          <w:rFonts w:ascii="Times New Roman" w:hAnsi="Times New Roman" w:cs="Times New Roman"/>
          <w:sz w:val="24"/>
          <w:szCs w:val="24"/>
        </w:rPr>
        <w:t>findings</w:t>
      </w:r>
      <w:r>
        <w:rPr>
          <w:rFonts w:ascii="Times New Roman" w:hAnsi="Times New Roman" w:cs="Times New Roman"/>
          <w:sz w:val="24"/>
          <w:szCs w:val="24"/>
        </w:rPr>
        <w:t xml:space="preserve"> from the comparison of these panels as well as the other panels subject</w:t>
      </w:r>
      <w:r w:rsidR="00BD7C3E">
        <w:rPr>
          <w:rFonts w:ascii="Times New Roman" w:hAnsi="Times New Roman" w:cs="Times New Roman"/>
          <w:sz w:val="24"/>
          <w:szCs w:val="24"/>
        </w:rPr>
        <w:t>ed</w:t>
      </w:r>
      <w:r>
        <w:rPr>
          <w:rFonts w:ascii="Times New Roman" w:hAnsi="Times New Roman" w:cs="Times New Roman"/>
          <w:sz w:val="24"/>
          <w:szCs w:val="24"/>
        </w:rPr>
        <w:t xml:space="preserve"> to retrofit is that </w:t>
      </w:r>
      <w:r w:rsidR="00BD7C3E">
        <w:rPr>
          <w:rFonts w:ascii="Times New Roman" w:hAnsi="Times New Roman" w:cs="Times New Roman"/>
          <w:sz w:val="24"/>
          <w:szCs w:val="24"/>
        </w:rPr>
        <w:t>although adding sandwich p</w:t>
      </w:r>
      <w:r w:rsidR="00804CBE">
        <w:rPr>
          <w:rFonts w:ascii="Times New Roman" w:hAnsi="Times New Roman" w:cs="Times New Roman"/>
          <w:sz w:val="24"/>
          <w:szCs w:val="24"/>
        </w:rPr>
        <w:t>lates</w:t>
      </w:r>
      <w:r w:rsidR="00BD7C3E">
        <w:rPr>
          <w:rFonts w:ascii="Times New Roman" w:hAnsi="Times New Roman" w:cs="Times New Roman"/>
          <w:sz w:val="24"/>
          <w:szCs w:val="24"/>
        </w:rPr>
        <w:t xml:space="preserve"> decreases the overall level of stress, stress </w:t>
      </w:r>
      <w:r w:rsidR="00802CC7">
        <w:rPr>
          <w:rFonts w:ascii="Times New Roman" w:hAnsi="Times New Roman" w:cs="Times New Roman"/>
          <w:sz w:val="24"/>
          <w:szCs w:val="24"/>
        </w:rPr>
        <w:t>increase is</w:t>
      </w:r>
      <w:r w:rsidR="00802CC7" w:rsidRPr="00BD7C3E">
        <w:rPr>
          <w:rFonts w:ascii="Times New Roman" w:hAnsi="Times New Roman" w:cs="Times New Roman"/>
          <w:sz w:val="24"/>
          <w:szCs w:val="24"/>
        </w:rPr>
        <w:t xml:space="preserve"> </w:t>
      </w:r>
      <w:r w:rsidR="00BD7C3E" w:rsidRPr="00BD7C3E">
        <w:rPr>
          <w:rFonts w:ascii="Times New Roman" w:hAnsi="Times New Roman" w:cs="Times New Roman"/>
          <w:sz w:val="24"/>
          <w:szCs w:val="24"/>
        </w:rPr>
        <w:t xml:space="preserve">observed </w:t>
      </w:r>
      <w:r w:rsidR="00BD7C3E">
        <w:rPr>
          <w:rFonts w:ascii="Times New Roman" w:hAnsi="Times New Roman" w:cs="Times New Roman"/>
          <w:sz w:val="24"/>
          <w:szCs w:val="24"/>
        </w:rPr>
        <w:t xml:space="preserve">on the </w:t>
      </w:r>
      <w:r w:rsidR="005F623E">
        <w:rPr>
          <w:rFonts w:ascii="Times New Roman" w:hAnsi="Times New Roman" w:cs="Times New Roman"/>
          <w:sz w:val="24"/>
          <w:szCs w:val="24"/>
        </w:rPr>
        <w:t xml:space="preserve">narrow </w:t>
      </w:r>
      <w:r w:rsidR="00BD7C3E">
        <w:rPr>
          <w:rFonts w:ascii="Times New Roman" w:hAnsi="Times New Roman" w:cs="Times New Roman"/>
          <w:sz w:val="24"/>
          <w:szCs w:val="24"/>
        </w:rPr>
        <w:t xml:space="preserve">uncovered strips </w:t>
      </w:r>
      <w:r w:rsidR="005F623E">
        <w:rPr>
          <w:rFonts w:ascii="Times New Roman" w:hAnsi="Times New Roman" w:cs="Times New Roman"/>
          <w:sz w:val="24"/>
          <w:szCs w:val="24"/>
        </w:rPr>
        <w:t>on</w:t>
      </w:r>
      <w:r>
        <w:rPr>
          <w:rFonts w:ascii="Times New Roman" w:hAnsi="Times New Roman" w:cs="Times New Roman"/>
          <w:sz w:val="24"/>
          <w:szCs w:val="24"/>
        </w:rPr>
        <w:t xml:space="preserve"> </w:t>
      </w:r>
      <w:r w:rsidR="00802CC7">
        <w:rPr>
          <w:rFonts w:ascii="Times New Roman" w:hAnsi="Times New Roman" w:cs="Times New Roman"/>
          <w:sz w:val="24"/>
          <w:szCs w:val="24"/>
        </w:rPr>
        <w:t xml:space="preserve">the </w:t>
      </w:r>
      <w:r>
        <w:rPr>
          <w:rFonts w:ascii="Times New Roman" w:hAnsi="Times New Roman" w:cs="Times New Roman"/>
          <w:sz w:val="24"/>
          <w:szCs w:val="24"/>
        </w:rPr>
        <w:t xml:space="preserve">panels which are not fully covered with </w:t>
      </w:r>
      <w:r w:rsidR="00EB41AA">
        <w:rPr>
          <w:rFonts w:ascii="Times New Roman" w:hAnsi="Times New Roman" w:cs="Times New Roman"/>
          <w:sz w:val="24"/>
          <w:szCs w:val="24"/>
        </w:rPr>
        <w:t xml:space="preserve">the </w:t>
      </w:r>
      <w:r>
        <w:rPr>
          <w:rFonts w:ascii="Times New Roman" w:hAnsi="Times New Roman" w:cs="Times New Roman"/>
          <w:sz w:val="24"/>
          <w:szCs w:val="24"/>
        </w:rPr>
        <w:t>sand</w:t>
      </w:r>
      <w:r w:rsidR="00BD7C3E">
        <w:rPr>
          <w:rFonts w:ascii="Times New Roman" w:hAnsi="Times New Roman" w:cs="Times New Roman"/>
          <w:sz w:val="24"/>
          <w:szCs w:val="24"/>
        </w:rPr>
        <w:t>wich plates</w:t>
      </w:r>
      <w:r w:rsidR="00966C94">
        <w:rPr>
          <w:rFonts w:ascii="Times New Roman" w:hAnsi="Times New Roman" w:cs="Times New Roman"/>
          <w:sz w:val="24"/>
          <w:szCs w:val="24"/>
        </w:rPr>
        <w:t>.</w:t>
      </w:r>
      <w:r w:rsidR="00802CC7">
        <w:rPr>
          <w:rFonts w:ascii="Times New Roman" w:hAnsi="Times New Roman" w:cs="Times New Roman"/>
          <w:sz w:val="24"/>
          <w:szCs w:val="24"/>
        </w:rPr>
        <w:t xml:space="preserve"> This is due to </w:t>
      </w:r>
      <w:r w:rsidR="00802CC7" w:rsidRPr="00802CC7">
        <w:rPr>
          <w:rFonts w:ascii="Times New Roman" w:hAnsi="Times New Roman" w:cs="Times New Roman"/>
          <w:sz w:val="24"/>
          <w:szCs w:val="24"/>
        </w:rPr>
        <w:t>the overall rigidity of the reinforced section</w:t>
      </w:r>
      <w:r w:rsidR="00802CC7">
        <w:rPr>
          <w:rFonts w:ascii="Times New Roman" w:hAnsi="Times New Roman" w:cs="Times New Roman"/>
          <w:sz w:val="24"/>
          <w:szCs w:val="24"/>
        </w:rPr>
        <w:t xml:space="preserve"> which</w:t>
      </w:r>
      <w:r w:rsidR="00802CC7" w:rsidRPr="00802CC7">
        <w:rPr>
          <w:rFonts w:ascii="Times New Roman" w:hAnsi="Times New Roman" w:cs="Times New Roman"/>
          <w:sz w:val="24"/>
          <w:szCs w:val="24"/>
        </w:rPr>
        <w:t xml:space="preserve"> caus</w:t>
      </w:r>
      <w:r w:rsidR="00802CC7">
        <w:rPr>
          <w:rFonts w:ascii="Times New Roman" w:hAnsi="Times New Roman" w:cs="Times New Roman"/>
          <w:sz w:val="24"/>
          <w:szCs w:val="24"/>
        </w:rPr>
        <w:t>es</w:t>
      </w:r>
      <w:r w:rsidR="00802CC7" w:rsidRPr="00802CC7">
        <w:rPr>
          <w:rFonts w:ascii="Times New Roman" w:hAnsi="Times New Roman" w:cs="Times New Roman"/>
          <w:sz w:val="24"/>
          <w:szCs w:val="24"/>
        </w:rPr>
        <w:t xml:space="preserve"> a distortion of the un-reinforced section</w:t>
      </w:r>
      <w:r w:rsidR="00802CC7">
        <w:rPr>
          <w:rFonts w:ascii="Times New Roman" w:hAnsi="Times New Roman" w:cs="Times New Roman"/>
          <w:sz w:val="24"/>
          <w:szCs w:val="24"/>
        </w:rPr>
        <w:t xml:space="preserve"> and imposes stress increase</w:t>
      </w:r>
      <w:ins w:id="21" w:author="flm72" w:date="2011-03-23T16:00:00Z">
        <w:r w:rsidR="00403BBB">
          <w:rPr>
            <w:rFonts w:ascii="Times New Roman" w:hAnsi="Times New Roman" w:cs="Times New Roman"/>
            <w:sz w:val="24"/>
            <w:szCs w:val="24"/>
          </w:rPr>
          <w:t>s</w:t>
        </w:r>
      </w:ins>
      <w:r w:rsidR="00802CC7">
        <w:rPr>
          <w:rFonts w:ascii="Times New Roman" w:hAnsi="Times New Roman" w:cs="Times New Roman"/>
          <w:sz w:val="24"/>
          <w:szCs w:val="24"/>
        </w:rPr>
        <w:t xml:space="preserve"> on the portions of the panels that are not reinforced.</w:t>
      </w:r>
      <w:r w:rsidR="00966C94">
        <w:rPr>
          <w:rFonts w:ascii="Times New Roman" w:hAnsi="Times New Roman" w:cs="Times New Roman"/>
          <w:sz w:val="24"/>
          <w:szCs w:val="24"/>
        </w:rPr>
        <w:t xml:space="preserve"> </w:t>
      </w:r>
      <w:r w:rsidR="00BD7C3E">
        <w:rPr>
          <w:rFonts w:ascii="Times New Roman" w:hAnsi="Times New Roman" w:cs="Times New Roman"/>
          <w:sz w:val="24"/>
          <w:szCs w:val="24"/>
        </w:rPr>
        <w:t xml:space="preserve">The same phenomenon is observed on other panels which are not fully covered </w:t>
      </w:r>
      <w:r w:rsidR="00804CBE">
        <w:rPr>
          <w:rFonts w:ascii="Times New Roman" w:hAnsi="Times New Roman" w:cs="Times New Roman"/>
          <w:sz w:val="24"/>
          <w:szCs w:val="24"/>
        </w:rPr>
        <w:t>on</w:t>
      </w:r>
      <w:r w:rsidR="00BD7C3E">
        <w:rPr>
          <w:rFonts w:ascii="Times New Roman" w:hAnsi="Times New Roman" w:cs="Times New Roman"/>
          <w:sz w:val="24"/>
          <w:szCs w:val="24"/>
        </w:rPr>
        <w:t xml:space="preserve"> the North and South Leaves. In general, and apart from the stress concentrations, </w:t>
      </w:r>
      <w:r w:rsidR="00804CBE">
        <w:rPr>
          <w:rFonts w:ascii="Times New Roman" w:hAnsi="Times New Roman" w:cs="Times New Roman"/>
          <w:sz w:val="24"/>
          <w:szCs w:val="24"/>
        </w:rPr>
        <w:t xml:space="preserve">the </w:t>
      </w:r>
      <w:r w:rsidR="00BD7C3E">
        <w:rPr>
          <w:rFonts w:ascii="Times New Roman" w:hAnsi="Times New Roman" w:cs="Times New Roman"/>
          <w:sz w:val="24"/>
          <w:szCs w:val="24"/>
        </w:rPr>
        <w:t xml:space="preserve">H&amp;H retrofit plans </w:t>
      </w:r>
      <w:del w:id="22" w:author="flm72" w:date="2011-03-23T16:01:00Z">
        <w:r w:rsidR="00BD7C3E" w:rsidDel="00403BBB">
          <w:rPr>
            <w:rFonts w:ascii="Times New Roman" w:hAnsi="Times New Roman" w:cs="Times New Roman"/>
            <w:sz w:val="24"/>
            <w:szCs w:val="24"/>
          </w:rPr>
          <w:delText xml:space="preserve">seem to </w:delText>
        </w:r>
      </w:del>
      <w:r w:rsidR="00BD7C3E">
        <w:rPr>
          <w:rFonts w:ascii="Times New Roman" w:hAnsi="Times New Roman" w:cs="Times New Roman"/>
          <w:sz w:val="24"/>
          <w:szCs w:val="24"/>
        </w:rPr>
        <w:t>help in increasing the load rating factors.</w:t>
      </w:r>
      <w:r w:rsidR="00802CC7">
        <w:rPr>
          <w:rFonts w:ascii="Times New Roman" w:hAnsi="Times New Roman" w:cs="Times New Roman"/>
          <w:sz w:val="24"/>
          <w:szCs w:val="24"/>
        </w:rPr>
        <w:t xml:space="preserve"> </w:t>
      </w:r>
      <w:r w:rsidR="00713018">
        <w:rPr>
          <w:rFonts w:ascii="Times New Roman" w:hAnsi="Times New Roman" w:cs="Times New Roman"/>
          <w:sz w:val="24"/>
          <w:szCs w:val="24"/>
        </w:rPr>
        <w:t>It is recommended that if sandwich plates are to be added to any panel, these plates should cover the entire panel.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966C94" w:rsidTr="0099674D">
        <w:tc>
          <w:tcPr>
            <w:tcW w:w="4788" w:type="dxa"/>
            <w:vAlign w:val="center"/>
          </w:tcPr>
          <w:p w:rsidR="00966C94" w:rsidRDefault="00B7381D" w:rsidP="00966C94">
            <w:pPr>
              <w:jc w:val="center"/>
              <w:rPr>
                <w:rFonts w:ascii="Times New Roman" w:hAnsi="Times New Roman" w:cs="Times New Roman"/>
                <w:sz w:val="24"/>
                <w:szCs w:val="24"/>
              </w:rPr>
            </w:pPr>
            <w:r>
              <w:rPr>
                <w:noProof/>
              </w:rPr>
              <w:drawing>
                <wp:inline distT="0" distB="0" distL="0" distR="0">
                  <wp:extent cx="2743200" cy="9418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9418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4788" w:type="dxa"/>
            <w:vAlign w:val="center"/>
          </w:tcPr>
          <w:p w:rsidR="00966C94" w:rsidRDefault="00BD7C3E" w:rsidP="00966C94">
            <w:pPr>
              <w:jc w:val="center"/>
              <w:rPr>
                <w:rFonts w:ascii="Times New Roman" w:hAnsi="Times New Roman" w:cs="Times New Roman"/>
                <w:sz w:val="24"/>
                <w:szCs w:val="24"/>
              </w:rPr>
            </w:pPr>
            <w:r>
              <w:rPr>
                <w:noProof/>
              </w:rPr>
              <w:drawing>
                <wp:inline distT="0" distB="0" distL="0" distR="0">
                  <wp:extent cx="274320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914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8040D3" w:rsidTr="0099674D">
        <w:trPr>
          <w:trHeight w:val="90"/>
        </w:trPr>
        <w:tc>
          <w:tcPr>
            <w:tcW w:w="4788" w:type="dxa"/>
            <w:vAlign w:val="center"/>
          </w:tcPr>
          <w:p w:rsidR="008040D3" w:rsidRDefault="008040D3" w:rsidP="00BD7C3E">
            <w:pPr>
              <w:jc w:val="center"/>
              <w:rPr>
                <w:rFonts w:ascii="Times New Roman" w:hAnsi="Times New Roman" w:cs="Times New Roman"/>
                <w:sz w:val="24"/>
                <w:szCs w:val="24"/>
              </w:rPr>
            </w:pPr>
            <w:r>
              <w:rPr>
                <w:rFonts w:ascii="Times New Roman" w:hAnsi="Times New Roman" w:cs="Times New Roman"/>
                <w:sz w:val="24"/>
                <w:szCs w:val="24"/>
              </w:rPr>
              <w:t>(a)</w:t>
            </w:r>
            <w:r w:rsidR="00BD7C3E">
              <w:rPr>
                <w:noProof/>
              </w:rPr>
              <w:t xml:space="preserve"> </w:t>
            </w:r>
          </w:p>
        </w:tc>
        <w:tc>
          <w:tcPr>
            <w:tcW w:w="4788" w:type="dxa"/>
            <w:vAlign w:val="center"/>
          </w:tcPr>
          <w:p w:rsidR="008040D3" w:rsidRDefault="008040D3" w:rsidP="008040D3">
            <w:pPr>
              <w:jc w:val="center"/>
              <w:rPr>
                <w:rFonts w:ascii="Times New Roman" w:hAnsi="Times New Roman" w:cs="Times New Roman"/>
                <w:sz w:val="24"/>
                <w:szCs w:val="24"/>
              </w:rPr>
            </w:pPr>
            <w:r>
              <w:rPr>
                <w:rFonts w:ascii="Times New Roman" w:hAnsi="Times New Roman" w:cs="Times New Roman"/>
                <w:sz w:val="24"/>
                <w:szCs w:val="24"/>
              </w:rPr>
              <w:t>(b)</w:t>
            </w:r>
          </w:p>
        </w:tc>
      </w:tr>
      <w:tr w:rsidR="008040D3" w:rsidTr="0099674D">
        <w:trPr>
          <w:trHeight w:val="90"/>
        </w:trPr>
        <w:tc>
          <w:tcPr>
            <w:tcW w:w="4788" w:type="dxa"/>
            <w:vAlign w:val="center"/>
          </w:tcPr>
          <w:p w:rsidR="008040D3" w:rsidRDefault="008040D3" w:rsidP="00966C94">
            <w:pPr>
              <w:jc w:val="center"/>
              <w:rPr>
                <w:rFonts w:ascii="Times New Roman" w:hAnsi="Times New Roman" w:cs="Times New Roman"/>
                <w:sz w:val="24"/>
                <w:szCs w:val="24"/>
              </w:rPr>
            </w:pPr>
            <w:r>
              <w:rPr>
                <w:noProof/>
              </w:rPr>
              <w:drawing>
                <wp:inline distT="0" distB="0" distL="0" distR="0">
                  <wp:extent cx="2743200" cy="841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8412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4788" w:type="dxa"/>
            <w:vAlign w:val="center"/>
          </w:tcPr>
          <w:p w:rsidR="008040D3" w:rsidRDefault="008040D3" w:rsidP="00966C94">
            <w:pPr>
              <w:jc w:val="center"/>
              <w:rPr>
                <w:rFonts w:ascii="Times New Roman" w:hAnsi="Times New Roman" w:cs="Times New Roman"/>
                <w:sz w:val="24"/>
                <w:szCs w:val="24"/>
              </w:rPr>
            </w:pPr>
            <w:r>
              <w:rPr>
                <w:noProof/>
              </w:rPr>
              <w:drawing>
                <wp:inline distT="0" distB="0" distL="0" distR="0">
                  <wp:extent cx="2743200" cy="813816"/>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8138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8040D3" w:rsidTr="0099674D">
        <w:trPr>
          <w:trHeight w:val="60"/>
        </w:trPr>
        <w:tc>
          <w:tcPr>
            <w:tcW w:w="4788" w:type="dxa"/>
            <w:vAlign w:val="center"/>
          </w:tcPr>
          <w:p w:rsidR="008040D3" w:rsidRDefault="00371345" w:rsidP="00966C94">
            <w:pPr>
              <w:jc w:val="center"/>
              <w:rPr>
                <w:rFonts w:ascii="Times New Roman" w:hAnsi="Times New Roman" w:cs="Times New Roman"/>
                <w:sz w:val="24"/>
                <w:szCs w:val="24"/>
              </w:rPr>
            </w:pPr>
            <w:r>
              <w:rPr>
                <w:rFonts w:ascii="Times New Roman" w:hAnsi="Times New Roman" w:cs="Times New Roman"/>
                <w:sz w:val="24"/>
                <w:szCs w:val="24"/>
              </w:rPr>
              <w:t xml:space="preserve"> </w:t>
            </w:r>
            <w:r w:rsidR="008040D3">
              <w:rPr>
                <w:rFonts w:ascii="Times New Roman" w:hAnsi="Times New Roman" w:cs="Times New Roman"/>
                <w:sz w:val="24"/>
                <w:szCs w:val="24"/>
              </w:rPr>
              <w:t>(c)</w:t>
            </w:r>
          </w:p>
        </w:tc>
        <w:tc>
          <w:tcPr>
            <w:tcW w:w="4788" w:type="dxa"/>
            <w:vAlign w:val="center"/>
          </w:tcPr>
          <w:p w:rsidR="008040D3" w:rsidRDefault="008040D3" w:rsidP="00966C94">
            <w:pPr>
              <w:jc w:val="center"/>
              <w:rPr>
                <w:rFonts w:ascii="Times New Roman" w:hAnsi="Times New Roman" w:cs="Times New Roman"/>
                <w:sz w:val="24"/>
                <w:szCs w:val="24"/>
              </w:rPr>
            </w:pPr>
            <w:r>
              <w:rPr>
                <w:rFonts w:ascii="Times New Roman" w:hAnsi="Times New Roman" w:cs="Times New Roman"/>
                <w:sz w:val="24"/>
                <w:szCs w:val="24"/>
              </w:rPr>
              <w:t>(d)</w:t>
            </w:r>
          </w:p>
        </w:tc>
      </w:tr>
      <w:tr w:rsidR="008040D3" w:rsidTr="0099674D">
        <w:trPr>
          <w:trHeight w:val="60"/>
        </w:trPr>
        <w:tc>
          <w:tcPr>
            <w:tcW w:w="9576" w:type="dxa"/>
            <w:gridSpan w:val="2"/>
            <w:vAlign w:val="center"/>
          </w:tcPr>
          <w:p w:rsidR="008040D3" w:rsidRDefault="002560B8" w:rsidP="00966C94">
            <w:pPr>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Group 35" o:spid="_x0000_s1029" style="width:472.45pt;height:20.4pt;mso-position-horizontal-relative:char;mso-position-vertical-relative:line" coordorigin="-43,303" coordsize="60021,2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">
                  <v:shape id="Picture 31" o:spid="_x0000_s1030" type="#_x0000_t75" style="position:absolute;top:780;width:59977;height:17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7GnDAAAA2wAAAA8AAABkcnMvZG93bnJldi54bWxEj0FrwkAUhO8F/8PyhN6ajQZKia4iglgo&#10;PdS2xOMj+8wuZt+G7NbE/vpuQfA4zMw3zHI9ulZcqA/Ws4JZloMgrr223Cj4+tw9vYAIEVlj65kU&#10;XCnAejV5WGKp/cAfdDnERiQIhxIVmBi7UspQG3IYMt8RJ+/ke4cxyb6RuschwV0r53n+LB1aTgsG&#10;O9oaqs+HH6egc/54tr9IlX7nb2toX1zfKqUep+NmASLSGO/hW/tVKyhm8P8l/QC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IrsacMAAADbAAAADwAAAAAAAAAAAAAAAACf&#10;AgAAZHJzL2Rvd25yZXYueG1sUEsFBgAAAAAEAAQA9wAAAI8DAAAAAA==&#10;">
                    <v:imagedata r:id="rId21" o:title="" croptop="60303f" cropbottom="4236f" cropleft="1262f" cropright="491f"/>
                    <v:path arrowok="t"/>
                  </v:shape>
                  <v:shape id="Text Box 34" o:spid="_x0000_s1031" type="#_x0000_t202" style="position:absolute;left:-43;top:303;width:3593;height:2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713018" w:rsidRPr="008040D3" w:rsidRDefault="00713018" w:rsidP="00371345">
                          <w:pPr>
                            <w:rPr>
                              <w:sz w:val="20"/>
                              <w:szCs w:val="20"/>
                            </w:rPr>
                          </w:pPr>
                          <w:r w:rsidRPr="008040D3">
                            <w:rPr>
                              <w:sz w:val="20"/>
                              <w:szCs w:val="20"/>
                            </w:rPr>
                            <w:t>Ksi</w:t>
                          </w:r>
                        </w:p>
                      </w:txbxContent>
                    </v:textbox>
                  </v:shape>
                  <w10:wrap type="none"/>
                  <w10:anchorlock/>
                </v:group>
              </w:pict>
            </w:r>
          </w:p>
        </w:tc>
      </w:tr>
      <w:tr w:rsidR="008040D3" w:rsidTr="0099674D">
        <w:trPr>
          <w:trHeight w:val="60"/>
        </w:trPr>
        <w:tc>
          <w:tcPr>
            <w:tcW w:w="9576" w:type="dxa"/>
            <w:gridSpan w:val="2"/>
            <w:vAlign w:val="center"/>
          </w:tcPr>
          <w:p w:rsidR="008040D3" w:rsidRDefault="00AB74A7" w:rsidP="00AB74A7">
            <w:pPr>
              <w:pStyle w:val="Caption"/>
              <w:rPr>
                <w:szCs w:val="24"/>
              </w:rPr>
            </w:pPr>
            <w:bookmarkStart w:id="23" w:name="_Ref280894518"/>
            <w:r>
              <w:t xml:space="preserve">Figure </w:t>
            </w:r>
            <w:r w:rsidR="002560B8">
              <w:fldChar w:fldCharType="begin"/>
            </w:r>
            <w:r w:rsidR="008F61CB">
              <w:instrText xml:space="preserve"> SEQ Figure \* ARABIC </w:instrText>
            </w:r>
            <w:r w:rsidR="002560B8">
              <w:fldChar w:fldCharType="separate"/>
            </w:r>
            <w:r w:rsidR="00484CF8">
              <w:rPr>
                <w:noProof/>
              </w:rPr>
              <w:t>8</w:t>
            </w:r>
            <w:r w:rsidR="002560B8">
              <w:rPr>
                <w:noProof/>
              </w:rPr>
              <w:fldChar w:fldCharType="end"/>
            </w:r>
            <w:bookmarkEnd w:id="23"/>
            <w:r>
              <w:rPr>
                <w:noProof/>
              </w:rPr>
              <w:t xml:space="preserve">. </w:t>
            </w:r>
            <w:r w:rsidRPr="008C0837">
              <w:rPr>
                <w:noProof/>
              </w:rPr>
              <w:t xml:space="preserve">Flexural Stress Distribution on Northeast Girder in (a) Deteriorated </w:t>
            </w:r>
            <w:r w:rsidR="00804CBE">
              <w:rPr>
                <w:noProof/>
              </w:rPr>
              <w:t xml:space="preserve">FE </w:t>
            </w:r>
            <w:r w:rsidRPr="008C0837">
              <w:rPr>
                <w:noProof/>
              </w:rPr>
              <w:t xml:space="preserve">Model and (b) </w:t>
            </w:r>
            <w:r w:rsidR="00804CBE">
              <w:rPr>
                <w:noProof/>
              </w:rPr>
              <w:t xml:space="preserve">FE </w:t>
            </w:r>
            <w:r w:rsidRPr="008C0837">
              <w:rPr>
                <w:noProof/>
              </w:rPr>
              <w:t xml:space="preserve">Model with H&amp;H Repairs, and Shear Stress Distribution on Northeast Girder in (c) Deteriorated </w:t>
            </w:r>
            <w:r w:rsidR="00804CBE">
              <w:rPr>
                <w:noProof/>
              </w:rPr>
              <w:t xml:space="preserve">FE </w:t>
            </w:r>
            <w:r w:rsidRPr="008C0837">
              <w:rPr>
                <w:noProof/>
              </w:rPr>
              <w:t xml:space="preserve">Model and (d) </w:t>
            </w:r>
            <w:r w:rsidR="00804CBE">
              <w:rPr>
                <w:noProof/>
              </w:rPr>
              <w:t xml:space="preserve">FE </w:t>
            </w:r>
            <w:r w:rsidRPr="008C0837">
              <w:rPr>
                <w:noProof/>
              </w:rPr>
              <w:t>Model with H&amp;H Repairs (results in Ksi)</w:t>
            </w:r>
          </w:p>
        </w:tc>
      </w:tr>
    </w:tbl>
    <w:p w:rsidR="00AB74A7" w:rsidRDefault="00AB74A7" w:rsidP="008E3E16">
      <w:pPr>
        <w:spacing w:after="120"/>
        <w:ind w:firstLine="432"/>
        <w:jc w:val="both"/>
        <w:rPr>
          <w:rFonts w:ascii="Times New Roman" w:hAnsi="Times New Roman" w:cs="Times New Roman"/>
          <w:sz w:val="24"/>
          <w:szCs w:val="24"/>
        </w:rPr>
      </w:pPr>
    </w:p>
    <w:p w:rsidR="008E3E16" w:rsidRDefault="008E3E16" w:rsidP="008E3E16">
      <w:pPr>
        <w:spacing w:after="120"/>
        <w:ind w:firstLine="432"/>
        <w:jc w:val="both"/>
        <w:rPr>
          <w:rFonts w:ascii="Times New Roman" w:hAnsi="Times New Roman" w:cs="Times New Roman"/>
          <w:sz w:val="24"/>
          <w:szCs w:val="24"/>
        </w:rPr>
      </w:pPr>
      <w:r>
        <w:rPr>
          <w:rFonts w:ascii="Times New Roman" w:hAnsi="Times New Roman" w:cs="Times New Roman"/>
          <w:sz w:val="24"/>
          <w:szCs w:val="24"/>
        </w:rPr>
        <w:t xml:space="preserve">In addition to the bascule girders, H&amp;H’s proposed repairs for </w:t>
      </w:r>
      <w:r w:rsidR="00804CBE">
        <w:rPr>
          <w:rFonts w:ascii="Times New Roman" w:hAnsi="Times New Roman" w:cs="Times New Roman"/>
          <w:sz w:val="24"/>
          <w:szCs w:val="24"/>
        </w:rPr>
        <w:t xml:space="preserve">the </w:t>
      </w:r>
      <w:r>
        <w:rPr>
          <w:rFonts w:ascii="Times New Roman" w:hAnsi="Times New Roman" w:cs="Times New Roman"/>
          <w:sz w:val="24"/>
          <w:szCs w:val="24"/>
        </w:rPr>
        <w:t xml:space="preserve">floor beams were evaluated and they have shown </w:t>
      </w:r>
      <w:del w:id="24" w:author="flm72" w:date="2011-03-23T16:02:00Z">
        <w:r w:rsidDel="00403BBB">
          <w:rPr>
            <w:rFonts w:ascii="Times New Roman" w:hAnsi="Times New Roman" w:cs="Times New Roman"/>
            <w:sz w:val="24"/>
            <w:szCs w:val="24"/>
          </w:rPr>
          <w:delText xml:space="preserve">a good </w:delText>
        </w:r>
      </w:del>
      <w:r>
        <w:rPr>
          <w:rFonts w:ascii="Times New Roman" w:hAnsi="Times New Roman" w:cs="Times New Roman"/>
          <w:sz w:val="24"/>
          <w:szCs w:val="24"/>
        </w:rPr>
        <w:t xml:space="preserve">improvement </w:t>
      </w:r>
      <w:ins w:id="25" w:author="flm72" w:date="2011-03-23T16:02:00Z">
        <w:r w:rsidR="00403BBB">
          <w:rPr>
            <w:rFonts w:ascii="Times New Roman" w:hAnsi="Times New Roman" w:cs="Times New Roman"/>
            <w:sz w:val="24"/>
            <w:szCs w:val="24"/>
          </w:rPr>
          <w:t xml:space="preserve">(reduction) </w:t>
        </w:r>
      </w:ins>
      <w:r>
        <w:rPr>
          <w:rFonts w:ascii="Times New Roman" w:hAnsi="Times New Roman" w:cs="Times New Roman"/>
          <w:sz w:val="24"/>
          <w:szCs w:val="24"/>
        </w:rPr>
        <w:t>of stress level</w:t>
      </w:r>
      <w:ins w:id="26" w:author="flm72" w:date="2011-03-23T16:02:00Z">
        <w:r w:rsidR="00403BBB">
          <w:rPr>
            <w:rFonts w:ascii="Times New Roman" w:hAnsi="Times New Roman" w:cs="Times New Roman"/>
            <w:sz w:val="24"/>
            <w:szCs w:val="24"/>
          </w:rPr>
          <w:t>s</w:t>
        </w:r>
      </w:ins>
      <w:r>
        <w:rPr>
          <w:rFonts w:ascii="Times New Roman" w:hAnsi="Times New Roman" w:cs="Times New Roman"/>
          <w:sz w:val="24"/>
          <w:szCs w:val="24"/>
        </w:rPr>
        <w:t xml:space="preserve"> </w:t>
      </w:r>
      <w:r w:rsidR="00804CBE">
        <w:rPr>
          <w:rFonts w:ascii="Times New Roman" w:hAnsi="Times New Roman" w:cs="Times New Roman"/>
          <w:sz w:val="24"/>
          <w:szCs w:val="24"/>
        </w:rPr>
        <w:t>for the</w:t>
      </w:r>
      <w:r>
        <w:rPr>
          <w:rFonts w:ascii="Times New Roman" w:hAnsi="Times New Roman" w:cs="Times New Roman"/>
          <w:sz w:val="24"/>
          <w:szCs w:val="24"/>
        </w:rPr>
        <w:t xml:space="preserve"> floor beams under different loading cases.</w:t>
      </w:r>
    </w:p>
    <w:p w:rsidR="00AB74A7" w:rsidRDefault="00AB74A7" w:rsidP="00762A49">
      <w:pPr>
        <w:spacing w:after="120"/>
        <w:jc w:val="both"/>
        <w:rPr>
          <w:rFonts w:ascii="Times New Roman" w:hAnsi="Times New Roman" w:cs="Times New Roman"/>
          <w:b/>
          <w:sz w:val="24"/>
          <w:szCs w:val="24"/>
        </w:rPr>
      </w:pPr>
    </w:p>
    <w:p w:rsidR="00971E1B" w:rsidRPr="00971E1B" w:rsidRDefault="00971E1B" w:rsidP="00762A49">
      <w:pPr>
        <w:spacing w:after="120"/>
        <w:jc w:val="both"/>
        <w:rPr>
          <w:rFonts w:ascii="Times New Roman" w:hAnsi="Times New Roman" w:cs="Times New Roman"/>
          <w:b/>
          <w:sz w:val="24"/>
          <w:szCs w:val="24"/>
        </w:rPr>
      </w:pPr>
      <w:proofErr w:type="spellStart"/>
      <w:r w:rsidRPr="00971E1B">
        <w:rPr>
          <w:rFonts w:ascii="Times New Roman" w:hAnsi="Times New Roman" w:cs="Times New Roman"/>
          <w:b/>
          <w:sz w:val="24"/>
          <w:szCs w:val="24"/>
        </w:rPr>
        <w:t>Pennoni’s</w:t>
      </w:r>
      <w:proofErr w:type="spellEnd"/>
      <w:r w:rsidRPr="00971E1B">
        <w:rPr>
          <w:rFonts w:ascii="Times New Roman" w:hAnsi="Times New Roman" w:cs="Times New Roman"/>
          <w:b/>
          <w:sz w:val="24"/>
          <w:szCs w:val="24"/>
        </w:rPr>
        <w:t xml:space="preserve"> Retrofit Concept (Diagonal Angles)</w:t>
      </w:r>
    </w:p>
    <w:p w:rsidR="002E7F06" w:rsidRDefault="00A71928" w:rsidP="002E7F06">
      <w:pPr>
        <w:spacing w:after="120"/>
        <w:ind w:firstLine="432"/>
        <w:jc w:val="both"/>
        <w:rPr>
          <w:rFonts w:ascii="Times New Roman" w:hAnsi="Times New Roman" w:cs="Times New Roman"/>
          <w:sz w:val="24"/>
          <w:szCs w:val="24"/>
        </w:rPr>
      </w:pPr>
      <w:r>
        <w:rPr>
          <w:rFonts w:ascii="Times New Roman" w:hAnsi="Times New Roman" w:cs="Times New Roman"/>
          <w:sz w:val="24"/>
          <w:szCs w:val="24"/>
        </w:rPr>
        <w:t>As mentioned in the previous reports, Pennoni ha</w:t>
      </w:r>
      <w:r w:rsidR="00D91BE1">
        <w:rPr>
          <w:rFonts w:ascii="Times New Roman" w:hAnsi="Times New Roman" w:cs="Times New Roman"/>
          <w:sz w:val="24"/>
          <w:szCs w:val="24"/>
        </w:rPr>
        <w:t>s</w:t>
      </w:r>
      <w:r>
        <w:rPr>
          <w:rFonts w:ascii="Times New Roman" w:hAnsi="Times New Roman" w:cs="Times New Roman"/>
          <w:sz w:val="24"/>
          <w:szCs w:val="24"/>
        </w:rPr>
        <w:t xml:space="preserve"> developed the </w:t>
      </w:r>
      <w:ins w:id="27" w:author="flm72" w:date="2011-03-23T16:02:00Z">
        <w:r w:rsidR="00403BBB">
          <w:rPr>
            <w:rFonts w:ascii="Times New Roman" w:hAnsi="Times New Roman" w:cs="Times New Roman"/>
            <w:sz w:val="24"/>
            <w:szCs w:val="24"/>
          </w:rPr>
          <w:t>concept</w:t>
        </w:r>
      </w:ins>
      <w:del w:id="28" w:author="flm72" w:date="2011-03-23T16:02:00Z">
        <w:r w:rsidDel="00403BBB">
          <w:rPr>
            <w:rFonts w:ascii="Times New Roman" w:hAnsi="Times New Roman" w:cs="Times New Roman"/>
            <w:sz w:val="24"/>
            <w:szCs w:val="24"/>
          </w:rPr>
          <w:delText>idea</w:delText>
        </w:r>
      </w:del>
      <w:r>
        <w:rPr>
          <w:rFonts w:ascii="Times New Roman" w:hAnsi="Times New Roman" w:cs="Times New Roman"/>
          <w:sz w:val="24"/>
          <w:szCs w:val="24"/>
        </w:rPr>
        <w:t xml:space="preserve"> </w:t>
      </w:r>
      <w:r w:rsidR="00D91BE1">
        <w:rPr>
          <w:rFonts w:ascii="Times New Roman" w:hAnsi="Times New Roman" w:cs="Times New Roman"/>
          <w:sz w:val="24"/>
          <w:szCs w:val="24"/>
        </w:rPr>
        <w:t>for the</w:t>
      </w:r>
      <w:r>
        <w:rPr>
          <w:rFonts w:ascii="Times New Roman" w:hAnsi="Times New Roman" w:cs="Times New Roman"/>
          <w:sz w:val="24"/>
          <w:szCs w:val="24"/>
        </w:rPr>
        <w:t xml:space="preserve"> </w:t>
      </w:r>
      <w:r w:rsidRPr="00A71928">
        <w:rPr>
          <w:rFonts w:ascii="Times New Roman" w:hAnsi="Times New Roman" w:cs="Times New Roman"/>
          <w:sz w:val="24"/>
          <w:szCs w:val="24"/>
        </w:rPr>
        <w:t xml:space="preserve">installation of </w:t>
      </w:r>
      <w:r>
        <w:rPr>
          <w:rFonts w:ascii="Times New Roman" w:hAnsi="Times New Roman" w:cs="Times New Roman"/>
          <w:sz w:val="24"/>
          <w:szCs w:val="24"/>
        </w:rPr>
        <w:t>d</w:t>
      </w:r>
      <w:r w:rsidRPr="00A71928">
        <w:rPr>
          <w:rFonts w:ascii="Times New Roman" w:hAnsi="Times New Roman" w:cs="Times New Roman"/>
          <w:sz w:val="24"/>
          <w:szCs w:val="24"/>
        </w:rPr>
        <w:t>iagonal truss members across</w:t>
      </w:r>
      <w:r>
        <w:rPr>
          <w:rFonts w:ascii="Times New Roman" w:hAnsi="Times New Roman" w:cs="Times New Roman"/>
          <w:sz w:val="24"/>
          <w:szCs w:val="24"/>
        </w:rPr>
        <w:t xml:space="preserve"> </w:t>
      </w:r>
      <w:r w:rsidRPr="00A71928">
        <w:rPr>
          <w:rFonts w:ascii="Times New Roman" w:hAnsi="Times New Roman" w:cs="Times New Roman"/>
          <w:sz w:val="24"/>
          <w:szCs w:val="24"/>
        </w:rPr>
        <w:t>the most deteriorated we</w:t>
      </w:r>
      <w:r>
        <w:rPr>
          <w:rFonts w:ascii="Times New Roman" w:hAnsi="Times New Roman" w:cs="Times New Roman"/>
          <w:sz w:val="24"/>
          <w:szCs w:val="24"/>
        </w:rPr>
        <w:t xml:space="preserve">b panels of the bascule girders instead of adding two sandwich plates to the web plates. Different concepts have been considered and their constructability has been evaluated by </w:t>
      </w:r>
      <w:proofErr w:type="spellStart"/>
      <w:r>
        <w:rPr>
          <w:rFonts w:ascii="Times New Roman" w:hAnsi="Times New Roman" w:cs="Times New Roman"/>
          <w:sz w:val="24"/>
          <w:szCs w:val="24"/>
        </w:rPr>
        <w:t>Pennoni’s</w:t>
      </w:r>
      <w:proofErr w:type="spellEnd"/>
      <w:r>
        <w:rPr>
          <w:rFonts w:ascii="Times New Roman" w:hAnsi="Times New Roman" w:cs="Times New Roman"/>
          <w:sz w:val="24"/>
          <w:szCs w:val="24"/>
        </w:rPr>
        <w:t xml:space="preserve"> experienced field engineers. Finally, the concept of using diagonal angles along with filler plates, gusset plates and connecting angles </w:t>
      </w:r>
      <w:ins w:id="29" w:author="flm72" w:date="2011-03-23T16:02:00Z">
        <w:r w:rsidR="00403BBB">
          <w:rPr>
            <w:rFonts w:ascii="Times New Roman" w:hAnsi="Times New Roman" w:cs="Times New Roman"/>
            <w:sz w:val="24"/>
            <w:szCs w:val="24"/>
          </w:rPr>
          <w:t xml:space="preserve">was </w:t>
        </w:r>
      </w:ins>
      <w:r>
        <w:rPr>
          <w:rFonts w:ascii="Times New Roman" w:hAnsi="Times New Roman" w:cs="Times New Roman"/>
          <w:sz w:val="24"/>
          <w:szCs w:val="24"/>
        </w:rPr>
        <w:t xml:space="preserve">deemed the most feasible and effective concept. Details of this concept were developed in 3D drawings in Google </w:t>
      </w:r>
      <w:proofErr w:type="spellStart"/>
      <w:r>
        <w:rPr>
          <w:rFonts w:ascii="Times New Roman" w:hAnsi="Times New Roman" w:cs="Times New Roman"/>
          <w:sz w:val="24"/>
          <w:szCs w:val="24"/>
        </w:rPr>
        <w:t>Sketchup</w:t>
      </w:r>
      <w:proofErr w:type="spellEnd"/>
      <w:del w:id="30" w:author="flm72" w:date="2011-03-23T16:03:00Z">
        <w:r w:rsidDel="00403BBB">
          <w:rPr>
            <w:rFonts w:ascii="Times New Roman" w:hAnsi="Times New Roman" w:cs="Times New Roman"/>
            <w:sz w:val="24"/>
            <w:szCs w:val="24"/>
          </w:rPr>
          <w:delText xml:space="preserve"> </w:delText>
        </w:r>
      </w:del>
      <w:r>
        <w:rPr>
          <w:rFonts w:ascii="Times New Roman" w:hAnsi="Times New Roman" w:cs="Times New Roman"/>
          <w:sz w:val="24"/>
          <w:szCs w:val="24"/>
        </w:rPr>
        <w:t xml:space="preserve">® and the members were sized using capacity design (more details were sent in the previous reports dated October 1, 2010 and </w:t>
      </w:r>
      <w:r>
        <w:rPr>
          <w:rFonts w:ascii="Times New Roman" w:hAnsi="Times New Roman" w:cs="Times New Roman"/>
          <w:sz w:val="24"/>
          <w:szCs w:val="24"/>
        </w:rPr>
        <w:lastRenderedPageBreak/>
        <w:t>December 7, 2010)</w:t>
      </w:r>
      <w:r w:rsidR="002E7F06">
        <w:rPr>
          <w:rFonts w:ascii="Times New Roman" w:hAnsi="Times New Roman" w:cs="Times New Roman"/>
          <w:sz w:val="24"/>
          <w:szCs w:val="24"/>
        </w:rPr>
        <w:t xml:space="preserve">. </w:t>
      </w:r>
      <w:fldSimple w:instr=" REF _Ref280894572 \h  \* MERGEFORMAT ">
        <w:r w:rsidR="00AB74A7" w:rsidRPr="00AB74A7">
          <w:rPr>
            <w:rFonts w:ascii="Times New Roman" w:hAnsi="Times New Roman" w:cs="Times New Roman"/>
            <w:sz w:val="24"/>
            <w:szCs w:val="24"/>
          </w:rPr>
          <w:t>Figure 9</w:t>
        </w:r>
      </w:fldSimple>
      <w:r w:rsidR="002E7F06">
        <w:rPr>
          <w:rFonts w:ascii="Times New Roman" w:hAnsi="Times New Roman" w:cs="Times New Roman"/>
          <w:sz w:val="24"/>
          <w:szCs w:val="24"/>
        </w:rPr>
        <w:t xml:space="preserve"> illustrates the 3D presentation of the concept and the </w:t>
      </w:r>
      <w:r w:rsidR="00D91BE1">
        <w:rPr>
          <w:rFonts w:ascii="Times New Roman" w:hAnsi="Times New Roman" w:cs="Times New Roman"/>
          <w:sz w:val="24"/>
          <w:szCs w:val="24"/>
        </w:rPr>
        <w:t>FE</w:t>
      </w:r>
      <w:r w:rsidR="002E7F06">
        <w:rPr>
          <w:rFonts w:ascii="Times New Roman" w:hAnsi="Times New Roman" w:cs="Times New Roman"/>
          <w:sz w:val="24"/>
          <w:szCs w:val="24"/>
        </w:rPr>
        <w:t xml:space="preserve"> model for one of the panels.</w:t>
      </w:r>
      <w:r w:rsidR="00E14450">
        <w:rPr>
          <w:rFonts w:ascii="Times New Roman" w:hAnsi="Times New Roman" w:cs="Times New Roman"/>
          <w:sz w:val="24"/>
          <w:szCs w:val="24"/>
        </w:rPr>
        <w:t xml:space="preserve"> In modeling the gusset plates, the same approach of increasing the thickness is used, while the gap between the diagonal angles and the web plates</w:t>
      </w:r>
      <w:r w:rsidR="005121A7">
        <w:rPr>
          <w:rFonts w:ascii="Times New Roman" w:hAnsi="Times New Roman" w:cs="Times New Roman"/>
          <w:sz w:val="24"/>
          <w:szCs w:val="24"/>
        </w:rPr>
        <w:t xml:space="preserve"> is considered in the model. Body constraint</w:t>
      </w:r>
      <w:ins w:id="31" w:author="flm72" w:date="2011-03-23T16:03:00Z">
        <w:r w:rsidR="00403BBB">
          <w:rPr>
            <w:rFonts w:ascii="Times New Roman" w:hAnsi="Times New Roman" w:cs="Times New Roman"/>
            <w:sz w:val="24"/>
            <w:szCs w:val="24"/>
          </w:rPr>
          <w:t>s are</w:t>
        </w:r>
      </w:ins>
      <w:del w:id="32" w:author="flm72" w:date="2011-03-23T16:03:00Z">
        <w:r w:rsidR="005121A7" w:rsidDel="00403BBB">
          <w:rPr>
            <w:rFonts w:ascii="Times New Roman" w:hAnsi="Times New Roman" w:cs="Times New Roman"/>
            <w:sz w:val="24"/>
            <w:szCs w:val="24"/>
          </w:rPr>
          <w:delText xml:space="preserve"> is</w:delText>
        </w:r>
      </w:del>
      <w:r w:rsidR="005121A7">
        <w:rPr>
          <w:rFonts w:ascii="Times New Roman" w:hAnsi="Times New Roman" w:cs="Times New Roman"/>
          <w:sz w:val="24"/>
          <w:szCs w:val="24"/>
        </w:rPr>
        <w:t xml:space="preserve"> used to attach the diagonal members to the gusset plates.</w:t>
      </w:r>
      <w:r w:rsidR="00E14450">
        <w:rPr>
          <w:rFonts w:ascii="Times New Roman" w:hAnsi="Times New Roman" w:cs="Times New Roman"/>
          <w:sz w:val="24"/>
          <w:szCs w:val="24"/>
        </w:rPr>
        <w:t xml:space="preserve"> </w:t>
      </w:r>
    </w:p>
    <w:p w:rsidR="00971E1B" w:rsidRDefault="00A71928" w:rsidP="00A7192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2E7F06" w:rsidTr="00AB74A7">
        <w:tc>
          <w:tcPr>
            <w:tcW w:w="4788" w:type="dxa"/>
            <w:vAlign w:val="center"/>
          </w:tcPr>
          <w:p w:rsidR="002E7F06" w:rsidRDefault="002E7F06" w:rsidP="002E7F0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28800" cy="1764792"/>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828800" cy="1764792"/>
                          </a:xfrm>
                          <a:prstGeom prst="rect">
                            <a:avLst/>
                          </a:prstGeom>
                          <a:noFill/>
                          <a:ln w="9525">
                            <a:noFill/>
                            <a:miter lim="800000"/>
                            <a:headEnd/>
                            <a:tailEnd/>
                          </a:ln>
                        </pic:spPr>
                      </pic:pic>
                    </a:graphicData>
                  </a:graphic>
                </wp:inline>
              </w:drawing>
            </w:r>
          </w:p>
        </w:tc>
        <w:tc>
          <w:tcPr>
            <w:tcW w:w="4788" w:type="dxa"/>
            <w:vAlign w:val="center"/>
          </w:tcPr>
          <w:p w:rsidR="002E7F06" w:rsidRDefault="00E14450" w:rsidP="002E7F06">
            <w:pPr>
              <w:autoSpaceDE w:val="0"/>
              <w:autoSpaceDN w:val="0"/>
              <w:adjustRightInd w:val="0"/>
              <w:jc w:val="center"/>
              <w:rPr>
                <w:rFonts w:ascii="Times New Roman" w:hAnsi="Times New Roman" w:cs="Times New Roman"/>
                <w:sz w:val="24"/>
                <w:szCs w:val="24"/>
              </w:rPr>
            </w:pPr>
            <w:r>
              <w:rPr>
                <w:noProof/>
              </w:rPr>
              <w:drawing>
                <wp:inline distT="0" distB="0" distL="0" distR="0">
                  <wp:extent cx="1828800" cy="18105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clrChange>
                              <a:clrFrom>
                                <a:srgbClr val="FF0080"/>
                              </a:clrFrom>
                              <a:clrTo>
                                <a:srgbClr val="FF0080">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1828800" cy="181051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E7F06" w:rsidTr="00AB74A7">
        <w:tc>
          <w:tcPr>
            <w:tcW w:w="4788" w:type="dxa"/>
            <w:vAlign w:val="center"/>
          </w:tcPr>
          <w:p w:rsidR="002E7F06" w:rsidRDefault="005121A7" w:rsidP="002E7F06">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(a)</w:t>
            </w:r>
          </w:p>
        </w:tc>
        <w:tc>
          <w:tcPr>
            <w:tcW w:w="4788" w:type="dxa"/>
            <w:vAlign w:val="center"/>
          </w:tcPr>
          <w:p w:rsidR="002E7F06" w:rsidRDefault="005121A7" w:rsidP="002E7F06">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(b)</w:t>
            </w:r>
          </w:p>
        </w:tc>
      </w:tr>
      <w:tr w:rsidR="005121A7" w:rsidTr="00AB74A7">
        <w:tc>
          <w:tcPr>
            <w:tcW w:w="9576" w:type="dxa"/>
            <w:gridSpan w:val="2"/>
            <w:vAlign w:val="center"/>
          </w:tcPr>
          <w:p w:rsidR="005121A7" w:rsidRDefault="00AB74A7" w:rsidP="005C3C6E">
            <w:pPr>
              <w:pStyle w:val="Caption"/>
              <w:rPr>
                <w:szCs w:val="24"/>
              </w:rPr>
            </w:pPr>
            <w:bookmarkStart w:id="33" w:name="_Ref280894572"/>
            <w:r>
              <w:t xml:space="preserve">Figure </w:t>
            </w:r>
            <w:r w:rsidR="002560B8">
              <w:fldChar w:fldCharType="begin"/>
            </w:r>
            <w:r w:rsidR="008F61CB">
              <w:instrText xml:space="preserve"> SEQ Figure \* ARABIC </w:instrText>
            </w:r>
            <w:r w:rsidR="002560B8">
              <w:fldChar w:fldCharType="separate"/>
            </w:r>
            <w:r w:rsidR="00484CF8">
              <w:rPr>
                <w:noProof/>
              </w:rPr>
              <w:t>9</w:t>
            </w:r>
            <w:r w:rsidR="002560B8">
              <w:rPr>
                <w:noProof/>
              </w:rPr>
              <w:fldChar w:fldCharType="end"/>
            </w:r>
            <w:bookmarkEnd w:id="33"/>
            <w:r>
              <w:rPr>
                <w:noProof/>
              </w:rPr>
              <w:t xml:space="preserve">. </w:t>
            </w:r>
            <w:r w:rsidRPr="003033CC">
              <w:rPr>
                <w:noProof/>
              </w:rPr>
              <w:t xml:space="preserve">(a) 3D Conceptualization and (b) </w:t>
            </w:r>
            <w:r w:rsidR="00D91BE1">
              <w:rPr>
                <w:noProof/>
              </w:rPr>
              <w:t>FE</w:t>
            </w:r>
            <w:r w:rsidRPr="003033CC">
              <w:rPr>
                <w:noProof/>
              </w:rPr>
              <w:t xml:space="preserve"> Model </w:t>
            </w:r>
            <w:r w:rsidR="005C3C6E">
              <w:rPr>
                <w:noProof/>
              </w:rPr>
              <w:t>for</w:t>
            </w:r>
            <w:r w:rsidR="005C3C6E" w:rsidRPr="003033CC">
              <w:rPr>
                <w:noProof/>
              </w:rPr>
              <w:t xml:space="preserve"> </w:t>
            </w:r>
            <w:r w:rsidRPr="003033CC">
              <w:rPr>
                <w:noProof/>
              </w:rPr>
              <w:t>Pennoni’s Retrofit Concept</w:t>
            </w:r>
          </w:p>
        </w:tc>
      </w:tr>
    </w:tbl>
    <w:p w:rsidR="005121A7" w:rsidRDefault="005121A7" w:rsidP="00AB74A7">
      <w:pPr>
        <w:pStyle w:val="Caption"/>
        <w:keepNext/>
        <w:rPr>
          <w:szCs w:val="24"/>
        </w:rPr>
      </w:pPr>
    </w:p>
    <w:p w:rsidR="00AB74A7" w:rsidRPr="00484CF8" w:rsidRDefault="002560B8" w:rsidP="00484CF8">
      <w:pPr>
        <w:spacing w:after="120"/>
        <w:ind w:firstLine="432"/>
        <w:jc w:val="both"/>
        <w:rPr>
          <w:rFonts w:ascii="Times New Roman" w:hAnsi="Times New Roman" w:cs="Times New Roman"/>
          <w:sz w:val="24"/>
          <w:szCs w:val="24"/>
        </w:rPr>
      </w:pPr>
      <w:fldSimple w:instr=" REF _Ref280894728 \h  \* MERGEFORMAT ">
        <w:r w:rsidR="00484CF8" w:rsidRPr="00484CF8">
          <w:rPr>
            <w:rFonts w:ascii="Times New Roman" w:hAnsi="Times New Roman" w:cs="Times New Roman"/>
            <w:sz w:val="24"/>
            <w:szCs w:val="24"/>
          </w:rPr>
          <w:t>Figure 10</w:t>
        </w:r>
      </w:fldSimple>
      <w:r w:rsidR="00484CF8" w:rsidRPr="00484CF8">
        <w:rPr>
          <w:rFonts w:ascii="Times New Roman" w:hAnsi="Times New Roman" w:cs="Times New Roman"/>
          <w:sz w:val="24"/>
          <w:szCs w:val="24"/>
        </w:rPr>
        <w:t xml:space="preserve"> compares the results for the deteriorated </w:t>
      </w:r>
      <w:r w:rsidR="00D91BE1">
        <w:rPr>
          <w:rFonts w:ascii="Times New Roman" w:hAnsi="Times New Roman" w:cs="Times New Roman"/>
          <w:sz w:val="24"/>
          <w:szCs w:val="24"/>
        </w:rPr>
        <w:t xml:space="preserve">FE </w:t>
      </w:r>
      <w:r w:rsidR="00484CF8" w:rsidRPr="00484CF8">
        <w:rPr>
          <w:rFonts w:ascii="Times New Roman" w:hAnsi="Times New Roman" w:cs="Times New Roman"/>
          <w:sz w:val="24"/>
          <w:szCs w:val="24"/>
        </w:rPr>
        <w:t xml:space="preserve">model and the one with </w:t>
      </w:r>
      <w:proofErr w:type="spellStart"/>
      <w:r w:rsidR="00484CF8" w:rsidRPr="00484CF8">
        <w:rPr>
          <w:rFonts w:ascii="Times New Roman" w:hAnsi="Times New Roman" w:cs="Times New Roman"/>
          <w:sz w:val="24"/>
          <w:szCs w:val="24"/>
        </w:rPr>
        <w:t>Pennoni’s</w:t>
      </w:r>
      <w:proofErr w:type="spellEnd"/>
      <w:r w:rsidR="00484CF8" w:rsidRPr="00484CF8">
        <w:rPr>
          <w:rFonts w:ascii="Times New Roman" w:hAnsi="Times New Roman" w:cs="Times New Roman"/>
          <w:sz w:val="24"/>
          <w:szCs w:val="24"/>
        </w:rPr>
        <w:t xml:space="preserve"> concept diagonal members added to the </w:t>
      </w:r>
      <w:r w:rsidR="00D91BE1">
        <w:rPr>
          <w:rFonts w:ascii="Times New Roman" w:hAnsi="Times New Roman" w:cs="Times New Roman"/>
          <w:sz w:val="24"/>
          <w:szCs w:val="24"/>
        </w:rPr>
        <w:t xml:space="preserve">FE </w:t>
      </w:r>
      <w:r w:rsidR="00484CF8" w:rsidRPr="00484CF8">
        <w:rPr>
          <w:rFonts w:ascii="Times New Roman" w:hAnsi="Times New Roman" w:cs="Times New Roman"/>
          <w:sz w:val="24"/>
          <w:szCs w:val="24"/>
        </w:rPr>
        <w:t>model.</w:t>
      </w:r>
    </w:p>
    <w:p w:rsidR="00484CF8" w:rsidRPr="00484CF8" w:rsidRDefault="00484CF8" w:rsidP="00484CF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5121A7" w:rsidTr="00AB74A7">
        <w:tc>
          <w:tcPr>
            <w:tcW w:w="4788" w:type="dxa"/>
            <w:vAlign w:val="center"/>
          </w:tcPr>
          <w:p w:rsidR="005121A7" w:rsidRDefault="00FD6FD6" w:rsidP="005121A7">
            <w:pPr>
              <w:jc w:val="center"/>
              <w:rPr>
                <w:rFonts w:ascii="Times New Roman" w:hAnsi="Times New Roman" w:cs="Times New Roman"/>
                <w:sz w:val="24"/>
                <w:szCs w:val="24"/>
              </w:rPr>
            </w:pPr>
            <w:r>
              <w:rPr>
                <w:noProof/>
              </w:rPr>
              <w:drawing>
                <wp:inline distT="0" distB="0" distL="0" distR="0">
                  <wp:extent cx="2743200" cy="9784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9784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4788" w:type="dxa"/>
            <w:vAlign w:val="center"/>
          </w:tcPr>
          <w:p w:rsidR="005121A7" w:rsidRDefault="00FD6FD6" w:rsidP="005121A7">
            <w:pPr>
              <w:jc w:val="center"/>
              <w:rPr>
                <w:rFonts w:ascii="Times New Roman" w:hAnsi="Times New Roman" w:cs="Times New Roman"/>
                <w:sz w:val="24"/>
                <w:szCs w:val="24"/>
              </w:rPr>
            </w:pPr>
            <w:r>
              <w:rPr>
                <w:noProof/>
              </w:rPr>
              <w:drawing>
                <wp:inline distT="0" distB="0" distL="0" distR="0">
                  <wp:extent cx="2743200" cy="98755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2743200" cy="9875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5121A7" w:rsidTr="00AB74A7">
        <w:trPr>
          <w:trHeight w:val="90"/>
        </w:trPr>
        <w:tc>
          <w:tcPr>
            <w:tcW w:w="4788" w:type="dxa"/>
            <w:vAlign w:val="center"/>
          </w:tcPr>
          <w:p w:rsidR="005121A7" w:rsidRDefault="005121A7" w:rsidP="005121A7">
            <w:pPr>
              <w:jc w:val="center"/>
              <w:rPr>
                <w:rFonts w:ascii="Times New Roman" w:hAnsi="Times New Roman" w:cs="Times New Roman"/>
                <w:sz w:val="24"/>
                <w:szCs w:val="24"/>
              </w:rPr>
            </w:pPr>
            <w:r>
              <w:rPr>
                <w:rFonts w:ascii="Times New Roman" w:hAnsi="Times New Roman" w:cs="Times New Roman"/>
                <w:sz w:val="24"/>
                <w:szCs w:val="24"/>
              </w:rPr>
              <w:t>(a)</w:t>
            </w:r>
            <w:r>
              <w:rPr>
                <w:noProof/>
              </w:rPr>
              <w:t xml:space="preserve"> </w:t>
            </w:r>
          </w:p>
        </w:tc>
        <w:tc>
          <w:tcPr>
            <w:tcW w:w="4788" w:type="dxa"/>
            <w:vAlign w:val="center"/>
          </w:tcPr>
          <w:p w:rsidR="005121A7" w:rsidRDefault="005121A7" w:rsidP="005121A7">
            <w:pPr>
              <w:jc w:val="center"/>
              <w:rPr>
                <w:rFonts w:ascii="Times New Roman" w:hAnsi="Times New Roman" w:cs="Times New Roman"/>
                <w:sz w:val="24"/>
                <w:szCs w:val="24"/>
              </w:rPr>
            </w:pPr>
            <w:r>
              <w:rPr>
                <w:rFonts w:ascii="Times New Roman" w:hAnsi="Times New Roman" w:cs="Times New Roman"/>
                <w:sz w:val="24"/>
                <w:szCs w:val="24"/>
              </w:rPr>
              <w:t>(b)</w:t>
            </w:r>
          </w:p>
        </w:tc>
      </w:tr>
      <w:tr w:rsidR="005121A7" w:rsidTr="00AB74A7">
        <w:trPr>
          <w:trHeight w:val="90"/>
        </w:trPr>
        <w:tc>
          <w:tcPr>
            <w:tcW w:w="4788" w:type="dxa"/>
            <w:vAlign w:val="center"/>
          </w:tcPr>
          <w:p w:rsidR="005121A7" w:rsidRDefault="000F4D91" w:rsidP="005121A7">
            <w:pPr>
              <w:jc w:val="center"/>
              <w:rPr>
                <w:rFonts w:ascii="Times New Roman" w:hAnsi="Times New Roman" w:cs="Times New Roman"/>
                <w:sz w:val="24"/>
                <w:szCs w:val="24"/>
              </w:rPr>
            </w:pPr>
            <w:r>
              <w:rPr>
                <w:noProof/>
              </w:rPr>
              <w:drawing>
                <wp:inline distT="0" distB="0" distL="0" distR="0">
                  <wp:extent cx="1408176" cy="13716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1408176" cy="1371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4788" w:type="dxa"/>
            <w:vAlign w:val="center"/>
          </w:tcPr>
          <w:p w:rsidR="005121A7" w:rsidRDefault="000F4D91" w:rsidP="005121A7">
            <w:pPr>
              <w:jc w:val="center"/>
              <w:rPr>
                <w:rFonts w:ascii="Times New Roman" w:hAnsi="Times New Roman" w:cs="Times New Roman"/>
                <w:sz w:val="24"/>
                <w:szCs w:val="24"/>
              </w:rPr>
            </w:pPr>
            <w:r>
              <w:rPr>
                <w:noProof/>
              </w:rPr>
              <w:drawing>
                <wp:inline distT="0" distB="0" distL="0" distR="0">
                  <wp:extent cx="1325880" cy="13716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pic:blipFill>
                        <pic:spPr bwMode="auto">
                          <a:xfrm>
                            <a:off x="0" y="0"/>
                            <a:ext cx="1325880" cy="1371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5121A7" w:rsidTr="00AB74A7">
        <w:trPr>
          <w:trHeight w:val="60"/>
        </w:trPr>
        <w:tc>
          <w:tcPr>
            <w:tcW w:w="4788" w:type="dxa"/>
            <w:vAlign w:val="center"/>
          </w:tcPr>
          <w:p w:rsidR="005121A7" w:rsidRDefault="00371345" w:rsidP="000F4D91">
            <w:pPr>
              <w:jc w:val="center"/>
              <w:rPr>
                <w:rFonts w:ascii="Times New Roman" w:hAnsi="Times New Roman" w:cs="Times New Roman"/>
                <w:sz w:val="24"/>
                <w:szCs w:val="24"/>
              </w:rPr>
            </w:pPr>
            <w:r>
              <w:rPr>
                <w:rFonts w:ascii="Times New Roman" w:hAnsi="Times New Roman" w:cs="Times New Roman"/>
                <w:sz w:val="24"/>
                <w:szCs w:val="24"/>
              </w:rPr>
              <w:t xml:space="preserve"> </w:t>
            </w:r>
            <w:r w:rsidR="005121A7">
              <w:rPr>
                <w:rFonts w:ascii="Times New Roman" w:hAnsi="Times New Roman" w:cs="Times New Roman"/>
                <w:sz w:val="24"/>
                <w:szCs w:val="24"/>
              </w:rPr>
              <w:t>(c)</w:t>
            </w:r>
            <w:r w:rsidR="000F4D91">
              <w:rPr>
                <w:noProof/>
              </w:rPr>
              <w:t xml:space="preserve"> </w:t>
            </w:r>
          </w:p>
        </w:tc>
        <w:tc>
          <w:tcPr>
            <w:tcW w:w="4788" w:type="dxa"/>
            <w:vAlign w:val="center"/>
          </w:tcPr>
          <w:p w:rsidR="005121A7" w:rsidRDefault="005121A7" w:rsidP="005121A7">
            <w:pPr>
              <w:jc w:val="center"/>
              <w:rPr>
                <w:rFonts w:ascii="Times New Roman" w:hAnsi="Times New Roman" w:cs="Times New Roman"/>
                <w:sz w:val="24"/>
                <w:szCs w:val="24"/>
              </w:rPr>
            </w:pPr>
            <w:r>
              <w:rPr>
                <w:rFonts w:ascii="Times New Roman" w:hAnsi="Times New Roman" w:cs="Times New Roman"/>
                <w:sz w:val="24"/>
                <w:szCs w:val="24"/>
              </w:rPr>
              <w:t>(d)</w:t>
            </w:r>
          </w:p>
        </w:tc>
      </w:tr>
      <w:tr w:rsidR="005121A7" w:rsidTr="00AB74A7">
        <w:trPr>
          <w:trHeight w:val="60"/>
        </w:trPr>
        <w:tc>
          <w:tcPr>
            <w:tcW w:w="9576" w:type="dxa"/>
            <w:gridSpan w:val="2"/>
            <w:vAlign w:val="center"/>
          </w:tcPr>
          <w:p w:rsidR="005121A7" w:rsidRDefault="002560B8" w:rsidP="005121A7">
            <w:pPr>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Group 41" o:spid="_x0000_s1032" style="width:472.45pt;height:20.4pt;mso-position-horizontal-relative:char;mso-position-vertical-relative:line" coordorigin="-43,303" coordsize="60021,2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">
                  <v:shape id="Picture 42" o:spid="_x0000_s1033" type="#_x0000_t75" style="position:absolute;top:780;width:59977;height:17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AWPDAAAA2wAAAA8AAABkcnMvZG93bnJldi54bWxEj0FrAjEUhO8F/0N4Qm+a1YqU1ayIUFoo&#10;HqqW9fjYPDdhNy/LJtW1v74pFHocZuYbZr0ZXCuu1AfrWcFsmoEgrry2XCs4HV8mzyBCRNbYeiYF&#10;dwqwKUYPa8y1v/EHXQ+xFgnCIUcFJsYulzJUhhyGqe+Ik3fxvcOYZF9L3eMtwV0r51m2lA4tpwWD&#10;He0MVc3hyynonD839hup1Hv+tIZen+7vpVKP42G7AhFpiP/hv/abVrCYw++X9ANk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4BY8MAAADbAAAADwAAAAAAAAAAAAAAAACf&#10;AgAAZHJzL2Rvd25yZXYueG1sUEsFBgAAAAAEAAQA9wAAAI8DAAAAAA==&#10;">
                    <v:imagedata r:id="rId21" o:title="" croptop="60303f" cropbottom="4236f" cropleft="1262f" cropright="491f"/>
                    <v:path arrowok="t"/>
                  </v:shape>
                  <v:shape id="Text Box 43" o:spid="_x0000_s1034" type="#_x0000_t202" style="position:absolute;left:-43;top:303;width:3593;height:2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713018" w:rsidRPr="008040D3" w:rsidRDefault="00713018" w:rsidP="00371345">
                          <w:pPr>
                            <w:rPr>
                              <w:sz w:val="20"/>
                              <w:szCs w:val="20"/>
                            </w:rPr>
                          </w:pPr>
                          <w:r w:rsidRPr="008040D3">
                            <w:rPr>
                              <w:sz w:val="20"/>
                              <w:szCs w:val="20"/>
                            </w:rPr>
                            <w:t>Ksi</w:t>
                          </w:r>
                        </w:p>
                      </w:txbxContent>
                    </v:textbox>
                  </v:shape>
                  <w10:wrap type="none"/>
                  <w10:anchorlock/>
                </v:group>
              </w:pict>
            </w:r>
          </w:p>
        </w:tc>
      </w:tr>
      <w:tr w:rsidR="005121A7" w:rsidTr="00AB74A7">
        <w:trPr>
          <w:trHeight w:val="60"/>
        </w:trPr>
        <w:tc>
          <w:tcPr>
            <w:tcW w:w="9576" w:type="dxa"/>
            <w:gridSpan w:val="2"/>
            <w:vAlign w:val="center"/>
          </w:tcPr>
          <w:p w:rsidR="005121A7" w:rsidRDefault="00AB74A7" w:rsidP="005C3C6E">
            <w:pPr>
              <w:pStyle w:val="Caption"/>
              <w:rPr>
                <w:szCs w:val="24"/>
              </w:rPr>
            </w:pPr>
            <w:bookmarkStart w:id="34" w:name="_Ref280894728"/>
            <w:r>
              <w:t xml:space="preserve">Figure </w:t>
            </w:r>
            <w:r w:rsidR="002560B8">
              <w:fldChar w:fldCharType="begin"/>
            </w:r>
            <w:r w:rsidR="008F61CB">
              <w:instrText xml:space="preserve"> SEQ Figure \* ARABIC </w:instrText>
            </w:r>
            <w:r w:rsidR="002560B8">
              <w:fldChar w:fldCharType="separate"/>
            </w:r>
            <w:r w:rsidR="00484CF8">
              <w:rPr>
                <w:noProof/>
              </w:rPr>
              <w:t>10</w:t>
            </w:r>
            <w:r w:rsidR="002560B8">
              <w:rPr>
                <w:noProof/>
              </w:rPr>
              <w:fldChar w:fldCharType="end"/>
            </w:r>
            <w:bookmarkEnd w:id="34"/>
            <w:r>
              <w:rPr>
                <w:noProof/>
              </w:rPr>
              <w:t xml:space="preserve">. </w:t>
            </w:r>
            <w:r w:rsidRPr="00445D8C">
              <w:rPr>
                <w:noProof/>
              </w:rPr>
              <w:t xml:space="preserve">Shear Stress Distribution on Northeast Girder in (a) Deteriorated </w:t>
            </w:r>
            <w:r w:rsidR="00D91BE1">
              <w:rPr>
                <w:noProof/>
              </w:rPr>
              <w:t xml:space="preserve">FE </w:t>
            </w:r>
            <w:r w:rsidRPr="00445D8C">
              <w:rPr>
                <w:noProof/>
              </w:rPr>
              <w:t xml:space="preserve">Model and (b) </w:t>
            </w:r>
            <w:r w:rsidR="00D91BE1">
              <w:rPr>
                <w:noProof/>
              </w:rPr>
              <w:t xml:space="preserve">FE </w:t>
            </w:r>
            <w:r w:rsidRPr="00445D8C">
              <w:rPr>
                <w:noProof/>
              </w:rPr>
              <w:t xml:space="preserve">Model with Pennoni’s Retrofit Concept, and Shear Stress Distribution on Northwest Girder in (c) Deteriorated </w:t>
            </w:r>
            <w:r w:rsidR="00D91BE1">
              <w:rPr>
                <w:noProof/>
              </w:rPr>
              <w:t xml:space="preserve">FE </w:t>
            </w:r>
            <w:r w:rsidRPr="00445D8C">
              <w:rPr>
                <w:noProof/>
              </w:rPr>
              <w:t xml:space="preserve">Model and (d) </w:t>
            </w:r>
            <w:r w:rsidR="00D91BE1">
              <w:rPr>
                <w:noProof/>
              </w:rPr>
              <w:t xml:space="preserve">FE </w:t>
            </w:r>
            <w:r w:rsidRPr="00445D8C">
              <w:rPr>
                <w:noProof/>
              </w:rPr>
              <w:t xml:space="preserve">Model with Pennoni’s Retrofit Concept </w:t>
            </w:r>
            <w:r w:rsidR="005C3C6E">
              <w:rPr>
                <w:noProof/>
              </w:rPr>
              <w:t>(results in Ksi)</w:t>
            </w:r>
          </w:p>
        </w:tc>
      </w:tr>
    </w:tbl>
    <w:p w:rsidR="005121A7" w:rsidRDefault="005121A7" w:rsidP="00971E1B">
      <w:pPr>
        <w:spacing w:after="120"/>
        <w:ind w:firstLine="432"/>
        <w:jc w:val="both"/>
        <w:rPr>
          <w:rFonts w:ascii="Times New Roman" w:hAnsi="Times New Roman" w:cs="Times New Roman"/>
          <w:sz w:val="24"/>
          <w:szCs w:val="24"/>
        </w:rPr>
      </w:pPr>
    </w:p>
    <w:p w:rsidR="00484CF8" w:rsidRDefault="000F4D91" w:rsidP="00484CF8">
      <w:pPr>
        <w:spacing w:after="120"/>
        <w:ind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It appears from the </w:t>
      </w:r>
      <w:r w:rsidR="00D91BE1">
        <w:rPr>
          <w:rFonts w:ascii="Times New Roman" w:hAnsi="Times New Roman" w:cs="Times New Roman"/>
          <w:sz w:val="24"/>
          <w:szCs w:val="24"/>
        </w:rPr>
        <w:t>FE model</w:t>
      </w:r>
      <w:r>
        <w:rPr>
          <w:rFonts w:ascii="Times New Roman" w:hAnsi="Times New Roman" w:cs="Times New Roman"/>
          <w:sz w:val="24"/>
          <w:szCs w:val="24"/>
        </w:rPr>
        <w:t xml:space="preserve"> results that the diagonal member concept reduces the shear stress level on the panels and helps increas</w:t>
      </w:r>
      <w:r w:rsidR="002D59C2">
        <w:rPr>
          <w:rFonts w:ascii="Times New Roman" w:hAnsi="Times New Roman" w:cs="Times New Roman"/>
          <w:sz w:val="24"/>
          <w:szCs w:val="24"/>
        </w:rPr>
        <w:t>e</w:t>
      </w:r>
      <w:r>
        <w:rPr>
          <w:rFonts w:ascii="Times New Roman" w:hAnsi="Times New Roman" w:cs="Times New Roman"/>
          <w:sz w:val="24"/>
          <w:szCs w:val="24"/>
        </w:rPr>
        <w:t xml:space="preserve"> the load rating factors.</w:t>
      </w:r>
      <w:r w:rsidR="00986371">
        <w:rPr>
          <w:rFonts w:ascii="Times New Roman" w:hAnsi="Times New Roman" w:cs="Times New Roman"/>
          <w:sz w:val="24"/>
          <w:szCs w:val="24"/>
        </w:rPr>
        <w:t xml:space="preserve"> However, this concept cannot be added to some of the panels in which the diagonals interfere with other bridge components (e.g. </w:t>
      </w:r>
      <w:proofErr w:type="spellStart"/>
      <w:r w:rsidR="00986371">
        <w:rPr>
          <w:rFonts w:ascii="Times New Roman" w:hAnsi="Times New Roman" w:cs="Times New Roman"/>
          <w:sz w:val="24"/>
          <w:szCs w:val="24"/>
        </w:rPr>
        <w:t>trunnion</w:t>
      </w:r>
      <w:proofErr w:type="spellEnd"/>
      <w:r w:rsidR="00986371">
        <w:rPr>
          <w:rFonts w:ascii="Times New Roman" w:hAnsi="Times New Roman" w:cs="Times New Roman"/>
          <w:sz w:val="24"/>
          <w:szCs w:val="24"/>
        </w:rPr>
        <w:t xml:space="preserve"> panels with rack bolts). For these panels </w:t>
      </w:r>
      <w:r w:rsidR="00FA4B0A">
        <w:rPr>
          <w:rFonts w:ascii="Times New Roman" w:hAnsi="Times New Roman" w:cs="Times New Roman"/>
          <w:sz w:val="24"/>
          <w:szCs w:val="24"/>
        </w:rPr>
        <w:t xml:space="preserve">the </w:t>
      </w:r>
      <w:r w:rsidR="00986371">
        <w:rPr>
          <w:rFonts w:ascii="Times New Roman" w:hAnsi="Times New Roman" w:cs="Times New Roman"/>
          <w:sz w:val="24"/>
          <w:szCs w:val="24"/>
        </w:rPr>
        <w:t xml:space="preserve">H&amp;H retrofit plans were added to the </w:t>
      </w:r>
      <w:r w:rsidR="00FA4B0A">
        <w:rPr>
          <w:rFonts w:ascii="Times New Roman" w:hAnsi="Times New Roman" w:cs="Times New Roman"/>
          <w:sz w:val="24"/>
          <w:szCs w:val="24"/>
        </w:rPr>
        <w:t xml:space="preserve">FE </w:t>
      </w:r>
      <w:r w:rsidR="00986371">
        <w:rPr>
          <w:rFonts w:ascii="Times New Roman" w:hAnsi="Times New Roman" w:cs="Times New Roman"/>
          <w:sz w:val="24"/>
          <w:szCs w:val="24"/>
        </w:rPr>
        <w:t xml:space="preserve">model. Analysis results for the combined </w:t>
      </w:r>
      <w:r w:rsidR="00FA4B0A">
        <w:rPr>
          <w:rFonts w:ascii="Times New Roman" w:hAnsi="Times New Roman" w:cs="Times New Roman"/>
          <w:sz w:val="24"/>
          <w:szCs w:val="24"/>
        </w:rPr>
        <w:t xml:space="preserve">FE </w:t>
      </w:r>
      <w:r w:rsidR="00986371">
        <w:rPr>
          <w:rFonts w:ascii="Times New Roman" w:hAnsi="Times New Roman" w:cs="Times New Roman"/>
          <w:sz w:val="24"/>
          <w:szCs w:val="24"/>
        </w:rPr>
        <w:t xml:space="preserve">model (H&amp;H and Pennoni retrofits) show good improvement in decreasing the level of stress on the panels. </w:t>
      </w:r>
      <w:fldSimple w:instr=" REF _Ref280894885 \h  \* MERGEFORMAT ">
        <w:r w:rsidR="00484CF8" w:rsidRPr="00484CF8">
          <w:rPr>
            <w:rFonts w:ascii="Times New Roman" w:hAnsi="Times New Roman" w:cs="Times New Roman"/>
            <w:sz w:val="24"/>
            <w:szCs w:val="24"/>
          </w:rPr>
          <w:t>Figure 11</w:t>
        </w:r>
      </w:fldSimple>
      <w:r w:rsidR="00986371">
        <w:rPr>
          <w:rFonts w:ascii="Times New Roman" w:hAnsi="Times New Roman" w:cs="Times New Roman"/>
          <w:sz w:val="24"/>
          <w:szCs w:val="24"/>
        </w:rPr>
        <w:t xml:space="preserve"> shows the suggested location for </w:t>
      </w:r>
      <w:proofErr w:type="spellStart"/>
      <w:r w:rsidR="00986371">
        <w:rPr>
          <w:rFonts w:ascii="Times New Roman" w:hAnsi="Times New Roman" w:cs="Times New Roman"/>
          <w:sz w:val="24"/>
          <w:szCs w:val="24"/>
        </w:rPr>
        <w:t>Pennoni’s</w:t>
      </w:r>
      <w:proofErr w:type="spellEnd"/>
      <w:r w:rsidR="00986371">
        <w:rPr>
          <w:rFonts w:ascii="Times New Roman" w:hAnsi="Times New Roman" w:cs="Times New Roman"/>
          <w:sz w:val="24"/>
          <w:szCs w:val="24"/>
        </w:rPr>
        <w:t xml:space="preserve"> retrofit concept and the panels for which </w:t>
      </w:r>
      <w:r w:rsidR="00FA4B0A">
        <w:rPr>
          <w:rFonts w:ascii="Times New Roman" w:hAnsi="Times New Roman" w:cs="Times New Roman"/>
          <w:sz w:val="24"/>
          <w:szCs w:val="24"/>
        </w:rPr>
        <w:t xml:space="preserve">the </w:t>
      </w:r>
      <w:r w:rsidR="00986371">
        <w:rPr>
          <w:rFonts w:ascii="Times New Roman" w:hAnsi="Times New Roman" w:cs="Times New Roman"/>
          <w:sz w:val="24"/>
          <w:szCs w:val="24"/>
        </w:rPr>
        <w:t xml:space="preserve">H&amp;H retrofit plans </w:t>
      </w:r>
      <w:ins w:id="35" w:author="flm72" w:date="2011-03-23T16:04:00Z">
        <w:r w:rsidR="00403BBB">
          <w:rPr>
            <w:rFonts w:ascii="Times New Roman" w:hAnsi="Times New Roman" w:cs="Times New Roman"/>
            <w:sz w:val="24"/>
            <w:szCs w:val="24"/>
          </w:rPr>
          <w:t>are</w:t>
        </w:r>
      </w:ins>
      <w:del w:id="36" w:author="flm72" w:date="2011-03-23T16:04:00Z">
        <w:r w:rsidR="00986371" w:rsidDel="00403BBB">
          <w:rPr>
            <w:rFonts w:ascii="Times New Roman" w:hAnsi="Times New Roman" w:cs="Times New Roman"/>
            <w:sz w:val="24"/>
            <w:szCs w:val="24"/>
          </w:rPr>
          <w:delText xml:space="preserve">seem </w:delText>
        </w:r>
      </w:del>
      <w:ins w:id="37" w:author="flm72" w:date="2011-03-23T16:04:00Z">
        <w:r w:rsidR="00403BBB">
          <w:rPr>
            <w:rFonts w:ascii="Times New Roman" w:hAnsi="Times New Roman" w:cs="Times New Roman"/>
            <w:sz w:val="24"/>
            <w:szCs w:val="24"/>
          </w:rPr>
          <w:t xml:space="preserve"> </w:t>
        </w:r>
      </w:ins>
      <w:r w:rsidR="00986371">
        <w:rPr>
          <w:rFonts w:ascii="Times New Roman" w:hAnsi="Times New Roman" w:cs="Times New Roman"/>
          <w:sz w:val="24"/>
          <w:szCs w:val="24"/>
        </w:rPr>
        <w:t xml:space="preserve">more </w:t>
      </w:r>
      <w:r w:rsidR="00DE782F">
        <w:rPr>
          <w:rFonts w:ascii="Times New Roman" w:hAnsi="Times New Roman" w:cs="Times New Roman"/>
          <w:sz w:val="24"/>
          <w:szCs w:val="24"/>
        </w:rPr>
        <w:t>constructible</w:t>
      </w:r>
      <w:r w:rsidR="00986371">
        <w:rPr>
          <w:rFonts w:ascii="Times New Roman" w:hAnsi="Times New Roman" w:cs="Times New Roman"/>
          <w:sz w:val="24"/>
          <w:szCs w:val="24"/>
        </w:rPr>
        <w:t>.</w:t>
      </w:r>
      <w:r w:rsidR="002D59C2">
        <w:rPr>
          <w:rFonts w:ascii="Times New Roman" w:hAnsi="Times New Roman" w:cs="Times New Roman"/>
          <w:sz w:val="24"/>
          <w:szCs w:val="24"/>
        </w:rPr>
        <w:t xml:space="preserve"> Although it seems from </w:t>
      </w:r>
      <w:r w:rsidR="00713018">
        <w:rPr>
          <w:rFonts w:ascii="Times New Roman" w:hAnsi="Times New Roman" w:cs="Times New Roman"/>
          <w:sz w:val="24"/>
          <w:szCs w:val="24"/>
        </w:rPr>
        <w:t xml:space="preserve">the </w:t>
      </w:r>
      <w:r w:rsidR="00FA4B0A">
        <w:rPr>
          <w:rFonts w:ascii="Times New Roman" w:hAnsi="Times New Roman" w:cs="Times New Roman"/>
          <w:sz w:val="24"/>
          <w:szCs w:val="24"/>
        </w:rPr>
        <w:t>FE model</w:t>
      </w:r>
      <w:r w:rsidR="002D59C2">
        <w:rPr>
          <w:rFonts w:ascii="Times New Roman" w:hAnsi="Times New Roman" w:cs="Times New Roman"/>
          <w:sz w:val="24"/>
          <w:szCs w:val="24"/>
        </w:rPr>
        <w:t xml:space="preserve"> results that diagonal members do not decrease the stress levels as significantly as the sandwich plates, they still appear effective in improving the stress level and distribution. In addition, the diagonal members weigh much less than the sandwich plates and require less field work for installation. </w:t>
      </w:r>
    </w:p>
    <w:p w:rsidR="00484CF8" w:rsidRDefault="00484CF8" w:rsidP="00484CF8">
      <w:pPr>
        <w:spacing w:after="120"/>
        <w:jc w:val="both"/>
        <w:rPr>
          <w:rFonts w:ascii="Times New Roman" w:hAnsi="Times New Roman" w:cs="Times New Roman"/>
          <w:sz w:val="24"/>
          <w:szCs w:val="24"/>
        </w:rPr>
      </w:pPr>
    </w:p>
    <w:p w:rsidR="00484CF8" w:rsidRPr="006523DC" w:rsidRDefault="00484CF8" w:rsidP="00484CF8">
      <w:pPr>
        <w:spacing w:after="120"/>
        <w:jc w:val="both"/>
        <w:rPr>
          <w:rFonts w:ascii="Times New Roman" w:hAnsi="Times New Roman" w:cs="Times New Roman"/>
          <w:b/>
          <w:sz w:val="24"/>
          <w:szCs w:val="24"/>
        </w:rPr>
      </w:pPr>
      <w:r>
        <w:rPr>
          <w:rFonts w:ascii="Times New Roman" w:hAnsi="Times New Roman" w:cs="Times New Roman"/>
          <w:b/>
          <w:sz w:val="24"/>
          <w:szCs w:val="24"/>
        </w:rPr>
        <w:t xml:space="preserve">Preliminary </w:t>
      </w:r>
      <w:r w:rsidRPr="006523DC">
        <w:rPr>
          <w:rFonts w:ascii="Times New Roman" w:hAnsi="Times New Roman" w:cs="Times New Roman"/>
          <w:b/>
          <w:sz w:val="24"/>
          <w:szCs w:val="24"/>
        </w:rPr>
        <w:t>Conclusions and Recommendations</w:t>
      </w:r>
    </w:p>
    <w:p w:rsidR="00484CF8" w:rsidRDefault="00484CF8" w:rsidP="00484CF8">
      <w:pPr>
        <w:spacing w:after="120"/>
        <w:ind w:firstLine="432"/>
        <w:jc w:val="both"/>
        <w:rPr>
          <w:rFonts w:ascii="Times New Roman" w:hAnsi="Times New Roman" w:cs="Times New Roman"/>
          <w:sz w:val="24"/>
          <w:szCs w:val="24"/>
        </w:rPr>
      </w:pPr>
      <w:r>
        <w:rPr>
          <w:rFonts w:ascii="Times New Roman" w:hAnsi="Times New Roman" w:cs="Times New Roman"/>
          <w:sz w:val="24"/>
          <w:szCs w:val="24"/>
        </w:rPr>
        <w:t xml:space="preserve">From the discussions and results presented in the preceding sections the following preliminary conclusions </w:t>
      </w:r>
      <w:r w:rsidR="00BA79F8">
        <w:rPr>
          <w:rFonts w:ascii="Times New Roman" w:hAnsi="Times New Roman" w:cs="Times New Roman"/>
          <w:sz w:val="24"/>
          <w:szCs w:val="24"/>
        </w:rPr>
        <w:t xml:space="preserve">and recommendations </w:t>
      </w:r>
      <w:r>
        <w:rPr>
          <w:rFonts w:ascii="Times New Roman" w:hAnsi="Times New Roman" w:cs="Times New Roman"/>
          <w:sz w:val="24"/>
          <w:szCs w:val="24"/>
        </w:rPr>
        <w:t>can be made:</w:t>
      </w:r>
    </w:p>
    <w:p w:rsidR="00484CF8" w:rsidRDefault="00484CF8" w:rsidP="00484CF8">
      <w:pPr>
        <w:pStyle w:val="ListParagraph"/>
        <w:numPr>
          <w:ilvl w:val="0"/>
          <w:numId w:val="7"/>
        </w:numPr>
        <w:spacing w:after="120"/>
        <w:ind w:left="360"/>
        <w:jc w:val="both"/>
        <w:rPr>
          <w:rFonts w:ascii="Times New Roman" w:hAnsi="Times New Roman" w:cs="Times New Roman"/>
          <w:sz w:val="24"/>
          <w:szCs w:val="24"/>
        </w:rPr>
      </w:pPr>
      <w:r>
        <w:rPr>
          <w:rFonts w:ascii="Times New Roman" w:hAnsi="Times New Roman" w:cs="Times New Roman"/>
          <w:sz w:val="24"/>
          <w:szCs w:val="24"/>
        </w:rPr>
        <w:t xml:space="preserve">Priority repairs have improved the stress level and distribution on the panels they </w:t>
      </w:r>
      <w:r w:rsidR="00BA79F8">
        <w:rPr>
          <w:rFonts w:ascii="Times New Roman" w:hAnsi="Times New Roman" w:cs="Times New Roman"/>
          <w:sz w:val="24"/>
          <w:szCs w:val="24"/>
        </w:rPr>
        <w:t>were</w:t>
      </w:r>
      <w:r>
        <w:rPr>
          <w:rFonts w:ascii="Times New Roman" w:hAnsi="Times New Roman" w:cs="Times New Roman"/>
          <w:sz w:val="24"/>
          <w:szCs w:val="24"/>
        </w:rPr>
        <w:t xml:space="preserve"> applied.</w:t>
      </w:r>
    </w:p>
    <w:p w:rsidR="00484CF8" w:rsidRDefault="00484CF8" w:rsidP="00484CF8">
      <w:pPr>
        <w:pStyle w:val="ListParagraph"/>
        <w:numPr>
          <w:ilvl w:val="0"/>
          <w:numId w:val="7"/>
        </w:numPr>
        <w:spacing w:after="120"/>
        <w:ind w:left="360"/>
        <w:jc w:val="both"/>
        <w:rPr>
          <w:rFonts w:ascii="Times New Roman" w:hAnsi="Times New Roman" w:cs="Times New Roman"/>
          <w:sz w:val="24"/>
          <w:szCs w:val="24"/>
        </w:rPr>
      </w:pPr>
      <w:r>
        <w:rPr>
          <w:rFonts w:ascii="Times New Roman" w:hAnsi="Times New Roman" w:cs="Times New Roman"/>
          <w:sz w:val="24"/>
          <w:szCs w:val="24"/>
        </w:rPr>
        <w:t>Shear and flexural stress levels are considerable on the deteriorated floor beams</w:t>
      </w:r>
      <w:ins w:id="38" w:author="flm72" w:date="2011-03-23T16:05:00Z">
        <w:r w:rsidR="00403BBB">
          <w:rPr>
            <w:rFonts w:ascii="Times New Roman" w:hAnsi="Times New Roman" w:cs="Times New Roman"/>
            <w:sz w:val="24"/>
            <w:szCs w:val="24"/>
          </w:rPr>
          <w:t>,</w:t>
        </w:r>
      </w:ins>
      <w:r>
        <w:rPr>
          <w:rFonts w:ascii="Times New Roman" w:hAnsi="Times New Roman" w:cs="Times New Roman"/>
          <w:sz w:val="24"/>
          <w:szCs w:val="24"/>
        </w:rPr>
        <w:t xml:space="preserve"> which raises </w:t>
      </w:r>
      <w:ins w:id="39" w:author="flm72" w:date="2011-03-23T16:05:00Z">
        <w:r w:rsidR="00403BBB">
          <w:rPr>
            <w:rFonts w:ascii="Times New Roman" w:hAnsi="Times New Roman" w:cs="Times New Roman"/>
            <w:sz w:val="24"/>
            <w:szCs w:val="24"/>
          </w:rPr>
          <w:t xml:space="preserve">some </w:t>
        </w:r>
      </w:ins>
      <w:r>
        <w:rPr>
          <w:rFonts w:ascii="Times New Roman" w:hAnsi="Times New Roman" w:cs="Times New Roman"/>
          <w:sz w:val="24"/>
          <w:szCs w:val="24"/>
        </w:rPr>
        <w:t>concern</w:t>
      </w:r>
      <w:ins w:id="40" w:author="flm72" w:date="2011-03-23T16:05:00Z">
        <w:r w:rsidR="00403BBB">
          <w:rPr>
            <w:rFonts w:ascii="Times New Roman" w:hAnsi="Times New Roman" w:cs="Times New Roman"/>
            <w:sz w:val="24"/>
            <w:szCs w:val="24"/>
          </w:rPr>
          <w:t>s</w:t>
        </w:r>
      </w:ins>
      <w:r w:rsidR="00713018">
        <w:rPr>
          <w:rFonts w:ascii="Times New Roman" w:hAnsi="Times New Roman" w:cs="Times New Roman"/>
          <w:sz w:val="24"/>
          <w:szCs w:val="24"/>
        </w:rPr>
        <w:t>,</w:t>
      </w:r>
      <w:r>
        <w:rPr>
          <w:rFonts w:ascii="Times New Roman" w:hAnsi="Times New Roman" w:cs="Times New Roman"/>
          <w:sz w:val="24"/>
          <w:szCs w:val="24"/>
        </w:rPr>
        <w:t xml:space="preserve"> </w:t>
      </w:r>
      <w:proofErr w:type="spellStart"/>
      <w:ins w:id="41" w:author="flm72" w:date="2011-03-23T16:05:00Z">
        <w:r w:rsidR="00403BBB">
          <w:rPr>
            <w:rFonts w:ascii="Times New Roman" w:hAnsi="Times New Roman" w:cs="Times New Roman"/>
            <w:sz w:val="24"/>
            <w:szCs w:val="24"/>
          </w:rPr>
          <w:t>expecially</w:t>
        </w:r>
        <w:proofErr w:type="spellEnd"/>
        <w:r w:rsidR="00403BBB">
          <w:rPr>
            <w:rFonts w:ascii="Times New Roman" w:hAnsi="Times New Roman" w:cs="Times New Roman"/>
            <w:sz w:val="24"/>
            <w:szCs w:val="24"/>
          </w:rPr>
          <w:t xml:space="preserve"> </w:t>
        </w:r>
      </w:ins>
      <w:r>
        <w:rPr>
          <w:rFonts w:ascii="Times New Roman" w:hAnsi="Times New Roman" w:cs="Times New Roman"/>
          <w:sz w:val="24"/>
          <w:szCs w:val="24"/>
        </w:rPr>
        <w:t>cons</w:t>
      </w:r>
      <w:r w:rsidR="00BA79F8">
        <w:rPr>
          <w:rFonts w:ascii="Times New Roman" w:hAnsi="Times New Roman" w:cs="Times New Roman"/>
          <w:sz w:val="24"/>
          <w:szCs w:val="24"/>
        </w:rPr>
        <w:t>idering</w:t>
      </w:r>
      <w:r w:rsidR="00713018">
        <w:rPr>
          <w:rFonts w:ascii="Times New Roman" w:hAnsi="Times New Roman" w:cs="Times New Roman"/>
          <w:sz w:val="24"/>
          <w:szCs w:val="24"/>
        </w:rPr>
        <w:t xml:space="preserve"> the fact that</w:t>
      </w:r>
      <w:r>
        <w:rPr>
          <w:rFonts w:ascii="Times New Roman" w:hAnsi="Times New Roman" w:cs="Times New Roman"/>
          <w:sz w:val="24"/>
          <w:szCs w:val="24"/>
        </w:rPr>
        <w:t xml:space="preserve"> their replacement has been postponed </w:t>
      </w:r>
      <w:ins w:id="42" w:author="flm72" w:date="2011-03-23T16:05:00Z">
        <w:r w:rsidR="00403BBB">
          <w:rPr>
            <w:rFonts w:ascii="Times New Roman" w:hAnsi="Times New Roman" w:cs="Times New Roman"/>
            <w:sz w:val="24"/>
            <w:szCs w:val="24"/>
          </w:rPr>
          <w:t xml:space="preserve">an entire </w:t>
        </w:r>
        <w:proofErr w:type="spellStart"/>
        <w:r w:rsidR="00403BBB">
          <w:rPr>
            <w:rFonts w:ascii="Times New Roman" w:hAnsi="Times New Roman" w:cs="Times New Roman"/>
            <w:sz w:val="24"/>
            <w:szCs w:val="24"/>
          </w:rPr>
          <w:t>year</w:t>
        </w:r>
      </w:ins>
      <w:del w:id="43" w:author="flm72" w:date="2011-03-23T16:05:00Z">
        <w:r w:rsidDel="00403BBB">
          <w:rPr>
            <w:rFonts w:ascii="Times New Roman" w:hAnsi="Times New Roman" w:cs="Times New Roman"/>
            <w:sz w:val="24"/>
            <w:szCs w:val="24"/>
          </w:rPr>
          <w:delText xml:space="preserve">to </w:delText>
        </w:r>
        <w:r w:rsidR="00713018" w:rsidDel="00403BBB">
          <w:rPr>
            <w:rFonts w:ascii="Times New Roman" w:hAnsi="Times New Roman" w:cs="Times New Roman"/>
            <w:sz w:val="24"/>
            <w:szCs w:val="24"/>
          </w:rPr>
          <w:delText>few months later</w:delText>
        </w:r>
      </w:del>
      <w:r>
        <w:rPr>
          <w:rFonts w:ascii="Times New Roman" w:hAnsi="Times New Roman" w:cs="Times New Roman"/>
          <w:sz w:val="24"/>
          <w:szCs w:val="24"/>
        </w:rPr>
        <w:t>.</w:t>
      </w:r>
    </w:p>
    <w:p w:rsidR="00484CF8" w:rsidRDefault="00403BBB" w:rsidP="00484CF8">
      <w:pPr>
        <w:pStyle w:val="ListParagraph"/>
        <w:numPr>
          <w:ilvl w:val="0"/>
          <w:numId w:val="7"/>
        </w:numPr>
        <w:spacing w:after="120"/>
        <w:ind w:left="360"/>
        <w:jc w:val="both"/>
        <w:rPr>
          <w:rFonts w:ascii="Times New Roman" w:hAnsi="Times New Roman" w:cs="Times New Roman"/>
          <w:sz w:val="24"/>
          <w:szCs w:val="24"/>
        </w:rPr>
      </w:pPr>
      <w:proofErr w:type="spellEnd"/>
      <w:ins w:id="44" w:author="flm72" w:date="2011-03-23T16:05:00Z">
        <w:r>
          <w:rPr>
            <w:rFonts w:ascii="Times New Roman" w:hAnsi="Times New Roman" w:cs="Times New Roman"/>
            <w:sz w:val="24"/>
            <w:szCs w:val="24"/>
          </w:rPr>
          <w:t xml:space="preserve">The </w:t>
        </w:r>
      </w:ins>
      <w:r w:rsidR="00484CF8">
        <w:rPr>
          <w:rFonts w:ascii="Times New Roman" w:hAnsi="Times New Roman" w:cs="Times New Roman"/>
          <w:sz w:val="24"/>
          <w:szCs w:val="24"/>
        </w:rPr>
        <w:t>H&amp;H retrofit plans help reduce the stress level on the panel</w:t>
      </w:r>
      <w:r w:rsidR="00713018">
        <w:rPr>
          <w:rFonts w:ascii="Times New Roman" w:hAnsi="Times New Roman" w:cs="Times New Roman"/>
          <w:sz w:val="24"/>
          <w:szCs w:val="24"/>
        </w:rPr>
        <w:t>s</w:t>
      </w:r>
      <w:r w:rsidR="00484CF8">
        <w:rPr>
          <w:rFonts w:ascii="Times New Roman" w:hAnsi="Times New Roman" w:cs="Times New Roman"/>
          <w:sz w:val="24"/>
          <w:szCs w:val="24"/>
        </w:rPr>
        <w:t xml:space="preserve"> they are applied. However, in cases </w:t>
      </w:r>
      <w:r w:rsidR="00BA79F8">
        <w:rPr>
          <w:rFonts w:ascii="Times New Roman" w:hAnsi="Times New Roman" w:cs="Times New Roman"/>
          <w:sz w:val="24"/>
          <w:szCs w:val="24"/>
        </w:rPr>
        <w:t>where the</w:t>
      </w:r>
      <w:r w:rsidR="00484CF8">
        <w:rPr>
          <w:rFonts w:ascii="Times New Roman" w:hAnsi="Times New Roman" w:cs="Times New Roman"/>
          <w:sz w:val="24"/>
          <w:szCs w:val="24"/>
        </w:rPr>
        <w:t xml:space="preserve"> sandwich plates do not cover the entire panel, </w:t>
      </w:r>
      <w:r w:rsidR="00713018">
        <w:rPr>
          <w:rFonts w:ascii="Times New Roman" w:hAnsi="Times New Roman" w:cs="Times New Roman"/>
          <w:sz w:val="24"/>
          <w:szCs w:val="24"/>
        </w:rPr>
        <w:t xml:space="preserve">this approach </w:t>
      </w:r>
      <w:del w:id="45" w:author="flm72" w:date="2011-03-23T16:06:00Z">
        <w:r w:rsidR="00713018" w:rsidDel="00403BBB">
          <w:rPr>
            <w:rFonts w:ascii="Times New Roman" w:hAnsi="Times New Roman" w:cs="Times New Roman"/>
            <w:sz w:val="24"/>
            <w:szCs w:val="24"/>
          </w:rPr>
          <w:delText xml:space="preserve">seems </w:delText>
        </w:r>
      </w:del>
      <w:ins w:id="46" w:author="flm72" w:date="2011-03-23T16:06:00Z">
        <w:r>
          <w:rPr>
            <w:rFonts w:ascii="Times New Roman" w:hAnsi="Times New Roman" w:cs="Times New Roman"/>
            <w:sz w:val="24"/>
            <w:szCs w:val="24"/>
          </w:rPr>
          <w:t>also</w:t>
        </w:r>
      </w:ins>
      <w:del w:id="47" w:author="flm72" w:date="2011-03-23T16:06:00Z">
        <w:r w:rsidR="00713018" w:rsidDel="00403BBB">
          <w:rPr>
            <w:rFonts w:ascii="Times New Roman" w:hAnsi="Times New Roman" w:cs="Times New Roman"/>
            <w:sz w:val="24"/>
            <w:szCs w:val="24"/>
          </w:rPr>
          <w:delText>to</w:delText>
        </w:r>
      </w:del>
      <w:r w:rsidR="00713018">
        <w:rPr>
          <w:rFonts w:ascii="Times New Roman" w:hAnsi="Times New Roman" w:cs="Times New Roman"/>
          <w:sz w:val="24"/>
          <w:szCs w:val="24"/>
        </w:rPr>
        <w:t xml:space="preserve"> cause</w:t>
      </w:r>
      <w:ins w:id="48" w:author="flm72" w:date="2011-03-23T16:06:00Z">
        <w:r>
          <w:rPr>
            <w:rFonts w:ascii="Times New Roman" w:hAnsi="Times New Roman" w:cs="Times New Roman"/>
            <w:sz w:val="24"/>
            <w:szCs w:val="24"/>
          </w:rPr>
          <w:t>s</w:t>
        </w:r>
      </w:ins>
      <w:r w:rsidR="00713018">
        <w:rPr>
          <w:rFonts w:ascii="Times New Roman" w:hAnsi="Times New Roman" w:cs="Times New Roman"/>
          <w:sz w:val="24"/>
          <w:szCs w:val="24"/>
        </w:rPr>
        <w:t xml:space="preserve"> stress increase</w:t>
      </w:r>
      <w:ins w:id="49" w:author="flm72" w:date="2011-03-23T16:06:00Z">
        <w:r>
          <w:rPr>
            <w:rFonts w:ascii="Times New Roman" w:hAnsi="Times New Roman" w:cs="Times New Roman"/>
            <w:sz w:val="24"/>
            <w:szCs w:val="24"/>
          </w:rPr>
          <w:t>s</w:t>
        </w:r>
      </w:ins>
      <w:r w:rsidR="00713018">
        <w:rPr>
          <w:rFonts w:ascii="Times New Roman" w:hAnsi="Times New Roman" w:cs="Times New Roman"/>
          <w:sz w:val="24"/>
          <w:szCs w:val="24"/>
        </w:rPr>
        <w:t xml:space="preserve"> on the</w:t>
      </w:r>
      <w:r w:rsidR="00484CF8">
        <w:rPr>
          <w:rFonts w:ascii="Times New Roman" w:hAnsi="Times New Roman" w:cs="Times New Roman"/>
          <w:sz w:val="24"/>
          <w:szCs w:val="24"/>
        </w:rPr>
        <w:t xml:space="preserve"> narrow strip of the height or </w:t>
      </w:r>
      <w:r w:rsidR="00713018">
        <w:rPr>
          <w:rFonts w:ascii="Times New Roman" w:hAnsi="Times New Roman" w:cs="Times New Roman"/>
          <w:sz w:val="24"/>
          <w:szCs w:val="24"/>
        </w:rPr>
        <w:t xml:space="preserve">the </w:t>
      </w:r>
      <w:r w:rsidR="00484CF8">
        <w:rPr>
          <w:rFonts w:ascii="Times New Roman" w:hAnsi="Times New Roman" w:cs="Times New Roman"/>
          <w:sz w:val="24"/>
          <w:szCs w:val="24"/>
        </w:rPr>
        <w:t xml:space="preserve">width of the panel </w:t>
      </w:r>
      <w:r w:rsidR="00713018">
        <w:rPr>
          <w:rFonts w:ascii="Times New Roman" w:hAnsi="Times New Roman" w:cs="Times New Roman"/>
          <w:sz w:val="24"/>
          <w:szCs w:val="24"/>
        </w:rPr>
        <w:t xml:space="preserve">which </w:t>
      </w:r>
      <w:r w:rsidR="00484CF8">
        <w:rPr>
          <w:rFonts w:ascii="Times New Roman" w:hAnsi="Times New Roman" w:cs="Times New Roman"/>
          <w:sz w:val="24"/>
          <w:szCs w:val="24"/>
        </w:rPr>
        <w:t>is left uncovered</w:t>
      </w:r>
      <w:r w:rsidR="00713018">
        <w:rPr>
          <w:rFonts w:ascii="Times New Roman" w:hAnsi="Times New Roman" w:cs="Times New Roman"/>
          <w:sz w:val="24"/>
          <w:szCs w:val="24"/>
        </w:rPr>
        <w:t xml:space="preserve">. </w:t>
      </w:r>
      <w:r w:rsidR="00484CF8">
        <w:rPr>
          <w:rFonts w:ascii="Times New Roman" w:hAnsi="Times New Roman" w:cs="Times New Roman"/>
          <w:sz w:val="24"/>
          <w:szCs w:val="24"/>
        </w:rPr>
        <w:t>It is recommended that if sandwich plates are to be added to any panels, these plates should cover the entire panel.</w:t>
      </w:r>
    </w:p>
    <w:p w:rsidR="00484CF8" w:rsidRDefault="00403BBB" w:rsidP="00484CF8">
      <w:pPr>
        <w:pStyle w:val="ListParagraph"/>
        <w:numPr>
          <w:ilvl w:val="0"/>
          <w:numId w:val="7"/>
        </w:numPr>
        <w:spacing w:after="120"/>
        <w:ind w:left="360"/>
        <w:jc w:val="both"/>
        <w:rPr>
          <w:rFonts w:ascii="Times New Roman" w:hAnsi="Times New Roman" w:cs="Times New Roman"/>
          <w:sz w:val="24"/>
          <w:szCs w:val="24"/>
        </w:rPr>
      </w:pPr>
      <w:ins w:id="50" w:author="flm72" w:date="2011-03-23T16:06:00Z">
        <w:r>
          <w:rPr>
            <w:rFonts w:ascii="Times New Roman" w:hAnsi="Times New Roman" w:cs="Times New Roman"/>
            <w:sz w:val="24"/>
            <w:szCs w:val="24"/>
          </w:rPr>
          <w:t xml:space="preserve">The </w:t>
        </w:r>
      </w:ins>
      <w:proofErr w:type="spellStart"/>
      <w:r w:rsidR="00484CF8">
        <w:rPr>
          <w:rFonts w:ascii="Times New Roman" w:hAnsi="Times New Roman" w:cs="Times New Roman"/>
          <w:sz w:val="24"/>
          <w:szCs w:val="24"/>
        </w:rPr>
        <w:t>Pennoni</w:t>
      </w:r>
      <w:proofErr w:type="spellEnd"/>
      <w:del w:id="51" w:author="flm72" w:date="2011-03-23T16:06:00Z">
        <w:r w:rsidR="00484CF8" w:rsidDel="00403BBB">
          <w:rPr>
            <w:rFonts w:ascii="Times New Roman" w:hAnsi="Times New Roman" w:cs="Times New Roman"/>
            <w:sz w:val="24"/>
            <w:szCs w:val="24"/>
          </w:rPr>
          <w:delText>’s</w:delText>
        </w:r>
      </w:del>
      <w:r w:rsidR="00484CF8">
        <w:rPr>
          <w:rFonts w:ascii="Times New Roman" w:hAnsi="Times New Roman" w:cs="Times New Roman"/>
          <w:sz w:val="24"/>
          <w:szCs w:val="24"/>
        </w:rPr>
        <w:t xml:space="preserve"> </w:t>
      </w:r>
      <w:r w:rsidR="00BA79F8">
        <w:rPr>
          <w:rFonts w:ascii="Times New Roman" w:hAnsi="Times New Roman" w:cs="Times New Roman"/>
          <w:sz w:val="24"/>
          <w:szCs w:val="24"/>
        </w:rPr>
        <w:t xml:space="preserve">diagonal member </w:t>
      </w:r>
      <w:r w:rsidR="00484CF8">
        <w:rPr>
          <w:rFonts w:ascii="Times New Roman" w:hAnsi="Times New Roman" w:cs="Times New Roman"/>
          <w:sz w:val="24"/>
          <w:szCs w:val="24"/>
        </w:rPr>
        <w:t xml:space="preserve">retrofit concept helps reduce the stress level and improve the stress distribution on the panels </w:t>
      </w:r>
      <w:r w:rsidR="00BA79F8">
        <w:rPr>
          <w:rFonts w:ascii="Times New Roman" w:hAnsi="Times New Roman" w:cs="Times New Roman"/>
          <w:sz w:val="24"/>
          <w:szCs w:val="24"/>
        </w:rPr>
        <w:t>they</w:t>
      </w:r>
      <w:r w:rsidR="00484CF8">
        <w:rPr>
          <w:rFonts w:ascii="Times New Roman" w:hAnsi="Times New Roman" w:cs="Times New Roman"/>
          <w:sz w:val="24"/>
          <w:szCs w:val="24"/>
        </w:rPr>
        <w:t xml:space="preserve"> are applied. Although this stress level reduction is not as much as the </w:t>
      </w:r>
      <w:r w:rsidR="00BA79F8">
        <w:rPr>
          <w:rFonts w:ascii="Times New Roman" w:hAnsi="Times New Roman" w:cs="Times New Roman"/>
          <w:sz w:val="24"/>
          <w:szCs w:val="24"/>
        </w:rPr>
        <w:t xml:space="preserve">FE </w:t>
      </w:r>
      <w:r w:rsidR="00484CF8">
        <w:rPr>
          <w:rFonts w:ascii="Times New Roman" w:hAnsi="Times New Roman" w:cs="Times New Roman"/>
          <w:sz w:val="24"/>
          <w:szCs w:val="24"/>
        </w:rPr>
        <w:t xml:space="preserve">models with sandwich plates, these </w:t>
      </w:r>
      <w:r w:rsidR="00BA79F8">
        <w:rPr>
          <w:rFonts w:ascii="Times New Roman" w:hAnsi="Times New Roman" w:cs="Times New Roman"/>
          <w:sz w:val="24"/>
          <w:szCs w:val="24"/>
        </w:rPr>
        <w:t>members</w:t>
      </w:r>
      <w:r w:rsidR="00484CF8">
        <w:rPr>
          <w:rFonts w:ascii="Times New Roman" w:hAnsi="Times New Roman" w:cs="Times New Roman"/>
          <w:sz w:val="24"/>
          <w:szCs w:val="24"/>
        </w:rPr>
        <w:t xml:space="preserve"> are much lighter than sandwich plates and they are less labor intensive which makes this approach a more effective retrofit approach.</w:t>
      </w:r>
    </w:p>
    <w:p w:rsidR="00484CF8" w:rsidRPr="006523DC" w:rsidRDefault="00484CF8" w:rsidP="00484CF8">
      <w:pPr>
        <w:pStyle w:val="ListParagraph"/>
        <w:numPr>
          <w:ilvl w:val="0"/>
          <w:numId w:val="7"/>
        </w:numPr>
        <w:spacing w:after="120"/>
        <w:ind w:left="360"/>
        <w:jc w:val="both"/>
        <w:rPr>
          <w:rFonts w:ascii="Times New Roman" w:hAnsi="Times New Roman" w:cs="Times New Roman"/>
          <w:sz w:val="24"/>
          <w:szCs w:val="24"/>
        </w:rPr>
      </w:pPr>
      <w:r>
        <w:rPr>
          <w:rFonts w:ascii="Times New Roman" w:hAnsi="Times New Roman" w:cs="Times New Roman"/>
          <w:sz w:val="24"/>
          <w:szCs w:val="24"/>
        </w:rPr>
        <w:t xml:space="preserve">For some panels, due to </w:t>
      </w:r>
      <w:r w:rsidR="00713018">
        <w:rPr>
          <w:rFonts w:ascii="Times New Roman" w:hAnsi="Times New Roman" w:cs="Times New Roman"/>
          <w:sz w:val="24"/>
          <w:szCs w:val="24"/>
        </w:rPr>
        <w:t xml:space="preserve">the </w:t>
      </w:r>
      <w:r>
        <w:rPr>
          <w:rFonts w:ascii="Times New Roman" w:hAnsi="Times New Roman" w:cs="Times New Roman"/>
          <w:sz w:val="24"/>
          <w:szCs w:val="24"/>
        </w:rPr>
        <w:t xml:space="preserve">interference with other bridge components (e.g. </w:t>
      </w:r>
      <w:proofErr w:type="spellStart"/>
      <w:r>
        <w:rPr>
          <w:rFonts w:ascii="Times New Roman" w:hAnsi="Times New Roman" w:cs="Times New Roman"/>
          <w:sz w:val="24"/>
          <w:szCs w:val="24"/>
        </w:rPr>
        <w:t>trunnion</w:t>
      </w:r>
      <w:proofErr w:type="spellEnd"/>
      <w:r>
        <w:rPr>
          <w:rFonts w:ascii="Times New Roman" w:hAnsi="Times New Roman" w:cs="Times New Roman"/>
          <w:sz w:val="24"/>
          <w:szCs w:val="24"/>
        </w:rPr>
        <w:t xml:space="preserve"> panels with rack bolts), </w:t>
      </w:r>
      <w:r w:rsidR="00BA79F8">
        <w:rPr>
          <w:rFonts w:ascii="Times New Roman" w:hAnsi="Times New Roman" w:cs="Times New Roman"/>
          <w:sz w:val="24"/>
          <w:szCs w:val="24"/>
        </w:rPr>
        <w:t xml:space="preserve">the </w:t>
      </w:r>
      <w:r>
        <w:rPr>
          <w:rFonts w:ascii="Times New Roman" w:hAnsi="Times New Roman" w:cs="Times New Roman"/>
          <w:sz w:val="24"/>
          <w:szCs w:val="24"/>
        </w:rPr>
        <w:t xml:space="preserve">H&amp;H sandwich plate approach appears more constructible. Therefore, a combination of </w:t>
      </w:r>
      <w:proofErr w:type="spellStart"/>
      <w:r>
        <w:rPr>
          <w:rFonts w:ascii="Times New Roman" w:hAnsi="Times New Roman" w:cs="Times New Roman"/>
          <w:sz w:val="24"/>
          <w:szCs w:val="24"/>
        </w:rPr>
        <w:t>Pennoni’s</w:t>
      </w:r>
      <w:proofErr w:type="spellEnd"/>
      <w:r>
        <w:rPr>
          <w:rFonts w:ascii="Times New Roman" w:hAnsi="Times New Roman" w:cs="Times New Roman"/>
          <w:sz w:val="24"/>
          <w:szCs w:val="24"/>
        </w:rPr>
        <w:t xml:space="preserve"> retrofit concept (diagonal members) and H&amp;H</w:t>
      </w:r>
      <w:r w:rsidR="00BA79F8">
        <w:rPr>
          <w:rFonts w:ascii="Times New Roman" w:hAnsi="Times New Roman" w:cs="Times New Roman"/>
          <w:sz w:val="24"/>
          <w:szCs w:val="24"/>
        </w:rPr>
        <w:t>’s</w:t>
      </w:r>
      <w:r>
        <w:rPr>
          <w:rFonts w:ascii="Times New Roman" w:hAnsi="Times New Roman" w:cs="Times New Roman"/>
          <w:sz w:val="24"/>
          <w:szCs w:val="24"/>
        </w:rPr>
        <w:t xml:space="preserve"> retrofit plan (sandwich plates) is a reasonable retrofit plan.</w:t>
      </w:r>
    </w:p>
    <w:p w:rsidR="000F4D91" w:rsidRDefault="000F4D91" w:rsidP="00971E1B">
      <w:pPr>
        <w:spacing w:after="120"/>
        <w:ind w:firstLine="432"/>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986371" w:rsidTr="0099674D">
        <w:tc>
          <w:tcPr>
            <w:tcW w:w="9576" w:type="dxa"/>
            <w:vAlign w:val="center"/>
          </w:tcPr>
          <w:p w:rsidR="005F623E" w:rsidRDefault="002560B8" w:rsidP="00986371">
            <w:pPr>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Canvas 59" o:spid="_x0000_s1035" editas="canvas" style="width:6in;height:141.25pt;mso-position-horizontal-relative:char;mso-position-vertical-relative:line" coordsize="54864,17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">
                  <v:shape id="_x0000_s1036" type="#_x0000_t75" style="position:absolute;width:54864;height:17938;visibility:visible">
                    <v:fill o:detectmouseclick="t"/>
                    <v:path o:connecttype="none"/>
                  </v:shape>
                  <v:shape id="Picture 60" o:spid="_x0000_s1037" type="#_x0000_t75" style="position:absolute;width:54864;height:175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DlWLCAAAA2wAAAA8AAABkcnMvZG93bnJldi54bWxET11rwjAUfRf8D+EKe9NUGTI6o3SCIhQZ&#10;cxtjb5fkru3W3JQk1frvzcPAx8P5Xm0G24oz+dA4VjCfZSCItTMNVwo+3nfTJxAhIhtsHZOCKwXY&#10;rMejFebGXfiNzqdYiRTCIUcFdYxdLmXQNVkMM9cRJ+7HeYsxQV9J4/GSwm0rF1m2lBYbTg01drSt&#10;Sf+dequgKfcv+rvsvS0fP4vj61f4Peqg1MNkKJ5BRBriXfzvPhgFy7Q+fU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5ViwgAAANsAAAAPAAAAAAAAAAAAAAAAAJ8C&#10;AABkcnMvZG93bnJldi54bWxQSwUGAAAAAAQABAD3AAAAjgMAAAAA&#10;" filled="t" fillcolor="#92d050">
                    <v:fill opacity="32896f"/>
                    <v:imagedata r:id="rId35" o:title="" croptop="12804f" cropbottom="30498f" cropleft="15518f" cropright="10993f"/>
                  </v:shape>
                  <v:shape id="Freeform 62" o:spid="_x0000_s1038" style="position:absolute;left:10167;top:4413;width:10521;height:6001;visibility:visible;mso-wrap-style:square;v-text-anchor:middle" coordsize="1052090,60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HD8IA&#10;AADbAAAADwAAAGRycy9kb3ducmV2LnhtbESPwWrDMBBE74H+g9hCb4lUQ01wo4S2odBrnFx6W6yt&#10;5NpaGUtJ7L+PAoUeh5l5w2x2k+/FhcbYBtbwvFIgiJtgWrYaTsfP5RpETMgG+8CkYaYIu+3DYoOV&#10;CVc+0KVOVmQIxwo1uJSGSsrYOPIYV2Egzt5PGD2mLEcrzYjXDPe9LJQqpceW84LDgT4cNV199ho6&#10;u1e/R+VmOxfloXupXfed3rV+epzeXkEkmtJ/+K/9ZTSUBdy/5B8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nMcPwgAAANsAAAAPAAAAAAAAAAAAAAAAAJgCAABkcnMvZG93&#10;bnJldi54bWxQSwUGAAAAAAQABAD1AAAAhwMAAAAA&#10;" path="m7061,204769r289501,l296562,,741406,r,391886l1052090,367172r,197708l737875,600185,310684,589594,,575472e" fillcolor="#92d050" stroked="f">
                    <v:fill opacity="32896f"/>
                    <v:path arrowok="t" o:connecttype="custom" o:connectlocs="7061,204769;296562,204769;296562,0;741406,0;741406,391886;1052090,367172;1052090,564880;737875,600185;310684,589594;0,575472" o:connectangles="0,0,0,0,0,0,0,0,0,0"/>
                  </v:shape>
                  <v:shape id="Freeform 63" o:spid="_x0000_s1039" style="position:absolute;left:30129;top:4374;width:2927;height:4342;visibility:visible;mso-wrap-style:square;v-text-anchor:middle" coordsize="292739,43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fDsUA&#10;AADbAAAADwAAAGRycy9kb3ducmV2LnhtbESPQWvCQBSE7wX/w/IEL6FuVEg1dRWxSHpstYceH9nX&#10;JDX7NmRfNf57t1DocZiZb5j1dnCtulAfGs8GZtMUFHHpbcOVgY/T4XEJKgiyxdYzGbhRgO1m9LDG&#10;3Porv9PlKJWKEA45GqhFulzrUNbkMEx9Rxy9L987lCj7StserxHuWj1P00w7bDgu1NjRvqbyfPxx&#10;Bla3fZHJU3JKVue35XfxuZCXpDBmMh52z6CEBvkP/7VfrYFsAb9f4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OxQAAANsAAAAPAAAAAAAAAAAAAAAAAJgCAABkcnMv&#10;ZG93bnJldi54bWxQSwUGAAAAAAQABAD1AAAAigMAAAAA&#10;" path="m,l292739,r,394705l,434175e" fillcolor="#548dd4 [1951]" stroked="f">
                    <v:fill opacity="32896f"/>
                    <v:path arrowok="t" o:connecttype="custom" o:connectlocs="0,0;292739,0;292739,394705;0,434175" o:connectangles="0,0,0,0"/>
                  </v:shap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ine Callout 2 (No Border) 75" o:spid="_x0000_s1040" type="#_x0000_t42" style="position:absolute;left:34918;top:12257;width:14218;height:4673;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DV9cEA&#10;AADbAAAADwAAAGRycy9kb3ducmV2LnhtbESP0YrCMBRE3xf8h3AXfFk0VbBK1ygiCIL4YPUDLs3d&#10;tmtzU5JY698bQfBxmJkzzHLdm0Z05HxtWcFknIAgLqyuuVRwOe9GCxA+IGtsLJOCB3lYrwZfS8y0&#10;vfOJujyUIkLYZ6igCqHNpPRFRQb92LbE0fuzzmCI0pVSO7xHuGnkNElSabDmuFBhS9uKimt+Mwrs&#10;VTp9zP/bQ+pTWnQ2CfrnotTwu9/8ggjUh0/43d5rBfMZvL7EHy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g1fXBAAAA2wAAAA8AAAAAAAAAAAAAAAAAmAIAAGRycy9kb3du&#10;cmV2LnhtbFBLBQYAAAAABAAEAPUAAACGAwAAAAA=&#10;" adj="13752,-25345,8841,-9653,8733,101" filled="f" strokecolor="red">
                    <v:stroke startarrow="open"/>
                    <v:textbox>
                      <w:txbxContent>
                        <w:p w:rsidR="00713018" w:rsidRPr="00DE782F" w:rsidRDefault="00713018" w:rsidP="00DE782F">
                          <w:pPr>
                            <w:jc w:val="center"/>
                            <w:rPr>
                              <w:color w:val="FF0000"/>
                              <w:sz w:val="14"/>
                              <w:szCs w:val="14"/>
                            </w:rPr>
                          </w:pPr>
                          <w:r w:rsidRPr="00DE782F">
                            <w:rPr>
                              <w:color w:val="FF0000"/>
                              <w:sz w:val="14"/>
                              <w:szCs w:val="14"/>
                            </w:rPr>
                            <w:t>Pennoni’s Diagonal Member Concept Instead of H&amp;H’s Sandwich Plates on These Panels</w:t>
                          </w:r>
                        </w:p>
                      </w:txbxContent>
                    </v:textbox>
                    <o:callout v:ext="edit" minusx="t"/>
                  </v:shape>
                  <v:shape id="Line Callout 2 (No Border) 76" o:spid="_x0000_s1041" type="#_x0000_t42" style="position:absolute;left:653;top:12905;width:14218;height:3272;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W4HcUA&#10;AADbAAAADwAAAGRycy9kb3ducmV2LnhtbESPQWvCQBSE7wX/w/KE3upuC7USXUMNiMWD0FTQ4yP7&#10;TILZtzG7xthf3y0Uehxm5htmkQ62ET11vnas4XmiQBAXztRcath/rZ9mIHxANtg4Jg138pAuRw8L&#10;TIy78Sf1eShFhLBPUEMVQptI6YuKLPqJa4mjd3KdxRBlV0rT4S3CbSNflJpKizXHhQpbyioqzvnV&#10;alhfdrM864+bQ1g1W6W+d37zetX6cTy8z0EEGsJ/+K/9YTS8TeH3S/wB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bgdxQAAANsAAAAPAAAAAAAAAAAAAAAAAJgCAABkcnMv&#10;ZG93bnJldi54bWxQSwUGAAAAAAQABAD1AAAAigMAAAAA&#10;" adj="166,-26470,8841,-9653,8733,101" filled="f" strokecolor="red">
                    <v:stroke startarrow="open"/>
                    <v:textbox>
                      <w:txbxContent>
                        <w:p w:rsidR="00713018" w:rsidRPr="00DE782F" w:rsidRDefault="00713018" w:rsidP="00DE782F">
                          <w:pPr>
                            <w:jc w:val="center"/>
                            <w:rPr>
                              <w:color w:val="FF0000"/>
                              <w:sz w:val="14"/>
                              <w:szCs w:val="14"/>
                            </w:rPr>
                          </w:pPr>
                          <w:r w:rsidRPr="00DE782F">
                            <w:rPr>
                              <w:color w:val="FF0000"/>
                              <w:sz w:val="14"/>
                              <w:szCs w:val="14"/>
                            </w:rPr>
                            <w:t>H&amp;H’s Sandwich Plates on These Panels</w:t>
                          </w:r>
                        </w:p>
                      </w:txbxContent>
                    </v:textbox>
                  </v:shape>
                  <w10:wrap type="none"/>
                  <w10:anchorlock/>
                </v:group>
              </w:pict>
            </w:r>
          </w:p>
          <w:p w:rsidR="00986371" w:rsidRDefault="00986371" w:rsidP="00986371">
            <w:pPr>
              <w:jc w:val="center"/>
              <w:rPr>
                <w:rFonts w:ascii="Times New Roman" w:hAnsi="Times New Roman" w:cs="Times New Roman"/>
                <w:sz w:val="24"/>
                <w:szCs w:val="24"/>
              </w:rPr>
            </w:pPr>
          </w:p>
        </w:tc>
      </w:tr>
      <w:tr w:rsidR="00986371" w:rsidTr="0099674D">
        <w:tc>
          <w:tcPr>
            <w:tcW w:w="9576" w:type="dxa"/>
            <w:vAlign w:val="center"/>
          </w:tcPr>
          <w:p w:rsidR="005F623E" w:rsidRDefault="002560B8" w:rsidP="00986371">
            <w:pPr>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Canvas 64" o:spid="_x0000_s1050" editas="canvas" style="width:6in;height:135pt;mso-position-horizontal-relative:char;mso-position-vertical-relative:line" coordsize="54864,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">
                  <v:shape id="_x0000_s1055" type="#_x0000_t75" style="position:absolute;width:54864;height:17145;visibility:visible">
                    <v:fill o:detectmouseclick="t"/>
                    <v:path o:connecttype="none"/>
                  </v:shape>
                  <v:shape id="Picture 65" o:spid="_x0000_s1054" type="#_x0000_t75" style="position:absolute;width:54864;height:1678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T+svEAAAA2wAAAA8AAABkcnMvZG93bnJldi54bWxEj0FrwkAUhO8F/8PyCt7qpoIi0VVEUyx4&#10;EE3R6yP7TKLZt2l2m6T/visIPQ4z8w2zWPWmEi01rrSs4H0UgSDOrC45V/CVfrzNQDiPrLGyTAp+&#10;ycFqOXhZYKxtx0dqTz4XAcIuRgWF93UspcsKMuhGtiYO3tU2Bn2QTS51g12Am0qOo2gqDZYcFgqs&#10;aVNQdj/9GAXnb0qT/W7bZZfDeHZr90k6OSRKDV/79RyEp97/h5/tT61gOoHHl/AD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T+svEAAAA2wAAAA8AAAAAAAAAAAAAAAAA&#10;nwIAAGRycy9kb3ducmV2LnhtbFBLBQYAAAAABAAEAPcAAACQAwAAAAA=&#10;" filled="t" fillcolor="#548dd4 [1951]">
                    <v:fill opacity="32896f"/>
                    <v:imagedata r:id="rId36" o:title="" croptop="14201f" cropbottom="29800f" cropleft="15452f" cropright="10404f"/>
                  </v:shape>
                  <v:shape id="Freeform 66" o:spid="_x0000_s1053" style="position:absolute;left:10197;top:4622;width:10198;height:5881;visibility:visible;mso-wrap-style:square;v-text-anchor:middle" coordsize="1019777,588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8DcMA&#10;AADbAAAADwAAAGRycy9kb3ducmV2LnhtbESPQYvCMBSE7wv+h/CEva2pCmWpRhFFkV0EtQWvz+bZ&#10;FpuX0kTt/nsjLHgcZuYbZjrvTC3u1LrKsoLhIAJBnFtdcaEgS9df3yCcR9ZYWyYFf+RgPut9TDHR&#10;9sEHuh99IQKEXYIKSu+bREqXl2TQDWxDHLyLbQ36INtC6hYfAW5qOYqiWBqsOCyU2NCypPx6vBkF&#10;u9F+o39O590hK6Lh/tenPD6vlPrsd4sJCE+df4f/21utII7h9SX8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R8DcMAAADbAAAADwAAAAAAAAAAAAAAAACYAgAAZHJzL2Rv&#10;d25yZXYueG1sUEsFBgAAAAAEAAQA9QAAAIgDAAAAAA==&#10;" path="m3399,135970r271941,l275340,,724042,r,390914l1019777,360321r,190358l720643,588071r-428307,l,564276e" fillcolor="#92d050" stroked="f">
                    <v:fill opacity="32896f"/>
                    <v:path arrowok="t" o:connecttype="custom" o:connectlocs="3399,135970;275340,135970;275340,0;724042,0;724042,390914;1019777,360321;1019777,550679;720643,588071;292336,588071;0,564276" o:connectangles="0,0,0,0,0,0,0,0,0,0"/>
                  </v:shape>
                  <v:rect id="Rectangle 67" o:spid="_x0000_s1052" style="position:absolute;left:30559;top:4928;width:1937;height:14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4JLMMA&#10;AADbAAAADwAAAGRycy9kb3ducmV2LnhtbESPzWrDMBCE74G+g9hCL6GRG9q0OJGNHQj0FvLzAIu1&#10;tZ1aKyEpjvP2VaHQ4zAz3zCbcjKDGMmH3rKCl0UGgrixuudWwfm0e/4AESKyxsEyKbhTgLJ4mG0w&#10;1/bGBxqPsRUJwiFHBV2MLpcyNB0ZDAvriJP3Zb3BmKRvpfZ4S3AzyGWWraTBntNCh462HTXfx6tR&#10;sD/s7mRfT2/z/aU6j1usndO1Uk+PU7UGEWmK/+G/9qdWsHqH3y/pB8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4JLMMAAADbAAAADwAAAAAAAAAAAAAAAACYAgAAZHJzL2Rv&#10;d25yZXYueG1sUEsFBgAAAAAEAAQA9QAAAIgDAAAAAA==&#10;" fillcolor="#92d050" stroked="f">
                    <v:fill opacity="32896f"/>
                  </v:rect>
                  <v:shape id="Freeform 68" o:spid="_x0000_s1051" style="position:absolute;left:23726;top:7512;width:8736;height:1869;visibility:visible;mso-wrap-style:square;v-text-anchor:middle" coordsize="873609,18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jMMA&#10;AADbAAAADwAAAGRycy9kb3ducmV2LnhtbERPz2vCMBS+C/4P4Qm7aToPznWmZSiKHobYjcFuj+at&#10;zWxeSpPVbn+9OQgeP77fq3ywjeip88axgsdZAoK4dNpwpeDjfTtdgvABWWPjmBT8kYc8G49WmGp3&#10;4RP1RahEDGGfooI6hDaV0pc1WfQz1xJH7tt1FkOEXSV1h5cYbhs5T5KFtGg4NtTY0rqm8lz8WgUb&#10;/bNLPp+Xx8NZmuH/q9frJ/Om1MNkeH0BEWgId/HNvdcKFnFs/BJ/gM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RjMMAAADbAAAADwAAAAAAAAAAAAAAAACYAgAAZHJzL2Rv&#10;d25yZXYueG1sUEsFBgAAAAAEAAQA9QAAAIgDAAAAAA==&#10;" path="m,186959l,57787r333127,l333127,30593r271941,l605068,,873609,r,108776l292336,173362,,186959xe" fillcolor="#548dd4 [1951]" stroked="f">
                    <v:fill opacity="32896f"/>
                    <v:path arrowok="t" o:connecttype="custom" o:connectlocs="0,186959;0,57787;333127,57787;333127,30593;605068,30593;605068,0;873609,0;873609,108776;292336,173362;0,186959" o:connectangles="0,0,0,0,0,0,0,0,0,0"/>
                  </v:shape>
                  <w10:wrap type="none"/>
                  <w10:anchorlock/>
                </v:group>
              </w:pict>
            </w:r>
          </w:p>
          <w:p w:rsidR="00986371" w:rsidRDefault="00986371" w:rsidP="00986371">
            <w:pPr>
              <w:jc w:val="center"/>
              <w:rPr>
                <w:rFonts w:ascii="Times New Roman" w:hAnsi="Times New Roman" w:cs="Times New Roman"/>
                <w:sz w:val="24"/>
                <w:szCs w:val="24"/>
              </w:rPr>
            </w:pPr>
          </w:p>
        </w:tc>
      </w:tr>
      <w:tr w:rsidR="00986371" w:rsidTr="0099674D">
        <w:tc>
          <w:tcPr>
            <w:tcW w:w="9576" w:type="dxa"/>
            <w:vAlign w:val="center"/>
          </w:tcPr>
          <w:p w:rsidR="005F623E" w:rsidRDefault="002560B8" w:rsidP="00986371">
            <w:pPr>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Canvas 69" o:spid="_x0000_s1046" editas="canvas" style="width:6in;height:135.7pt;mso-position-horizontal-relative:char;mso-position-vertical-relative:line" coordsize="54864,1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">
                  <v:shape id="_x0000_s1049" type="#_x0000_t75" style="position:absolute;width:54864;height:17233;visibility:visible">
                    <v:fill o:detectmouseclick="t"/>
                    <v:path o:connecttype="none"/>
                  </v:shape>
                  <v:shape id="Picture 70" o:spid="_x0000_s1048" type="#_x0000_t75" style="position:absolute;width:54864;height:168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spzDAAAA2wAAAA8AAABkcnMvZG93bnJldi54bWxET01rwkAQvRf8D8sIvRSzsYcq0VVsbWio&#10;pxgRvA3ZMQlmZ0N2Nem/7x4KPT7e93o7mlY8qHeNZQXzKAZBXFrdcKXgVKSzJQjnkTW2lknBDznY&#10;biZPa0y0HTinx9FXIoSwS1BB7X2XSOnKmgy6yHbEgbva3qAPsK+k7nEI4aaVr3H8Jg02HBpq7Oij&#10;pvJ2vBsFL/aQZefF1/slu+TfRZrf9vH9U6nn6bhbgfA0+n/xnzvTChZhffgSfo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NqynMMAAADbAAAADwAAAAAAAAAAAAAAAACf&#10;AgAAZHJzL2Rvd25yZXYueG1sUEsFBgAAAAAEAAQA9wAAAI8DAAAAAA==&#10;" filled="t" fillcolor="#548dd4 [1951]">
                    <v:fill opacity="32896f"/>
                    <v:imagedata r:id="rId37" o:title="" croptop="14900f" cropbottom="29101f" cropleft="13881f" cropright="12369f"/>
                  </v:shape>
                  <v:shape id="Freeform 71" o:spid="_x0000_s1047" style="position:absolute;left:34298;top:4011;width:10300;height:5812;visibility:visible;mso-wrap-style:square;v-text-anchor:middle" coordsize="1029975,581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4+8UA&#10;AADbAAAADwAAAGRycy9kb3ducmV2LnhtbESPQWvCQBSE74X+h+UJvRTdtZVGoqtUsdAePGi9eHtk&#10;n0kw+zZknxr/fbdQ6HGYmW+Y+bL3jbpSF+vAFsYjA4q4CK7m0sLh+2M4BRUF2WETmCzcKcJy8fgw&#10;x9yFG+/oupdSJQjHHC1UIm2udSwq8hhHoSVO3il0HiXJrtSuw1uC+0a/GPOmPdacFipsaV1Rcd5f&#10;vAXWz9l9c1zL7nX1tZVJZuLEbKx9GvTvM1BCvfyH/9qfzkI2ht8v6Q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0zj7xQAAANsAAAAPAAAAAAAAAAAAAAAAAJgCAABkcnMv&#10;ZG93bnJldi54bWxQSwUGAAAAAAQABAD1AAAAigMAAAAA&#10;" path="m,356922r299135,30593l299135,,724042,r,200556l1029975,200556r,370519l734239,581273,309332,577873,,547280e" fillcolor="#92d050" stroked="f">
                    <v:fill opacity="32896f"/>
                    <v:path arrowok="t" o:connecttype="custom" o:connectlocs="0,356922;299135,387515;299135,0;724042,0;724042,200556;1029975,200556;1029975,571075;734239,581273;309332,577873;0,547280" o:connectangles="0,0,0,0,0,0,0,0,0,0"/>
                  </v:shape>
                  <w10:wrap type="none"/>
                  <w10:anchorlock/>
                </v:group>
              </w:pict>
            </w:r>
          </w:p>
          <w:p w:rsidR="00986371" w:rsidRDefault="00986371" w:rsidP="00986371">
            <w:pPr>
              <w:jc w:val="center"/>
              <w:rPr>
                <w:rFonts w:ascii="Times New Roman" w:hAnsi="Times New Roman" w:cs="Times New Roman"/>
                <w:sz w:val="24"/>
                <w:szCs w:val="24"/>
              </w:rPr>
            </w:pPr>
          </w:p>
        </w:tc>
      </w:tr>
      <w:tr w:rsidR="00986371" w:rsidTr="0099674D">
        <w:tc>
          <w:tcPr>
            <w:tcW w:w="9576" w:type="dxa"/>
            <w:vAlign w:val="center"/>
          </w:tcPr>
          <w:p w:rsidR="005F623E" w:rsidRDefault="002560B8" w:rsidP="00986371">
            <w:pPr>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Canvas 72" o:spid="_x0000_s1042" editas="canvas" style="width:6in;height:131.6pt;mso-position-horizontal-relative:char;mso-position-vertical-relative:line" coordsize="54864,1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">
                  <v:shape id="_x0000_s1045" type="#_x0000_t75" style="position:absolute;width:54864;height:16713;visibility:visible">
                    <v:fill o:detectmouseclick="t"/>
                    <v:path o:connecttype="none"/>
                  </v:shape>
                  <v:shape id="Picture 73" o:spid="_x0000_s1044" type="#_x0000_t75" style="position:absolute;width:54864;height:163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uqW3GAAAA2wAAAA8AAABkcnMvZG93bnJldi54bWxEj1trAjEUhN8L/Q/hFPpSNKutF1aj2Iqg&#10;L4I3fD1ujruLm5Nlk7rpvzeFQh+HmfmGmc6DqcSdGldaVtDrJiCIM6tLzhUcD6vOGITzyBory6Tg&#10;hxzMZ89PU0y1bXlH973PRYSwS1FB4X2dSumyggy6rq2Jo3e1jUEfZZNL3WAb4aaS/SQZSoMlx4UC&#10;a/oqKLvtv02ktP1Textsw3kTlh/L8eryNvq8KPX6EhYTEJ6C/w//tddawegdfr/EH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6pbcYAAADbAAAADwAAAAAAAAAAAAAA&#10;AACfAgAAZHJzL2Rvd25yZXYueG1sUEsFBgAAAAAEAAQA9wAAAJIDAAAAAA==&#10;">
                    <v:imagedata r:id="rId38" o:title="" croptop="24678f" cropbottom="23165f" cropleft="16173f" cropright="16035f"/>
                  </v:shape>
                  <v:shape id="Freeform 74" o:spid="_x0000_s1043" style="position:absolute;left:33992;top:3399;width:10334;height:5846;visibility:visible;mso-wrap-style:square;v-text-anchor:middle" coordsize="1033374,58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DW8MA&#10;AADbAAAADwAAAGRycy9kb3ducmV2LnhtbESPzWrDMBCE74W8g9hAbrXcEtrEtRySQsDtoRAnD7BY&#10;65/WWhlLsZ23jwqFHoeZ+YZJd7PpxEiDay0reIpiEMSl1S3XCi7n4+MGhPPIGjvLpOBGDnbZ4iHF&#10;RNuJTzQWvhYBwi5BBY33fSKlKxsy6CLbEwevsoNBH+RQSz3gFOCmk89x/CINthwWGuzpvaHyp7ga&#10;BdyZfCyPH/n0+XX4Lqrr1tColVot5/0bCE+z/w//tXOt4HUNv1/CD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VDW8MAAADbAAAADwAAAAAAAAAAAAAAAACYAgAAZHJzL2Rv&#10;d25yZXYueG1sUEsFBgAAAAAEAAQA9QAAAIgDAAAAAA==&#10;" path="m,560877l,363720r302534,37392l302534,,730840,r,64586l1033374,64586r,499690l744437,584672,305933,581273,,560877xe" fillcolor="#92d050" stroked="f">
                    <v:fill opacity="32896f"/>
                    <v:path arrowok="t" o:connecttype="custom" o:connectlocs="0,560877;0,363720;302534,401112;302534,0;730840,0;730840,64586;1033374,64586;1033374,564276;744437,584672;305933,581273;0,560877" o:connectangles="0,0,0,0,0,0,0,0,0,0,0"/>
                  </v:shape>
                  <w10:wrap type="none"/>
                  <w10:anchorlock/>
                </v:group>
              </w:pict>
            </w:r>
          </w:p>
          <w:p w:rsidR="00986371" w:rsidRDefault="00986371" w:rsidP="00986371">
            <w:pPr>
              <w:jc w:val="center"/>
              <w:rPr>
                <w:rFonts w:ascii="Times New Roman" w:hAnsi="Times New Roman" w:cs="Times New Roman"/>
                <w:sz w:val="24"/>
                <w:szCs w:val="24"/>
              </w:rPr>
            </w:pPr>
          </w:p>
        </w:tc>
      </w:tr>
      <w:tr w:rsidR="00986371" w:rsidTr="0099674D">
        <w:tc>
          <w:tcPr>
            <w:tcW w:w="9576" w:type="dxa"/>
            <w:vAlign w:val="center"/>
          </w:tcPr>
          <w:p w:rsidR="00986371" w:rsidRDefault="00484CF8" w:rsidP="00484CF8">
            <w:pPr>
              <w:pStyle w:val="Caption"/>
              <w:rPr>
                <w:szCs w:val="24"/>
              </w:rPr>
            </w:pPr>
            <w:bookmarkStart w:id="52" w:name="_Ref280894885"/>
            <w:r>
              <w:t xml:space="preserve">Figure </w:t>
            </w:r>
            <w:r w:rsidR="002560B8">
              <w:fldChar w:fldCharType="begin"/>
            </w:r>
            <w:r w:rsidR="005B0275">
              <w:instrText xml:space="preserve"> SEQ Figure \* ARABIC </w:instrText>
            </w:r>
            <w:r w:rsidR="002560B8">
              <w:fldChar w:fldCharType="separate"/>
            </w:r>
            <w:r>
              <w:rPr>
                <w:noProof/>
              </w:rPr>
              <w:t>11</w:t>
            </w:r>
            <w:r w:rsidR="002560B8">
              <w:rPr>
                <w:noProof/>
              </w:rPr>
              <w:fldChar w:fldCharType="end"/>
            </w:r>
            <w:bookmarkEnd w:id="52"/>
            <w:r>
              <w:rPr>
                <w:noProof/>
              </w:rPr>
              <w:t xml:space="preserve">. </w:t>
            </w:r>
            <w:r w:rsidRPr="006360E6">
              <w:rPr>
                <w:noProof/>
              </w:rPr>
              <w:t>Suggested Retrofit Scheme, A Combination of H&amp;H’s and Pennoni’s Concepts</w:t>
            </w:r>
          </w:p>
        </w:tc>
      </w:tr>
    </w:tbl>
    <w:p w:rsidR="00986371" w:rsidRDefault="00DE782F" w:rsidP="00DE782F">
      <w:pPr>
        <w:tabs>
          <w:tab w:val="left" w:pos="6385"/>
        </w:tabs>
        <w:spacing w:after="120"/>
        <w:jc w:val="both"/>
        <w:rPr>
          <w:rFonts w:ascii="Times New Roman" w:hAnsi="Times New Roman" w:cs="Times New Roman"/>
          <w:sz w:val="24"/>
          <w:szCs w:val="24"/>
        </w:rPr>
      </w:pPr>
      <w:r>
        <w:rPr>
          <w:rFonts w:ascii="Times New Roman" w:hAnsi="Times New Roman" w:cs="Times New Roman"/>
          <w:sz w:val="24"/>
          <w:szCs w:val="24"/>
        </w:rPr>
        <w:tab/>
      </w:r>
    </w:p>
    <w:p w:rsidR="00484CF8" w:rsidRDefault="00484CF8" w:rsidP="00484CF8">
      <w:pPr>
        <w:spacing w:after="120"/>
        <w:ind w:firstLine="432"/>
        <w:jc w:val="both"/>
        <w:rPr>
          <w:rFonts w:ascii="Times New Roman" w:hAnsi="Times New Roman" w:cs="Times New Roman"/>
          <w:sz w:val="24"/>
          <w:szCs w:val="24"/>
        </w:rPr>
      </w:pPr>
      <w:r w:rsidRPr="00FA607E">
        <w:rPr>
          <w:rFonts w:ascii="Times New Roman" w:hAnsi="Times New Roman" w:cs="Times New Roman"/>
          <w:sz w:val="24"/>
          <w:szCs w:val="24"/>
        </w:rPr>
        <w:lastRenderedPageBreak/>
        <w:t xml:space="preserve">The proposed retrofit concept design </w:t>
      </w:r>
      <w:r>
        <w:rPr>
          <w:rFonts w:ascii="Times New Roman" w:hAnsi="Times New Roman" w:cs="Times New Roman"/>
          <w:sz w:val="24"/>
          <w:szCs w:val="24"/>
        </w:rPr>
        <w:t>that includes</w:t>
      </w:r>
      <w:r w:rsidRPr="00FA607E">
        <w:rPr>
          <w:rFonts w:ascii="Times New Roman" w:hAnsi="Times New Roman" w:cs="Times New Roman"/>
          <w:sz w:val="24"/>
          <w:szCs w:val="24"/>
        </w:rPr>
        <w:t xml:space="preserve"> bracing the panels of the main </w:t>
      </w:r>
      <w:r w:rsidR="00672765">
        <w:rPr>
          <w:rFonts w:ascii="Times New Roman" w:hAnsi="Times New Roman" w:cs="Times New Roman"/>
          <w:sz w:val="24"/>
          <w:szCs w:val="24"/>
        </w:rPr>
        <w:t xml:space="preserve">bascule </w:t>
      </w:r>
      <w:r w:rsidRPr="00FA607E">
        <w:rPr>
          <w:rFonts w:ascii="Times New Roman" w:hAnsi="Times New Roman" w:cs="Times New Roman"/>
          <w:sz w:val="24"/>
          <w:szCs w:val="24"/>
        </w:rPr>
        <w:t xml:space="preserve">girders is </w:t>
      </w:r>
      <w:r>
        <w:rPr>
          <w:rFonts w:ascii="Times New Roman" w:hAnsi="Times New Roman" w:cs="Times New Roman"/>
          <w:sz w:val="24"/>
          <w:szCs w:val="24"/>
        </w:rPr>
        <w:t>considered by our team as a</w:t>
      </w:r>
      <w:r w:rsidRPr="00FA607E">
        <w:rPr>
          <w:rFonts w:ascii="Times New Roman" w:hAnsi="Times New Roman" w:cs="Times New Roman"/>
          <w:sz w:val="24"/>
          <w:szCs w:val="24"/>
        </w:rPr>
        <w:t xml:space="preserve"> preliminary design to prove the feasibility of the concept. The superior constructability of this concept relative to sandwiching web plates with additional plates has been verified. However, this or any other retrofit concept should not be applied unless a detailed design and failure-mode analysis is carefully performed and checked, and the impacts of </w:t>
      </w:r>
      <w:ins w:id="53" w:author="flm72" w:date="2011-03-23T16:07:00Z">
        <w:r w:rsidR="00403BBB">
          <w:rPr>
            <w:rFonts w:ascii="Times New Roman" w:hAnsi="Times New Roman" w:cs="Times New Roman"/>
            <w:sz w:val="24"/>
            <w:szCs w:val="24"/>
          </w:rPr>
          <w:t xml:space="preserve">the </w:t>
        </w:r>
      </w:ins>
      <w:r w:rsidRPr="00FA607E">
        <w:rPr>
          <w:rFonts w:ascii="Times New Roman" w:hAnsi="Times New Roman" w:cs="Times New Roman"/>
          <w:sz w:val="24"/>
          <w:szCs w:val="24"/>
        </w:rPr>
        <w:t xml:space="preserve">retrofit are carefully monitored before, during and </w:t>
      </w:r>
      <w:ins w:id="54" w:author="flm72" w:date="2011-03-23T16:07:00Z">
        <w:r w:rsidR="00403BBB">
          <w:rPr>
            <w:rFonts w:ascii="Times New Roman" w:hAnsi="Times New Roman" w:cs="Times New Roman"/>
            <w:sz w:val="24"/>
            <w:szCs w:val="24"/>
          </w:rPr>
          <w:t>after installation</w:t>
        </w:r>
      </w:ins>
      <w:del w:id="55" w:author="flm72" w:date="2011-03-23T16:07:00Z">
        <w:r w:rsidRPr="00FA607E" w:rsidDel="00403BBB">
          <w:rPr>
            <w:rFonts w:ascii="Times New Roman" w:hAnsi="Times New Roman" w:cs="Times New Roman"/>
            <w:sz w:val="24"/>
            <w:szCs w:val="24"/>
          </w:rPr>
          <w:delText>following the retrofi</w:delText>
        </w:r>
      </w:del>
      <w:del w:id="56" w:author="flm72" w:date="2011-03-23T16:08:00Z">
        <w:r w:rsidRPr="00FA607E" w:rsidDel="00403BBB">
          <w:rPr>
            <w:rFonts w:ascii="Times New Roman" w:hAnsi="Times New Roman" w:cs="Times New Roman"/>
            <w:sz w:val="24"/>
            <w:szCs w:val="24"/>
          </w:rPr>
          <w:delText>t</w:delText>
        </w:r>
      </w:del>
      <w:r w:rsidRPr="00FA607E">
        <w:rPr>
          <w:rFonts w:ascii="Times New Roman" w:hAnsi="Times New Roman" w:cs="Times New Roman"/>
          <w:sz w:val="24"/>
          <w:szCs w:val="24"/>
        </w:rPr>
        <w:t xml:space="preserve">. </w:t>
      </w:r>
      <w:r>
        <w:rPr>
          <w:rFonts w:ascii="Times New Roman" w:hAnsi="Times New Roman" w:cs="Times New Roman"/>
          <w:sz w:val="24"/>
          <w:szCs w:val="24"/>
        </w:rPr>
        <w:t xml:space="preserve">We would further recommend that </w:t>
      </w:r>
      <w:r w:rsidR="00672765">
        <w:rPr>
          <w:rFonts w:ascii="Times New Roman" w:hAnsi="Times New Roman" w:cs="Times New Roman"/>
          <w:sz w:val="24"/>
          <w:szCs w:val="24"/>
        </w:rPr>
        <w:t>the</w:t>
      </w:r>
      <w:r>
        <w:rPr>
          <w:rFonts w:ascii="Times New Roman" w:hAnsi="Times New Roman" w:cs="Times New Roman"/>
          <w:sz w:val="24"/>
          <w:szCs w:val="24"/>
        </w:rPr>
        <w:t xml:space="preserve"> County move forward with the anticipated long-term monitoring due to the delays that have surfaced regarding the temporary retrofit design.</w:t>
      </w:r>
      <w:r w:rsidR="008F61CB">
        <w:rPr>
          <w:rFonts w:ascii="Times New Roman" w:hAnsi="Times New Roman" w:cs="Times New Roman"/>
          <w:sz w:val="24"/>
          <w:szCs w:val="24"/>
        </w:rPr>
        <w:t xml:space="preserve"> </w:t>
      </w:r>
      <w:r>
        <w:rPr>
          <w:rFonts w:ascii="Times New Roman" w:hAnsi="Times New Roman" w:cs="Times New Roman"/>
          <w:sz w:val="24"/>
          <w:szCs w:val="24"/>
        </w:rPr>
        <w:t>We had all anticipated the onset of retrofit construction immediately after the summer season, but now that the actual construction is being pushed back, it is essential that the bridge be instrumented so that we can monitor the continued health of the structure</w:t>
      </w:r>
      <w:r w:rsidR="006D657F">
        <w:rPr>
          <w:rFonts w:ascii="Times New Roman" w:hAnsi="Times New Roman" w:cs="Times New Roman"/>
          <w:sz w:val="24"/>
          <w:szCs w:val="24"/>
        </w:rPr>
        <w:t xml:space="preserve"> and become aware of intrinsic forces due to temperature changes, which may be far greater than live loads</w:t>
      </w:r>
      <w:r>
        <w:rPr>
          <w:rFonts w:ascii="Times New Roman" w:hAnsi="Times New Roman" w:cs="Times New Roman"/>
          <w:sz w:val="24"/>
          <w:szCs w:val="24"/>
        </w:rPr>
        <w:t>.</w:t>
      </w:r>
      <w:r w:rsidRPr="00995394">
        <w:rPr>
          <w:rFonts w:ascii="Times New Roman" w:hAnsi="Times New Roman" w:cs="Times New Roman"/>
          <w:sz w:val="24"/>
          <w:szCs w:val="24"/>
        </w:rPr>
        <w:t xml:space="preserve"> </w:t>
      </w:r>
    </w:p>
    <w:p w:rsidR="00A92B43" w:rsidRPr="00CF047C" w:rsidRDefault="00A92B43" w:rsidP="00971E1B">
      <w:pPr>
        <w:spacing w:after="120"/>
        <w:ind w:firstLine="432"/>
        <w:jc w:val="both"/>
        <w:rPr>
          <w:rFonts w:ascii="Times New Roman" w:hAnsi="Times New Roman" w:cs="Times New Roman"/>
          <w:sz w:val="24"/>
          <w:szCs w:val="24"/>
        </w:rPr>
      </w:pPr>
      <w:r w:rsidRPr="00CF047C">
        <w:rPr>
          <w:rFonts w:ascii="Times New Roman" w:hAnsi="Times New Roman" w:cs="Times New Roman"/>
          <w:sz w:val="24"/>
          <w:szCs w:val="24"/>
        </w:rPr>
        <w:t>Pennoni Associates appreciates the opportunity of working with Monmouth County on this</w:t>
      </w:r>
      <w:r>
        <w:rPr>
          <w:rFonts w:ascii="Times New Roman" w:hAnsi="Times New Roman" w:cs="Times New Roman"/>
          <w:sz w:val="24"/>
          <w:szCs w:val="24"/>
        </w:rPr>
        <w:t xml:space="preserve"> </w:t>
      </w:r>
      <w:r w:rsidRPr="00CF047C">
        <w:rPr>
          <w:rFonts w:ascii="Times New Roman" w:hAnsi="Times New Roman" w:cs="Times New Roman"/>
          <w:sz w:val="24"/>
          <w:szCs w:val="24"/>
        </w:rPr>
        <w:t xml:space="preserve">very exciting and important project. </w:t>
      </w:r>
      <w:r>
        <w:rPr>
          <w:rFonts w:ascii="Times New Roman" w:hAnsi="Times New Roman" w:cs="Times New Roman"/>
          <w:sz w:val="24"/>
          <w:szCs w:val="24"/>
        </w:rPr>
        <w:t>Should you have any</w:t>
      </w:r>
      <w:r w:rsidRPr="00CF047C">
        <w:rPr>
          <w:rFonts w:ascii="Times New Roman" w:hAnsi="Times New Roman" w:cs="Times New Roman"/>
          <w:sz w:val="24"/>
          <w:szCs w:val="24"/>
        </w:rPr>
        <w:t xml:space="preserve"> ques</w:t>
      </w:r>
      <w:r>
        <w:rPr>
          <w:rFonts w:ascii="Times New Roman" w:hAnsi="Times New Roman" w:cs="Times New Roman"/>
          <w:sz w:val="24"/>
          <w:szCs w:val="24"/>
        </w:rPr>
        <w:t>tions or comments regarding the conceptual design</w:t>
      </w:r>
      <w:r w:rsidR="00713018">
        <w:rPr>
          <w:rFonts w:ascii="Times New Roman" w:hAnsi="Times New Roman" w:cs="Times New Roman"/>
          <w:sz w:val="24"/>
          <w:szCs w:val="24"/>
        </w:rPr>
        <w:t xml:space="preserve"> or the results presented in this report</w:t>
      </w:r>
      <w:r>
        <w:rPr>
          <w:rFonts w:ascii="Times New Roman" w:hAnsi="Times New Roman" w:cs="Times New Roman"/>
          <w:sz w:val="24"/>
          <w:szCs w:val="24"/>
        </w:rPr>
        <w:t>, p</w:t>
      </w:r>
      <w:r w:rsidRPr="00CF047C">
        <w:rPr>
          <w:rFonts w:ascii="Times New Roman" w:hAnsi="Times New Roman" w:cs="Times New Roman"/>
          <w:sz w:val="24"/>
          <w:szCs w:val="24"/>
        </w:rPr>
        <w:t xml:space="preserve">lease </w:t>
      </w:r>
      <w:r>
        <w:rPr>
          <w:rFonts w:ascii="Times New Roman" w:hAnsi="Times New Roman" w:cs="Times New Roman"/>
          <w:sz w:val="24"/>
          <w:szCs w:val="24"/>
        </w:rPr>
        <w:t>do not hesitate to contact me</w:t>
      </w:r>
      <w:r w:rsidRPr="00CF047C">
        <w:rPr>
          <w:rFonts w:ascii="Times New Roman" w:hAnsi="Times New Roman" w:cs="Times New Roman"/>
          <w:sz w:val="24"/>
          <w:szCs w:val="24"/>
        </w:rPr>
        <w:t xml:space="preserve">. Thank you again for your </w:t>
      </w:r>
      <w:r>
        <w:rPr>
          <w:rFonts w:ascii="Times New Roman" w:hAnsi="Times New Roman" w:cs="Times New Roman"/>
          <w:sz w:val="24"/>
          <w:szCs w:val="24"/>
        </w:rPr>
        <w:t>consideration</w:t>
      </w:r>
      <w:r w:rsidRPr="00CF047C">
        <w:rPr>
          <w:rFonts w:ascii="Times New Roman" w:hAnsi="Times New Roman" w:cs="Times New Roman"/>
          <w:sz w:val="24"/>
          <w:szCs w:val="24"/>
        </w:rPr>
        <w:t>.</w:t>
      </w:r>
    </w:p>
    <w:p w:rsidR="00A92B43" w:rsidRDefault="00A92B43" w:rsidP="00A92B43">
      <w:pPr>
        <w:spacing w:after="120"/>
        <w:jc w:val="both"/>
        <w:rPr>
          <w:rFonts w:ascii="Times New Roman" w:hAnsi="Times New Roman" w:cs="Times New Roman"/>
          <w:sz w:val="24"/>
          <w:szCs w:val="24"/>
        </w:rPr>
      </w:pPr>
    </w:p>
    <w:p w:rsidR="00A92B43" w:rsidRPr="00CF047C" w:rsidRDefault="00A92B43" w:rsidP="00A92B43">
      <w:pPr>
        <w:spacing w:after="120"/>
        <w:jc w:val="both"/>
        <w:rPr>
          <w:rFonts w:ascii="Times New Roman" w:hAnsi="Times New Roman" w:cs="Times New Roman"/>
          <w:sz w:val="24"/>
          <w:szCs w:val="24"/>
        </w:rPr>
      </w:pPr>
      <w:r w:rsidRPr="00CF047C">
        <w:rPr>
          <w:rFonts w:ascii="Times New Roman" w:hAnsi="Times New Roman" w:cs="Times New Roman"/>
          <w:sz w:val="24"/>
          <w:szCs w:val="24"/>
        </w:rPr>
        <w:t xml:space="preserve">Sincerely; </w:t>
      </w:r>
    </w:p>
    <w:p w:rsidR="00A92B43" w:rsidRDefault="00A92B43" w:rsidP="00A92B43">
      <w:pPr>
        <w:spacing w:after="0" w:line="240" w:lineRule="auto"/>
        <w:rPr>
          <w:rFonts w:ascii="Times New Roman" w:hAnsi="Times New Roman" w:cs="Times New Roman"/>
          <w:b/>
          <w:sz w:val="24"/>
          <w:szCs w:val="24"/>
        </w:rPr>
      </w:pPr>
      <w:commentRangeStart w:id="57"/>
      <w:r w:rsidRPr="00CF047C">
        <w:rPr>
          <w:rFonts w:ascii="Times New Roman" w:hAnsi="Times New Roman" w:cs="Times New Roman"/>
          <w:b/>
          <w:sz w:val="24"/>
          <w:szCs w:val="24"/>
        </w:rPr>
        <w:t>Pennoni Associates Inc.</w:t>
      </w:r>
      <w:bookmarkStart w:id="58" w:name="_GoBack"/>
      <w:bookmarkEnd w:id="58"/>
    </w:p>
    <w:p w:rsidR="008F61CB" w:rsidRPr="00CF047C" w:rsidRDefault="008F61CB" w:rsidP="00A92B43">
      <w:pPr>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016125" cy="770890"/>
            <wp:effectExtent l="0" t="0" r="3175" b="0"/>
            <wp:docPr id="5" name="Picture 5" descr="Lowdermilk, D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Lowdermilk, Dave"/>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6125" cy="770890"/>
                    </a:xfrm>
                    <a:prstGeom prst="rect">
                      <a:avLst/>
                    </a:prstGeom>
                    <a:noFill/>
                    <a:ln w="9525">
                      <a:noFill/>
                      <a:miter lim="800000"/>
                      <a:headEnd/>
                      <a:tailEnd/>
                    </a:ln>
                  </pic:spPr>
                </pic:pic>
              </a:graphicData>
            </a:graphic>
          </wp:inline>
        </w:drawing>
      </w:r>
    </w:p>
    <w:p w:rsidR="00A92B43" w:rsidRPr="00CF047C" w:rsidRDefault="00A92B43" w:rsidP="00A92B43">
      <w:pPr>
        <w:spacing w:after="120"/>
        <w:jc w:val="both"/>
        <w:rPr>
          <w:rFonts w:ascii="Times New Roman" w:hAnsi="Times New Roman" w:cs="Times New Roman"/>
          <w:sz w:val="24"/>
          <w:szCs w:val="24"/>
        </w:rPr>
      </w:pPr>
      <w:r w:rsidRPr="00CF047C">
        <w:rPr>
          <w:rFonts w:ascii="Times New Roman" w:hAnsi="Times New Roman" w:cs="Times New Roman"/>
          <w:sz w:val="24"/>
          <w:szCs w:val="24"/>
        </w:rPr>
        <w:t>David S. Lowdermilk, P.E.</w:t>
      </w:r>
    </w:p>
    <w:p w:rsidR="00A92B43" w:rsidRDefault="00A92B43" w:rsidP="00A92B43">
      <w:pPr>
        <w:spacing w:after="120"/>
        <w:jc w:val="both"/>
        <w:rPr>
          <w:rFonts w:ascii="Times New Roman" w:hAnsi="Times New Roman" w:cs="Times New Roman"/>
          <w:sz w:val="24"/>
          <w:szCs w:val="24"/>
        </w:rPr>
      </w:pPr>
      <w:r w:rsidRPr="00CF047C">
        <w:rPr>
          <w:rFonts w:ascii="Times New Roman" w:hAnsi="Times New Roman" w:cs="Times New Roman"/>
          <w:sz w:val="24"/>
          <w:szCs w:val="24"/>
        </w:rPr>
        <w:t>Vice President</w:t>
      </w:r>
    </w:p>
    <w:commentRangeEnd w:id="57"/>
    <w:p w:rsidR="00BD7515" w:rsidRDefault="00403BBB" w:rsidP="0033263B">
      <w:pPr>
        <w:spacing w:after="0"/>
        <w:jc w:val="both"/>
        <w:rPr>
          <w:rFonts w:ascii="Times New Roman" w:hAnsi="Times New Roman" w:cs="Times New Roman"/>
          <w:sz w:val="24"/>
          <w:szCs w:val="24"/>
        </w:rPr>
      </w:pPr>
      <w:r>
        <w:rPr>
          <w:rStyle w:val="CommentReference"/>
        </w:rPr>
        <w:commentReference w:id="57"/>
      </w:r>
    </w:p>
    <w:p w:rsidR="008058C1" w:rsidRDefault="008058C1" w:rsidP="0033263B">
      <w:pPr>
        <w:spacing w:after="0"/>
        <w:jc w:val="both"/>
        <w:rPr>
          <w:rFonts w:ascii="Times New Roman" w:hAnsi="Times New Roman" w:cs="Times New Roman"/>
          <w:sz w:val="24"/>
          <w:szCs w:val="24"/>
        </w:rPr>
      </w:pPr>
    </w:p>
    <w:p w:rsidR="009E4987" w:rsidRPr="009E4987" w:rsidRDefault="009E4987" w:rsidP="0033263B">
      <w:pPr>
        <w:spacing w:after="0"/>
        <w:rPr>
          <w:rFonts w:ascii="Times New Roman" w:hAnsi="Times New Roman" w:cs="Times New Roman"/>
          <w:sz w:val="24"/>
          <w:szCs w:val="24"/>
        </w:rPr>
      </w:pPr>
    </w:p>
    <w:sectPr w:rsidR="009E4987" w:rsidRPr="009E4987" w:rsidSect="009C13AD">
      <w:headerReference w:type="default" r:id="rId40"/>
      <w:footerReference w:type="default" r:id="rId41"/>
      <w:headerReference w:type="first" r:id="rId42"/>
      <w:footerReference w:type="first" r:id="rId43"/>
      <w:pgSz w:w="12240" w:h="15840"/>
      <w:pgMar w:top="1440" w:right="1440" w:bottom="1440" w:left="1440" w:header="720" w:footer="316"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flm72" w:date="2011-03-23T15:03:00Z" w:initials="f">
    <w:p w:rsidR="00AB3BD0" w:rsidRDefault="00AB3BD0">
      <w:pPr>
        <w:pStyle w:val="CommentText"/>
      </w:pPr>
      <w:r>
        <w:rPr>
          <w:rStyle w:val="CommentReference"/>
        </w:rPr>
        <w:annotationRef/>
      </w:r>
      <w:r>
        <w:t>We need to include the draft watermark on this page as well</w:t>
      </w:r>
    </w:p>
  </w:comment>
  <w:comment w:id="5" w:author="flm72" w:date="2011-03-23T15:04:00Z" w:initials="f">
    <w:p w:rsidR="00AB3BD0" w:rsidRDefault="00AB3BD0">
      <w:pPr>
        <w:pStyle w:val="CommentText"/>
      </w:pPr>
      <w:r>
        <w:rPr>
          <w:rStyle w:val="CommentReference"/>
        </w:rPr>
        <w:annotationRef/>
      </w:r>
      <w:r>
        <w:t>The IIS logo on the bottom of the page is old and doesn’t have the correct colors. Can you swap out with the one in the header of the first page?</w:t>
      </w:r>
    </w:p>
  </w:comment>
  <w:comment w:id="11" w:author="flm72" w:date="2011-03-23T15:02:00Z" w:initials="f">
    <w:p w:rsidR="00AB3BD0" w:rsidRDefault="00AB3BD0">
      <w:pPr>
        <w:pStyle w:val="CommentText"/>
      </w:pPr>
      <w:r>
        <w:rPr>
          <w:rStyle w:val="CommentReference"/>
        </w:rPr>
        <w:annotationRef/>
      </w:r>
      <w:r>
        <w:t>The green is a little bright – can we use light gray instead?</w:t>
      </w:r>
    </w:p>
  </w:comment>
  <w:comment w:id="57" w:author="flm72" w:date="2011-03-23T16:07:00Z" w:initials="f">
    <w:p w:rsidR="00403BBB" w:rsidRDefault="00403BBB">
      <w:pPr>
        <w:pStyle w:val="CommentText"/>
      </w:pPr>
      <w:r>
        <w:rPr>
          <w:rStyle w:val="CommentReference"/>
        </w:rPr>
        <w:annotationRef/>
      </w:r>
      <w:r>
        <w:t>You should sign this not Dave…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030C" w:rsidRDefault="0011030C" w:rsidP="00F93254">
      <w:pPr>
        <w:spacing w:after="0" w:line="240" w:lineRule="auto"/>
      </w:pPr>
      <w:r>
        <w:separator/>
      </w:r>
    </w:p>
  </w:endnote>
  <w:endnote w:type="continuationSeparator" w:id="0">
    <w:p w:rsidR="0011030C" w:rsidRDefault="0011030C" w:rsidP="00F932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3018" w:rsidRDefault="00713018" w:rsidP="009C13AD">
    <w:pPr>
      <w:spacing w:after="0" w:line="240" w:lineRule="auto"/>
      <w:ind w:right="-180"/>
      <w:jc w:val="right"/>
      <w:rPr>
        <w:rStyle w:val="Hyperlink"/>
        <w:rFonts w:cstheme="minorHAnsi"/>
        <w:color w:val="004631"/>
        <w:sz w:val="18"/>
        <w:szCs w:val="18"/>
        <w:u w:val="none"/>
      </w:rPr>
    </w:pPr>
    <w:r>
      <w:rPr>
        <w:noProof/>
      </w:rPr>
      <w:drawing>
        <wp:anchor distT="0" distB="0" distL="114300" distR="114300" simplePos="0" relativeHeight="251657728" behindDoc="1" locked="0" layoutInCell="1" allowOverlap="1">
          <wp:simplePos x="0" y="0"/>
          <wp:positionH relativeFrom="column">
            <wp:posOffset>1111250</wp:posOffset>
          </wp:positionH>
          <wp:positionV relativeFrom="paragraph">
            <wp:posOffset>-232410</wp:posOffset>
          </wp:positionV>
          <wp:extent cx="647700" cy="488950"/>
          <wp:effectExtent l="0" t="0" r="0" b="6350"/>
          <wp:wrapTight wrapText="bothSides">
            <wp:wrapPolygon edited="0">
              <wp:start x="0" y="0"/>
              <wp:lineTo x="0" y="21039"/>
              <wp:lineTo x="20965" y="21039"/>
              <wp:lineTo x="20965" y="0"/>
              <wp:lineTo x="0" y="0"/>
            </wp:wrapPolygon>
          </wp:wrapTight>
          <wp:docPr id="19" name="Picture 19" descr="iis logo 2009-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is logo 2009-12-29"/>
                  <pic:cNvPicPr>
                    <a:picLocks noChangeAspect="1" noChangeArrowheads="1"/>
                  </pic:cNvPicPr>
                </pic:nvPicPr>
                <pic:blipFill rotWithShape="1">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763" t="16666" r="15132" b="15790"/>
                  <a:stretch/>
                </pic:blipFill>
                <pic:spPr bwMode="auto">
                  <a:xfrm>
                    <a:off x="0" y="0"/>
                    <a:ext cx="647700" cy="4889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rPr>
      <w:drawing>
        <wp:anchor distT="0" distB="0" distL="114300" distR="114300" simplePos="0" relativeHeight="251656704" behindDoc="1" locked="0" layoutInCell="1" allowOverlap="1">
          <wp:simplePos x="0" y="0"/>
          <wp:positionH relativeFrom="column">
            <wp:posOffset>-101600</wp:posOffset>
          </wp:positionH>
          <wp:positionV relativeFrom="paragraph">
            <wp:posOffset>-187325</wp:posOffset>
          </wp:positionV>
          <wp:extent cx="1035050" cy="443230"/>
          <wp:effectExtent l="0" t="0" r="0" b="0"/>
          <wp:wrapTight wrapText="bothSides">
            <wp:wrapPolygon edited="0">
              <wp:start x="0" y="0"/>
              <wp:lineTo x="0" y="20424"/>
              <wp:lineTo x="21070" y="20424"/>
              <wp:lineTo x="21070" y="0"/>
              <wp:lineTo x="0" y="0"/>
            </wp:wrapPolygon>
          </wp:wrapTight>
          <wp:docPr id="18" name="Picture 18" descr="pennoni el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noni ellipse"/>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5050" cy="443230"/>
                  </a:xfrm>
                  <a:prstGeom prst="rect">
                    <a:avLst/>
                  </a:prstGeom>
                  <a:noFill/>
                  <a:ln>
                    <a:noFill/>
                  </a:ln>
                </pic:spPr>
              </pic:pic>
            </a:graphicData>
          </a:graphic>
        </wp:anchor>
      </w:drawing>
    </w:r>
    <w:r w:rsidRPr="009C13AD">
      <w:rPr>
        <w:rStyle w:val="Hyperlink"/>
        <w:rFonts w:cstheme="minorHAnsi"/>
        <w:color w:val="808080" w:themeColor="background1" w:themeShade="80"/>
        <w:spacing w:val="60"/>
        <w:sz w:val="18"/>
        <w:szCs w:val="18"/>
        <w:u w:val="none"/>
      </w:rPr>
      <w:t>Page</w:t>
    </w:r>
    <w:r w:rsidRPr="009C13AD">
      <w:rPr>
        <w:rStyle w:val="Hyperlink"/>
        <w:rFonts w:cstheme="minorHAnsi"/>
        <w:color w:val="004631"/>
        <w:sz w:val="18"/>
        <w:szCs w:val="18"/>
        <w:u w:val="none"/>
      </w:rPr>
      <w:t xml:space="preserve"> | </w:t>
    </w:r>
    <w:r w:rsidR="002560B8" w:rsidRPr="002560B8">
      <w:rPr>
        <w:rStyle w:val="Hyperlink"/>
        <w:rFonts w:cstheme="minorHAnsi"/>
        <w:color w:val="004631"/>
        <w:sz w:val="18"/>
        <w:szCs w:val="18"/>
        <w:u w:val="none"/>
      </w:rPr>
      <w:fldChar w:fldCharType="begin"/>
    </w:r>
    <w:r w:rsidRPr="009C13AD">
      <w:rPr>
        <w:rStyle w:val="Hyperlink"/>
        <w:rFonts w:cstheme="minorHAnsi"/>
        <w:color w:val="004631"/>
        <w:sz w:val="18"/>
        <w:szCs w:val="18"/>
        <w:u w:val="none"/>
      </w:rPr>
      <w:instrText xml:space="preserve"> PAGE   \* MERGEFORMAT </w:instrText>
    </w:r>
    <w:r w:rsidR="002560B8" w:rsidRPr="002560B8">
      <w:rPr>
        <w:rStyle w:val="Hyperlink"/>
        <w:rFonts w:cstheme="minorHAnsi"/>
        <w:color w:val="004631"/>
        <w:sz w:val="18"/>
        <w:szCs w:val="18"/>
        <w:u w:val="none"/>
      </w:rPr>
      <w:fldChar w:fldCharType="separate"/>
    </w:r>
    <w:r w:rsidR="00403BBB" w:rsidRPr="00403BBB">
      <w:rPr>
        <w:rStyle w:val="Hyperlink"/>
        <w:rFonts w:cstheme="minorHAnsi"/>
        <w:b/>
        <w:bCs/>
        <w:noProof/>
        <w:color w:val="004631"/>
        <w:sz w:val="18"/>
        <w:szCs w:val="18"/>
        <w:u w:val="none"/>
      </w:rPr>
      <w:t>9</w:t>
    </w:r>
    <w:r w:rsidR="002560B8" w:rsidRPr="009C13AD">
      <w:rPr>
        <w:rStyle w:val="Hyperlink"/>
        <w:rFonts w:cstheme="minorHAnsi"/>
        <w:b/>
        <w:bCs/>
        <w:noProof/>
        <w:color w:val="004631"/>
        <w:sz w:val="18"/>
        <w:szCs w:val="18"/>
        <w:u w:val="none"/>
      </w:rPr>
      <w:fldChar w:fldCharType="end"/>
    </w:r>
  </w:p>
  <w:p w:rsidR="00713018" w:rsidRDefault="0071301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3018" w:rsidRPr="009C13AD" w:rsidRDefault="00713018" w:rsidP="009C13AD">
    <w:pPr>
      <w:spacing w:after="0" w:line="240" w:lineRule="auto"/>
      <w:ind w:left="-720" w:right="-720"/>
      <w:jc w:val="center"/>
      <w:rPr>
        <w:rFonts w:cstheme="minorHAnsi"/>
        <w:color w:val="004631"/>
        <w:sz w:val="18"/>
        <w:szCs w:val="18"/>
      </w:rPr>
    </w:pPr>
    <w:r w:rsidRPr="00CF047C">
      <w:rPr>
        <w:rStyle w:val="Hyperlink"/>
        <w:rFonts w:cstheme="minorHAnsi"/>
        <w:color w:val="004631"/>
        <w:sz w:val="18"/>
        <w:szCs w:val="18"/>
        <w:u w:val="none"/>
      </w:rPr>
      <w:t xml:space="preserve">Pennoni Associates Inc. </w:t>
    </w:r>
    <w:r w:rsidRPr="00CF047C">
      <w:rPr>
        <w:rStyle w:val="Hyperlink"/>
        <w:rFonts w:cstheme="minorHAnsi"/>
        <w:color w:val="004631"/>
        <w:sz w:val="12"/>
        <w:szCs w:val="12"/>
        <w:u w:val="none"/>
      </w:rPr>
      <w:sym w:font="Wingdings" w:char="F077"/>
    </w:r>
    <w:r w:rsidRPr="00CF047C">
      <w:rPr>
        <w:rStyle w:val="Hyperlink"/>
        <w:rFonts w:cstheme="minorHAnsi"/>
        <w:color w:val="004631"/>
        <w:sz w:val="18"/>
        <w:szCs w:val="18"/>
        <w:u w:val="none"/>
      </w:rPr>
      <w:t xml:space="preserve"> One Drexel Plaza, 3001 Market Street, Suite 200, Philadelphia, PA 19104 </w:t>
    </w:r>
    <w:r w:rsidRPr="00CF047C">
      <w:rPr>
        <w:rStyle w:val="Hyperlink"/>
        <w:rFonts w:cstheme="minorHAnsi"/>
        <w:color w:val="004631"/>
        <w:sz w:val="12"/>
        <w:szCs w:val="12"/>
        <w:u w:val="none"/>
      </w:rPr>
      <w:sym w:font="Wingdings" w:char="F077"/>
    </w:r>
    <w:r w:rsidRPr="00CF047C">
      <w:rPr>
        <w:rStyle w:val="Hyperlink"/>
        <w:rFonts w:cstheme="minorHAnsi"/>
        <w:color w:val="004631"/>
        <w:sz w:val="18"/>
        <w:szCs w:val="18"/>
        <w:u w:val="none"/>
      </w:rPr>
      <w:t xml:space="preserve"> Phone 215-222-3000 </w:t>
    </w:r>
    <w:r w:rsidRPr="00CF047C">
      <w:rPr>
        <w:rStyle w:val="Hyperlink"/>
        <w:rFonts w:cstheme="minorHAnsi"/>
        <w:color w:val="004631"/>
        <w:sz w:val="12"/>
        <w:szCs w:val="12"/>
        <w:u w:val="none"/>
      </w:rPr>
      <w:sym w:font="Wingdings" w:char="F077"/>
    </w:r>
    <w:r>
      <w:rPr>
        <w:rStyle w:val="Hyperlink"/>
        <w:rFonts w:cstheme="minorHAnsi"/>
        <w:color w:val="004631"/>
        <w:sz w:val="18"/>
        <w:szCs w:val="18"/>
        <w:u w:val="none"/>
      </w:rPr>
      <w:t xml:space="preserve"> www.pennoni.com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030C" w:rsidRDefault="0011030C" w:rsidP="00F93254">
      <w:pPr>
        <w:spacing w:after="0" w:line="240" w:lineRule="auto"/>
      </w:pPr>
      <w:r>
        <w:separator/>
      </w:r>
    </w:p>
  </w:footnote>
  <w:footnote w:type="continuationSeparator" w:id="0">
    <w:p w:rsidR="0011030C" w:rsidRDefault="0011030C" w:rsidP="00F9325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9540"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70"/>
      <w:gridCol w:w="4770"/>
    </w:tblGrid>
    <w:tr w:rsidR="00713018" w:rsidTr="00F669F8">
      <w:tc>
        <w:tcPr>
          <w:tcW w:w="4770" w:type="dxa"/>
          <w:vAlign w:val="center"/>
        </w:tcPr>
        <w:sdt>
          <w:sdtPr>
            <w:rPr>
              <w:rFonts w:ascii="Arial" w:hAnsi="Arial" w:cs="Arial"/>
              <w:noProof/>
              <w:color w:val="4A270D"/>
              <w:sz w:val="15"/>
              <w:szCs w:val="15"/>
            </w:rPr>
            <w:id w:val="-713189348"/>
            <w:docPartObj>
              <w:docPartGallery w:val="Watermarks"/>
              <w:docPartUnique/>
            </w:docPartObj>
          </w:sdtPr>
          <w:sdtContent>
            <w:p w:rsidR="00713018" w:rsidRDefault="002560B8" w:rsidP="00CF047C">
              <w:pPr>
                <w:pStyle w:val="Header"/>
                <w:rPr>
                  <w:rFonts w:ascii="Arial" w:hAnsi="Arial" w:cs="Arial"/>
                  <w:noProof/>
                  <w:color w:val="4A270D"/>
                  <w:sz w:val="15"/>
                  <w:szCs w:val="15"/>
                </w:rPr>
              </w:pPr>
              <w:r>
                <w:rPr>
                  <w:rFonts w:ascii="Arial" w:hAnsi="Arial" w:cs="Arial"/>
                  <w:noProof/>
                  <w:color w:val="4A270D"/>
                  <w:sz w:val="15"/>
                  <w:szCs w:val="15"/>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3313"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tc>
      <w:tc>
        <w:tcPr>
          <w:tcW w:w="4770" w:type="dxa"/>
          <w:vAlign w:val="center"/>
        </w:tcPr>
        <w:p w:rsidR="00713018" w:rsidRDefault="00713018" w:rsidP="00CF047C">
          <w:pPr>
            <w:pStyle w:val="Header"/>
            <w:jc w:val="right"/>
            <w:rPr>
              <w:rFonts w:ascii="Arial" w:hAnsi="Arial" w:cs="Arial"/>
              <w:noProof/>
              <w:color w:val="4A270D"/>
              <w:sz w:val="15"/>
              <w:szCs w:val="15"/>
            </w:rPr>
          </w:pPr>
        </w:p>
      </w:tc>
    </w:tr>
  </w:tbl>
  <w:p w:rsidR="00713018" w:rsidRDefault="00713018" w:rsidP="00F93254">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9540"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70"/>
      <w:gridCol w:w="4770"/>
    </w:tblGrid>
    <w:tr w:rsidR="00713018" w:rsidTr="009C13AD">
      <w:tc>
        <w:tcPr>
          <w:tcW w:w="4770" w:type="dxa"/>
          <w:vAlign w:val="center"/>
        </w:tcPr>
        <w:p w:rsidR="00713018" w:rsidRDefault="00713018" w:rsidP="009C13AD">
          <w:pPr>
            <w:pStyle w:val="Header"/>
            <w:rPr>
              <w:rFonts w:ascii="Arial" w:hAnsi="Arial" w:cs="Arial"/>
              <w:noProof/>
              <w:color w:val="4A270D"/>
              <w:sz w:val="15"/>
              <w:szCs w:val="15"/>
            </w:rPr>
          </w:pPr>
          <w:r>
            <w:rPr>
              <w:rFonts w:ascii="Arial" w:hAnsi="Arial" w:cs="Arial"/>
              <w:noProof/>
              <w:color w:val="4A270D"/>
              <w:sz w:val="15"/>
              <w:szCs w:val="15"/>
            </w:rPr>
            <w:drawing>
              <wp:inline distT="0" distB="0" distL="0" distR="0">
                <wp:extent cx="1275594" cy="845214"/>
                <wp:effectExtent l="19050" t="0" r="75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275822" cy="845365"/>
                        </a:xfrm>
                        <a:prstGeom prst="rect">
                          <a:avLst/>
                        </a:prstGeom>
                        <a:noFill/>
                        <a:ln w="9525">
                          <a:noFill/>
                          <a:miter lim="800000"/>
                          <a:headEnd/>
                          <a:tailEnd/>
                        </a:ln>
                      </pic:spPr>
                    </pic:pic>
                  </a:graphicData>
                </a:graphic>
              </wp:inline>
            </w:drawing>
          </w:r>
        </w:p>
      </w:tc>
      <w:tc>
        <w:tcPr>
          <w:tcW w:w="4770" w:type="dxa"/>
          <w:vAlign w:val="center"/>
        </w:tcPr>
        <w:p w:rsidR="00713018" w:rsidRDefault="00713018" w:rsidP="009C13AD">
          <w:pPr>
            <w:pStyle w:val="Header"/>
            <w:jc w:val="right"/>
            <w:rPr>
              <w:rFonts w:ascii="Arial" w:hAnsi="Arial" w:cs="Arial"/>
              <w:noProof/>
              <w:color w:val="4A270D"/>
              <w:sz w:val="15"/>
              <w:szCs w:val="15"/>
            </w:rPr>
          </w:pPr>
          <w:r w:rsidRPr="00B17D57">
            <w:rPr>
              <w:rFonts w:ascii="Arial" w:hAnsi="Arial" w:cs="Arial"/>
              <w:noProof/>
              <w:color w:val="4A270D"/>
              <w:sz w:val="15"/>
              <w:szCs w:val="15"/>
            </w:rPr>
            <w:drawing>
              <wp:inline distT="0" distB="0" distL="0" distR="0">
                <wp:extent cx="1754698" cy="587335"/>
                <wp:effectExtent l="19050" t="0" r="0" b="0"/>
                <wp:docPr id="17" name="Picture 1" descr="IIS Logo.wmf"/>
                <wp:cNvGraphicFramePr/>
                <a:graphic xmlns:a="http://schemas.openxmlformats.org/drawingml/2006/main">
                  <a:graphicData uri="http://schemas.openxmlformats.org/drawingml/2006/picture">
                    <pic:pic xmlns:pic="http://schemas.openxmlformats.org/drawingml/2006/picture">
                      <pic:nvPicPr>
                        <pic:cNvPr id="4" name="Picture 3" descr="IIS Logo.wmf"/>
                        <pic:cNvPicPr>
                          <a:picLocks noChangeAspect="1"/>
                        </pic:cNvPicPr>
                      </pic:nvPicPr>
                      <pic:blipFill>
                        <a:blip r:embed="rId2" cstate="print"/>
                        <a:stretch>
                          <a:fillRect/>
                        </a:stretch>
                      </pic:blipFill>
                      <pic:spPr>
                        <a:xfrm>
                          <a:off x="0" y="0"/>
                          <a:ext cx="1755965" cy="587759"/>
                        </a:xfrm>
                        <a:prstGeom prst="rect">
                          <a:avLst/>
                        </a:prstGeom>
                      </pic:spPr>
                    </pic:pic>
                  </a:graphicData>
                </a:graphic>
              </wp:inline>
            </w:drawing>
          </w:r>
        </w:p>
      </w:tc>
    </w:tr>
  </w:tbl>
  <w:p w:rsidR="00713018" w:rsidRPr="009C13AD" w:rsidRDefault="00713018" w:rsidP="009C13A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7804D5"/>
    <w:multiLevelType w:val="hybridMultilevel"/>
    <w:tmpl w:val="247ADA8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1FFB07CD"/>
    <w:multiLevelType w:val="multilevel"/>
    <w:tmpl w:val="1C08C748"/>
    <w:lvl w:ilvl="0">
      <w:start w:val="1"/>
      <w:numFmt w:val="decimal"/>
      <w:pStyle w:val="Heading1"/>
      <w:lvlText w:val="%1"/>
      <w:lvlJc w:val="left"/>
      <w:pPr>
        <w:ind w:left="432" w:hanging="432"/>
      </w:pPr>
      <w:rPr>
        <w:rFonts w:ascii="Times New Roman" w:hAnsi="Times New Roman" w:cs="Times New Roman"/>
      </w:rPr>
    </w:lvl>
    <w:lvl w:ilvl="1">
      <w:start w:val="1"/>
      <w:numFmt w:val="decimal"/>
      <w:pStyle w:val="Heading2"/>
      <w:lvlText w:val="%1.%2"/>
      <w:lvlJc w:val="left"/>
      <w:pPr>
        <w:ind w:left="936" w:hanging="576"/>
      </w:pPr>
      <w:rPr>
        <w:rFonts w:ascii="Times New Roman" w:hAnsi="Times New Roman" w:cs="Times New Roman"/>
      </w:rPr>
    </w:lvl>
    <w:lvl w:ilvl="2">
      <w:start w:val="1"/>
      <w:numFmt w:val="decimal"/>
      <w:pStyle w:val="Heading3"/>
      <w:lvlText w:val="%1.%2.%3"/>
      <w:lvlJc w:val="left"/>
      <w:pPr>
        <w:ind w:left="720" w:hanging="720"/>
      </w:pPr>
      <w:rPr>
        <w:rFonts w:ascii="Times New Roman" w:hAnsi="Times New Roman" w:cs="Times New Roman"/>
        <w:b/>
        <w:bCs/>
        <w:i w:val="0"/>
        <w:iCs w:val="0"/>
        <w:caps w:val="0"/>
        <w:smallCaps w:val="0"/>
        <w:strike w:val="0"/>
        <w:dstrike w:val="0"/>
        <w:snapToGrid w:val="0"/>
        <w:vanish w:val="0"/>
        <w:color w:val="000000"/>
        <w:spacing w:val="0"/>
        <w:w w:val="0"/>
        <w:kern w:val="0"/>
        <w:position w:val="0"/>
        <w:sz w:val="22"/>
        <w:szCs w:val="22"/>
        <w:u w:val="none"/>
        <w:vertAlign w:val="baseline"/>
      </w:rPr>
    </w:lvl>
    <w:lvl w:ilvl="3">
      <w:start w:val="1"/>
      <w:numFmt w:val="decimal"/>
      <w:pStyle w:val="Heading4"/>
      <w:lvlText w:val="%1.%2.%3.%4"/>
      <w:lvlJc w:val="left"/>
      <w:pPr>
        <w:ind w:left="864" w:hanging="864"/>
      </w:pPr>
      <w:rPr>
        <w:rFonts w:ascii="Times New Roman" w:hAnsi="Times New Roman" w:cs="Times New Roman"/>
        <w:i w:val="0"/>
        <w:iCs w:val="0"/>
        <w:caps w:val="0"/>
        <w:smallCaps w:val="0"/>
        <w:strike w:val="0"/>
        <w:dstrike w:val="0"/>
        <w:vanish w:val="0"/>
        <w:color w:val="000000"/>
        <w:spacing w:val="0"/>
        <w:kern w:val="0"/>
        <w:position w:val="0"/>
        <w:u w:val="none"/>
        <w:vertAlign w:val="baseline"/>
      </w:rPr>
    </w:lvl>
    <w:lvl w:ilvl="4">
      <w:start w:val="1"/>
      <w:numFmt w:val="decimal"/>
      <w:lvlText w:val="%1.%2.%3.%4.%5"/>
      <w:lvlJc w:val="left"/>
      <w:pPr>
        <w:ind w:left="1008" w:hanging="1008"/>
      </w:pPr>
      <w:rPr>
        <w:rFonts w:ascii="Times New Roman" w:hAnsi="Times New Roman" w:cs="Times New Roman"/>
      </w:rPr>
    </w:lvl>
    <w:lvl w:ilvl="5">
      <w:start w:val="1"/>
      <w:numFmt w:val="decimal"/>
      <w:pStyle w:val="Heading6"/>
      <w:lvlText w:val="%1.%2.%3.%4.%5.%6"/>
      <w:lvlJc w:val="left"/>
      <w:pPr>
        <w:ind w:left="1152" w:hanging="1152"/>
      </w:pPr>
      <w:rPr>
        <w:rFonts w:ascii="Times New Roman" w:hAnsi="Times New Roman" w:cs="Times New Roman"/>
      </w:rPr>
    </w:lvl>
    <w:lvl w:ilvl="6">
      <w:start w:val="1"/>
      <w:numFmt w:val="decimal"/>
      <w:pStyle w:val="Heading7"/>
      <w:lvlText w:val="%1.%2.%3.%4.%5.%6.%7"/>
      <w:lvlJc w:val="left"/>
      <w:pPr>
        <w:ind w:left="1296" w:hanging="1296"/>
      </w:pPr>
      <w:rPr>
        <w:rFonts w:ascii="Times New Roman" w:hAnsi="Times New Roman" w:cs="Times New Roman"/>
      </w:rPr>
    </w:lvl>
    <w:lvl w:ilvl="7">
      <w:start w:val="1"/>
      <w:numFmt w:val="decimal"/>
      <w:pStyle w:val="Heading8"/>
      <w:lvlText w:val="%1.%2.%3.%4.%5.%6.%7.%8"/>
      <w:lvlJc w:val="left"/>
      <w:pPr>
        <w:ind w:left="1440" w:hanging="1440"/>
      </w:pPr>
      <w:rPr>
        <w:rFonts w:ascii="Times New Roman" w:hAnsi="Times New Roman" w:cs="Times New Roman"/>
      </w:rPr>
    </w:lvl>
    <w:lvl w:ilvl="8">
      <w:start w:val="1"/>
      <w:numFmt w:val="decimal"/>
      <w:pStyle w:val="Heading9"/>
      <w:lvlText w:val="%1.%2.%3.%4.%5.%6.%7.%8.%9"/>
      <w:lvlJc w:val="left"/>
      <w:pPr>
        <w:ind w:left="1584" w:hanging="1584"/>
      </w:pPr>
      <w:rPr>
        <w:rFonts w:ascii="Times New Roman" w:hAnsi="Times New Roman" w:cs="Times New Roman"/>
      </w:rPr>
    </w:lvl>
  </w:abstractNum>
  <w:abstractNum w:abstractNumId="2">
    <w:nsid w:val="47217609"/>
    <w:multiLevelType w:val="hybridMultilevel"/>
    <w:tmpl w:val="837CA0E2"/>
    <w:lvl w:ilvl="0" w:tplc="12D4B44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nsid w:val="58630740"/>
    <w:multiLevelType w:val="hybridMultilevel"/>
    <w:tmpl w:val="A3E4ECB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6EAB670E"/>
    <w:multiLevelType w:val="hybridMultilevel"/>
    <w:tmpl w:val="A79451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783E2F14"/>
    <w:multiLevelType w:val="hybridMultilevel"/>
    <w:tmpl w:val="771044F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5"/>
  </w:num>
  <w:num w:numId="2">
    <w:abstractNumId w:val="2"/>
  </w:num>
  <w:num w:numId="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
  </w:num>
  <w:num w:numId="6">
    <w:abstractNumId w:val="3"/>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trackRevisions/>
  <w:defaultTabStop w:val="720"/>
  <w:characterSpacingControl w:val="doNotCompress"/>
  <w:hdrShapeDefaults>
    <o:shapedefaults v:ext="edit" spidmax="15362"/>
    <o:shapelayout v:ext="edit">
      <o:idmap v:ext="edit" data="13"/>
    </o:shapelayout>
  </w:hdrShapeDefaults>
  <w:footnotePr>
    <w:footnote w:id="-1"/>
    <w:footnote w:id="0"/>
  </w:footnotePr>
  <w:endnotePr>
    <w:endnote w:id="-1"/>
    <w:endnote w:id="0"/>
  </w:endnotePr>
  <w:compat>
    <w:useFELayout/>
  </w:compat>
  <w:rsids>
    <w:rsidRoot w:val="009E4987"/>
    <w:rsid w:val="00007B19"/>
    <w:rsid w:val="00015879"/>
    <w:rsid w:val="00024E39"/>
    <w:rsid w:val="000414CD"/>
    <w:rsid w:val="00041A5F"/>
    <w:rsid w:val="00057F3C"/>
    <w:rsid w:val="00090DFC"/>
    <w:rsid w:val="000B7825"/>
    <w:rsid w:val="000C66DB"/>
    <w:rsid w:val="000D5A02"/>
    <w:rsid w:val="000E25C3"/>
    <w:rsid w:val="000E60A4"/>
    <w:rsid w:val="000F4D91"/>
    <w:rsid w:val="0011030C"/>
    <w:rsid w:val="00145959"/>
    <w:rsid w:val="001C00DF"/>
    <w:rsid w:val="001C0981"/>
    <w:rsid w:val="001C5956"/>
    <w:rsid w:val="001C6E16"/>
    <w:rsid w:val="001D0736"/>
    <w:rsid w:val="0022743E"/>
    <w:rsid w:val="00237C9A"/>
    <w:rsid w:val="00255504"/>
    <w:rsid w:val="002560B8"/>
    <w:rsid w:val="0026403B"/>
    <w:rsid w:val="00295D12"/>
    <w:rsid w:val="002A1698"/>
    <w:rsid w:val="002C4B44"/>
    <w:rsid w:val="002D0A96"/>
    <w:rsid w:val="002D59C2"/>
    <w:rsid w:val="002E7F06"/>
    <w:rsid w:val="0032652B"/>
    <w:rsid w:val="0033263B"/>
    <w:rsid w:val="0033501D"/>
    <w:rsid w:val="0034070F"/>
    <w:rsid w:val="003515AC"/>
    <w:rsid w:val="00371345"/>
    <w:rsid w:val="003C5457"/>
    <w:rsid w:val="00403BBB"/>
    <w:rsid w:val="00433FEA"/>
    <w:rsid w:val="00435860"/>
    <w:rsid w:val="00484CF8"/>
    <w:rsid w:val="00490E0B"/>
    <w:rsid w:val="00493A4B"/>
    <w:rsid w:val="004B1BF3"/>
    <w:rsid w:val="004F73DB"/>
    <w:rsid w:val="005121A7"/>
    <w:rsid w:val="0052777F"/>
    <w:rsid w:val="00547ED7"/>
    <w:rsid w:val="005648AC"/>
    <w:rsid w:val="005726E1"/>
    <w:rsid w:val="005A04EC"/>
    <w:rsid w:val="005B0275"/>
    <w:rsid w:val="005C3C6E"/>
    <w:rsid w:val="005C4228"/>
    <w:rsid w:val="005F0187"/>
    <w:rsid w:val="005F623E"/>
    <w:rsid w:val="00604D0B"/>
    <w:rsid w:val="00611CF6"/>
    <w:rsid w:val="00632505"/>
    <w:rsid w:val="00650671"/>
    <w:rsid w:val="006523DC"/>
    <w:rsid w:val="00672765"/>
    <w:rsid w:val="00691E02"/>
    <w:rsid w:val="006C5FA7"/>
    <w:rsid w:val="006D657F"/>
    <w:rsid w:val="006E7661"/>
    <w:rsid w:val="006F31A2"/>
    <w:rsid w:val="00713018"/>
    <w:rsid w:val="0072694A"/>
    <w:rsid w:val="00762A49"/>
    <w:rsid w:val="0078137C"/>
    <w:rsid w:val="00785BA2"/>
    <w:rsid w:val="00791324"/>
    <w:rsid w:val="007D4B26"/>
    <w:rsid w:val="007F44F3"/>
    <w:rsid w:val="00802CC7"/>
    <w:rsid w:val="008040D3"/>
    <w:rsid w:val="00804CBE"/>
    <w:rsid w:val="008058C1"/>
    <w:rsid w:val="00817513"/>
    <w:rsid w:val="00844AE2"/>
    <w:rsid w:val="0086629B"/>
    <w:rsid w:val="0089349D"/>
    <w:rsid w:val="008A28F1"/>
    <w:rsid w:val="008B3E75"/>
    <w:rsid w:val="008D50F3"/>
    <w:rsid w:val="008D5189"/>
    <w:rsid w:val="008E3E16"/>
    <w:rsid w:val="008F61CB"/>
    <w:rsid w:val="00921913"/>
    <w:rsid w:val="009225D3"/>
    <w:rsid w:val="00925709"/>
    <w:rsid w:val="00931861"/>
    <w:rsid w:val="00953F0F"/>
    <w:rsid w:val="009648BD"/>
    <w:rsid w:val="00966C94"/>
    <w:rsid w:val="00971E1B"/>
    <w:rsid w:val="00986371"/>
    <w:rsid w:val="00995394"/>
    <w:rsid w:val="0099674D"/>
    <w:rsid w:val="009B266E"/>
    <w:rsid w:val="009C13AD"/>
    <w:rsid w:val="009D22B4"/>
    <w:rsid w:val="009E4987"/>
    <w:rsid w:val="00A07DC5"/>
    <w:rsid w:val="00A51741"/>
    <w:rsid w:val="00A51F25"/>
    <w:rsid w:val="00A528C4"/>
    <w:rsid w:val="00A54072"/>
    <w:rsid w:val="00A71928"/>
    <w:rsid w:val="00A74B7F"/>
    <w:rsid w:val="00A92B43"/>
    <w:rsid w:val="00A94F17"/>
    <w:rsid w:val="00A96B19"/>
    <w:rsid w:val="00AA0D67"/>
    <w:rsid w:val="00AB3BD0"/>
    <w:rsid w:val="00AB74A7"/>
    <w:rsid w:val="00AC1A01"/>
    <w:rsid w:val="00AC2DD4"/>
    <w:rsid w:val="00AD7B88"/>
    <w:rsid w:val="00AE073F"/>
    <w:rsid w:val="00AE1786"/>
    <w:rsid w:val="00AE4504"/>
    <w:rsid w:val="00B10360"/>
    <w:rsid w:val="00B17D57"/>
    <w:rsid w:val="00B2535B"/>
    <w:rsid w:val="00B443CC"/>
    <w:rsid w:val="00B72F00"/>
    <w:rsid w:val="00B7381D"/>
    <w:rsid w:val="00B7569A"/>
    <w:rsid w:val="00B77ECD"/>
    <w:rsid w:val="00BA79F8"/>
    <w:rsid w:val="00BC62C7"/>
    <w:rsid w:val="00BC72BB"/>
    <w:rsid w:val="00BD0186"/>
    <w:rsid w:val="00BD4C24"/>
    <w:rsid w:val="00BD7515"/>
    <w:rsid w:val="00BD7C3E"/>
    <w:rsid w:val="00C0356A"/>
    <w:rsid w:val="00C10E51"/>
    <w:rsid w:val="00C24418"/>
    <w:rsid w:val="00C642F3"/>
    <w:rsid w:val="00C71AD3"/>
    <w:rsid w:val="00C72AED"/>
    <w:rsid w:val="00C7389E"/>
    <w:rsid w:val="00C74614"/>
    <w:rsid w:val="00C81079"/>
    <w:rsid w:val="00C95C18"/>
    <w:rsid w:val="00CC42E4"/>
    <w:rsid w:val="00CC4D3E"/>
    <w:rsid w:val="00CC52A1"/>
    <w:rsid w:val="00CF047C"/>
    <w:rsid w:val="00D11FC4"/>
    <w:rsid w:val="00D15E43"/>
    <w:rsid w:val="00D75A34"/>
    <w:rsid w:val="00D9046D"/>
    <w:rsid w:val="00D91BE1"/>
    <w:rsid w:val="00DE779B"/>
    <w:rsid w:val="00DE782F"/>
    <w:rsid w:val="00E006E6"/>
    <w:rsid w:val="00E064C8"/>
    <w:rsid w:val="00E06FDB"/>
    <w:rsid w:val="00E14450"/>
    <w:rsid w:val="00E45879"/>
    <w:rsid w:val="00E53B98"/>
    <w:rsid w:val="00E639DE"/>
    <w:rsid w:val="00E72FEF"/>
    <w:rsid w:val="00EA46F1"/>
    <w:rsid w:val="00EB41AA"/>
    <w:rsid w:val="00ED7E30"/>
    <w:rsid w:val="00EE08A3"/>
    <w:rsid w:val="00EE2C0D"/>
    <w:rsid w:val="00EE3857"/>
    <w:rsid w:val="00F16A5D"/>
    <w:rsid w:val="00F25D8F"/>
    <w:rsid w:val="00F60646"/>
    <w:rsid w:val="00F633A7"/>
    <w:rsid w:val="00F669F8"/>
    <w:rsid w:val="00F82120"/>
    <w:rsid w:val="00F83984"/>
    <w:rsid w:val="00F93254"/>
    <w:rsid w:val="00F95CF1"/>
    <w:rsid w:val="00FA4B0A"/>
    <w:rsid w:val="00FA607E"/>
    <w:rsid w:val="00FB7C46"/>
    <w:rsid w:val="00FC52A5"/>
    <w:rsid w:val="00FD6FD6"/>
    <w:rsid w:val="00FF5C71"/>
    <w:rsid w:val="00FF69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1" type="callout" idref="#Line Callout 2 (No Border) 75"/>
        <o:r id="V:Rule2" type="callout" idref="#Line Callout 2 (No Border) 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60B8"/>
  </w:style>
  <w:style w:type="paragraph" w:styleId="Heading1">
    <w:name w:val="heading 1"/>
    <w:basedOn w:val="Normal"/>
    <w:next w:val="Normal"/>
    <w:link w:val="Heading1Char"/>
    <w:qFormat/>
    <w:rsid w:val="00AC2DD4"/>
    <w:pPr>
      <w:numPr>
        <w:numId w:val="5"/>
      </w:numPr>
      <w:spacing w:before="480" w:after="0" w:line="480" w:lineRule="auto"/>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qFormat/>
    <w:rsid w:val="00AC2DD4"/>
    <w:pPr>
      <w:numPr>
        <w:ilvl w:val="1"/>
        <w:numId w:val="5"/>
      </w:numPr>
      <w:spacing w:before="200" w:after="0" w:line="480" w:lineRule="auto"/>
      <w:ind w:left="720" w:hanging="720"/>
      <w:outlineLvl w:val="1"/>
    </w:pPr>
    <w:rPr>
      <w:rFonts w:ascii="Times New Roman" w:eastAsia="Times New Roman" w:hAnsi="Times New Roman" w:cs="Times New Roman"/>
      <w:b/>
      <w:bCs/>
      <w:sz w:val="26"/>
      <w:szCs w:val="26"/>
    </w:rPr>
  </w:style>
  <w:style w:type="paragraph" w:styleId="Heading3">
    <w:name w:val="heading 3"/>
    <w:basedOn w:val="Normal"/>
    <w:next w:val="Normal"/>
    <w:link w:val="Heading3Char"/>
    <w:qFormat/>
    <w:rsid w:val="00AC2DD4"/>
    <w:pPr>
      <w:numPr>
        <w:ilvl w:val="2"/>
        <w:numId w:val="5"/>
      </w:numPr>
      <w:spacing w:before="120" w:after="120" w:line="271" w:lineRule="auto"/>
      <w:outlineLvl w:val="2"/>
    </w:pPr>
    <w:rPr>
      <w:rFonts w:ascii="Times New Roman" w:eastAsia="Times New Roman" w:hAnsi="Times New Roman" w:cs="Times New Roman"/>
      <w:b/>
      <w:bCs/>
      <w:sz w:val="24"/>
      <w:szCs w:val="24"/>
    </w:rPr>
  </w:style>
  <w:style w:type="paragraph" w:styleId="Heading4">
    <w:name w:val="heading 4"/>
    <w:basedOn w:val="Normal"/>
    <w:next w:val="Normal"/>
    <w:link w:val="Heading4Char"/>
    <w:qFormat/>
    <w:rsid w:val="00AC2DD4"/>
    <w:pPr>
      <w:numPr>
        <w:ilvl w:val="3"/>
        <w:numId w:val="5"/>
      </w:numPr>
      <w:spacing w:before="200" w:after="0" w:line="480" w:lineRule="auto"/>
      <w:outlineLvl w:val="3"/>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AC2DD4"/>
    <w:pPr>
      <w:numPr>
        <w:ilvl w:val="5"/>
        <w:numId w:val="5"/>
      </w:numPr>
      <w:spacing w:after="0" w:line="271" w:lineRule="auto"/>
      <w:outlineLvl w:val="5"/>
    </w:pPr>
    <w:rPr>
      <w:rFonts w:ascii="Cambria" w:eastAsia="Times New Roman" w:hAnsi="Cambria" w:cs="Cambria"/>
      <w:b/>
      <w:bCs/>
      <w:i/>
      <w:iCs/>
      <w:sz w:val="24"/>
      <w:szCs w:val="24"/>
    </w:rPr>
  </w:style>
  <w:style w:type="paragraph" w:styleId="Heading7">
    <w:name w:val="heading 7"/>
    <w:basedOn w:val="Normal"/>
    <w:next w:val="Normal"/>
    <w:link w:val="Heading7Char"/>
    <w:qFormat/>
    <w:rsid w:val="00AC2DD4"/>
    <w:pPr>
      <w:numPr>
        <w:ilvl w:val="6"/>
        <w:numId w:val="5"/>
      </w:numPr>
      <w:spacing w:after="0" w:line="480" w:lineRule="auto"/>
      <w:outlineLvl w:val="6"/>
    </w:pPr>
    <w:rPr>
      <w:rFonts w:ascii="Cambria" w:eastAsia="Times New Roman" w:hAnsi="Cambria" w:cs="Cambria"/>
      <w:i/>
      <w:iCs/>
      <w:sz w:val="24"/>
      <w:szCs w:val="24"/>
    </w:rPr>
  </w:style>
  <w:style w:type="paragraph" w:styleId="Heading8">
    <w:name w:val="heading 8"/>
    <w:basedOn w:val="Normal"/>
    <w:next w:val="Normal"/>
    <w:link w:val="Heading8Char"/>
    <w:qFormat/>
    <w:rsid w:val="00AC2DD4"/>
    <w:pPr>
      <w:numPr>
        <w:ilvl w:val="7"/>
        <w:numId w:val="5"/>
      </w:numPr>
      <w:spacing w:after="0" w:line="480" w:lineRule="auto"/>
      <w:outlineLvl w:val="7"/>
    </w:pPr>
    <w:rPr>
      <w:rFonts w:ascii="Cambria" w:eastAsia="Times New Roman" w:hAnsi="Cambria" w:cs="Cambria"/>
      <w:sz w:val="20"/>
      <w:szCs w:val="20"/>
    </w:rPr>
  </w:style>
  <w:style w:type="paragraph" w:styleId="Heading9">
    <w:name w:val="heading 9"/>
    <w:basedOn w:val="Normal"/>
    <w:next w:val="Normal"/>
    <w:link w:val="Heading9Char"/>
    <w:qFormat/>
    <w:rsid w:val="00AC2DD4"/>
    <w:pPr>
      <w:numPr>
        <w:ilvl w:val="8"/>
        <w:numId w:val="5"/>
      </w:numPr>
      <w:spacing w:after="0" w:line="480" w:lineRule="auto"/>
      <w:outlineLvl w:val="8"/>
    </w:pPr>
    <w:rPr>
      <w:rFonts w:ascii="Cambria" w:eastAsia="Times New Roman" w:hAnsi="Cambria" w:cs="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225D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00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00DF"/>
    <w:rPr>
      <w:rFonts w:ascii="Tahoma" w:hAnsi="Tahoma" w:cs="Tahoma"/>
      <w:sz w:val="16"/>
      <w:szCs w:val="16"/>
    </w:rPr>
  </w:style>
  <w:style w:type="paragraph" w:styleId="ListParagraph">
    <w:name w:val="List Paragraph"/>
    <w:basedOn w:val="Normal"/>
    <w:uiPriority w:val="34"/>
    <w:qFormat/>
    <w:rsid w:val="006F31A2"/>
    <w:pPr>
      <w:ind w:left="720"/>
      <w:contextualSpacing/>
    </w:pPr>
  </w:style>
  <w:style w:type="character" w:styleId="PlaceholderText">
    <w:name w:val="Placeholder Text"/>
    <w:basedOn w:val="DefaultParagraphFont"/>
    <w:uiPriority w:val="99"/>
    <w:semiHidden/>
    <w:rsid w:val="00BC62C7"/>
    <w:rPr>
      <w:color w:val="808080"/>
    </w:rPr>
  </w:style>
  <w:style w:type="paragraph" w:styleId="Header">
    <w:name w:val="header"/>
    <w:basedOn w:val="Normal"/>
    <w:link w:val="HeaderChar"/>
    <w:uiPriority w:val="99"/>
    <w:unhideWhenUsed/>
    <w:rsid w:val="00F932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254"/>
  </w:style>
  <w:style w:type="paragraph" w:styleId="Footer">
    <w:name w:val="footer"/>
    <w:basedOn w:val="Normal"/>
    <w:link w:val="FooterChar"/>
    <w:uiPriority w:val="99"/>
    <w:unhideWhenUsed/>
    <w:rsid w:val="00F932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254"/>
  </w:style>
  <w:style w:type="character" w:styleId="Hyperlink">
    <w:name w:val="Hyperlink"/>
    <w:basedOn w:val="DefaultParagraphFont"/>
    <w:uiPriority w:val="99"/>
    <w:unhideWhenUsed/>
    <w:rsid w:val="00CF047C"/>
    <w:rPr>
      <w:color w:val="0000FF"/>
      <w:u w:val="single"/>
    </w:rPr>
  </w:style>
  <w:style w:type="character" w:styleId="CommentReference">
    <w:name w:val="annotation reference"/>
    <w:basedOn w:val="DefaultParagraphFont"/>
    <w:uiPriority w:val="99"/>
    <w:semiHidden/>
    <w:unhideWhenUsed/>
    <w:rsid w:val="00FA607E"/>
    <w:rPr>
      <w:sz w:val="16"/>
      <w:szCs w:val="16"/>
    </w:rPr>
  </w:style>
  <w:style w:type="paragraph" w:styleId="CommentText">
    <w:name w:val="annotation text"/>
    <w:basedOn w:val="Normal"/>
    <w:link w:val="CommentTextChar"/>
    <w:uiPriority w:val="99"/>
    <w:semiHidden/>
    <w:unhideWhenUsed/>
    <w:rsid w:val="00FA607E"/>
    <w:pPr>
      <w:spacing w:line="240" w:lineRule="auto"/>
    </w:pPr>
    <w:rPr>
      <w:sz w:val="20"/>
      <w:szCs w:val="20"/>
    </w:rPr>
  </w:style>
  <w:style w:type="character" w:customStyle="1" w:styleId="CommentTextChar">
    <w:name w:val="Comment Text Char"/>
    <w:basedOn w:val="DefaultParagraphFont"/>
    <w:link w:val="CommentText"/>
    <w:uiPriority w:val="99"/>
    <w:semiHidden/>
    <w:rsid w:val="00FA607E"/>
    <w:rPr>
      <w:sz w:val="20"/>
      <w:szCs w:val="20"/>
    </w:rPr>
  </w:style>
  <w:style w:type="paragraph" w:styleId="CommentSubject">
    <w:name w:val="annotation subject"/>
    <w:basedOn w:val="CommentText"/>
    <w:next w:val="CommentText"/>
    <w:link w:val="CommentSubjectChar"/>
    <w:uiPriority w:val="99"/>
    <w:semiHidden/>
    <w:unhideWhenUsed/>
    <w:rsid w:val="00FA607E"/>
    <w:rPr>
      <w:b/>
      <w:bCs/>
    </w:rPr>
  </w:style>
  <w:style w:type="character" w:customStyle="1" w:styleId="CommentSubjectChar">
    <w:name w:val="Comment Subject Char"/>
    <w:basedOn w:val="CommentTextChar"/>
    <w:link w:val="CommentSubject"/>
    <w:uiPriority w:val="99"/>
    <w:semiHidden/>
    <w:rsid w:val="00FA607E"/>
    <w:rPr>
      <w:b/>
      <w:bCs/>
      <w:sz w:val="20"/>
      <w:szCs w:val="20"/>
    </w:rPr>
  </w:style>
  <w:style w:type="paragraph" w:styleId="Caption">
    <w:name w:val="caption"/>
    <w:basedOn w:val="Normal"/>
    <w:next w:val="Normal"/>
    <w:uiPriority w:val="35"/>
    <w:qFormat/>
    <w:rsid w:val="00AB74A7"/>
    <w:pPr>
      <w:spacing w:after="0" w:line="240" w:lineRule="auto"/>
      <w:jc w:val="center"/>
    </w:pPr>
    <w:rPr>
      <w:rFonts w:ascii="Times New Roman" w:eastAsia="Times New Roman" w:hAnsi="Times New Roman" w:cs="Times New Roman"/>
      <w:bCs/>
      <w:sz w:val="24"/>
      <w:szCs w:val="20"/>
    </w:rPr>
  </w:style>
  <w:style w:type="character" w:customStyle="1" w:styleId="Heading1Char">
    <w:name w:val="Heading 1 Char"/>
    <w:basedOn w:val="DefaultParagraphFont"/>
    <w:link w:val="Heading1"/>
    <w:rsid w:val="00AC2DD4"/>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AC2DD4"/>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rsid w:val="00AC2DD4"/>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rsid w:val="00AC2DD4"/>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AC2DD4"/>
    <w:rPr>
      <w:rFonts w:ascii="Cambria" w:eastAsia="Times New Roman" w:hAnsi="Cambria" w:cs="Cambria"/>
      <w:b/>
      <w:bCs/>
      <w:i/>
      <w:iCs/>
      <w:sz w:val="24"/>
      <w:szCs w:val="24"/>
    </w:rPr>
  </w:style>
  <w:style w:type="character" w:customStyle="1" w:styleId="Heading7Char">
    <w:name w:val="Heading 7 Char"/>
    <w:basedOn w:val="DefaultParagraphFont"/>
    <w:link w:val="Heading7"/>
    <w:rsid w:val="00AC2DD4"/>
    <w:rPr>
      <w:rFonts w:ascii="Cambria" w:eastAsia="Times New Roman" w:hAnsi="Cambria" w:cs="Cambria"/>
      <w:i/>
      <w:iCs/>
      <w:sz w:val="24"/>
      <w:szCs w:val="24"/>
    </w:rPr>
  </w:style>
  <w:style w:type="character" w:customStyle="1" w:styleId="Heading8Char">
    <w:name w:val="Heading 8 Char"/>
    <w:basedOn w:val="DefaultParagraphFont"/>
    <w:link w:val="Heading8"/>
    <w:rsid w:val="00AC2DD4"/>
    <w:rPr>
      <w:rFonts w:ascii="Cambria" w:eastAsia="Times New Roman" w:hAnsi="Cambria" w:cs="Cambria"/>
      <w:sz w:val="20"/>
      <w:szCs w:val="20"/>
    </w:rPr>
  </w:style>
  <w:style w:type="character" w:customStyle="1" w:styleId="Heading9Char">
    <w:name w:val="Heading 9 Char"/>
    <w:basedOn w:val="DefaultParagraphFont"/>
    <w:link w:val="Heading9"/>
    <w:rsid w:val="00AC2DD4"/>
    <w:rPr>
      <w:rFonts w:ascii="Cambria" w:eastAsia="Times New Roman" w:hAnsi="Cambria" w:cs="Cambria"/>
      <w:i/>
      <w:iCs/>
      <w:spacing w:val="5"/>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C2DD4"/>
    <w:pPr>
      <w:numPr>
        <w:numId w:val="5"/>
      </w:numPr>
      <w:spacing w:before="480" w:after="0" w:line="480" w:lineRule="auto"/>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qFormat/>
    <w:rsid w:val="00AC2DD4"/>
    <w:pPr>
      <w:numPr>
        <w:ilvl w:val="1"/>
        <w:numId w:val="5"/>
      </w:numPr>
      <w:spacing w:before="200" w:after="0" w:line="480" w:lineRule="auto"/>
      <w:ind w:left="720" w:hanging="720"/>
      <w:outlineLvl w:val="1"/>
    </w:pPr>
    <w:rPr>
      <w:rFonts w:ascii="Times New Roman" w:eastAsia="Times New Roman" w:hAnsi="Times New Roman" w:cs="Times New Roman"/>
      <w:b/>
      <w:bCs/>
      <w:sz w:val="26"/>
      <w:szCs w:val="26"/>
    </w:rPr>
  </w:style>
  <w:style w:type="paragraph" w:styleId="Heading3">
    <w:name w:val="heading 3"/>
    <w:basedOn w:val="Normal"/>
    <w:next w:val="Normal"/>
    <w:link w:val="Heading3Char"/>
    <w:qFormat/>
    <w:rsid w:val="00AC2DD4"/>
    <w:pPr>
      <w:numPr>
        <w:ilvl w:val="2"/>
        <w:numId w:val="5"/>
      </w:numPr>
      <w:spacing w:before="120" w:after="120" w:line="271" w:lineRule="auto"/>
      <w:outlineLvl w:val="2"/>
    </w:pPr>
    <w:rPr>
      <w:rFonts w:ascii="Times New Roman" w:eastAsia="Times New Roman" w:hAnsi="Times New Roman" w:cs="Times New Roman"/>
      <w:b/>
      <w:bCs/>
      <w:sz w:val="24"/>
      <w:szCs w:val="24"/>
    </w:rPr>
  </w:style>
  <w:style w:type="paragraph" w:styleId="Heading4">
    <w:name w:val="heading 4"/>
    <w:basedOn w:val="Normal"/>
    <w:next w:val="Normal"/>
    <w:link w:val="Heading4Char"/>
    <w:qFormat/>
    <w:rsid w:val="00AC2DD4"/>
    <w:pPr>
      <w:numPr>
        <w:ilvl w:val="3"/>
        <w:numId w:val="5"/>
      </w:numPr>
      <w:spacing w:before="200" w:after="0" w:line="480" w:lineRule="auto"/>
      <w:outlineLvl w:val="3"/>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AC2DD4"/>
    <w:pPr>
      <w:numPr>
        <w:ilvl w:val="5"/>
        <w:numId w:val="5"/>
      </w:numPr>
      <w:spacing w:after="0" w:line="271" w:lineRule="auto"/>
      <w:outlineLvl w:val="5"/>
    </w:pPr>
    <w:rPr>
      <w:rFonts w:ascii="Cambria" w:eastAsia="Times New Roman" w:hAnsi="Cambria" w:cs="Cambria"/>
      <w:b/>
      <w:bCs/>
      <w:i/>
      <w:iCs/>
      <w:sz w:val="24"/>
      <w:szCs w:val="24"/>
    </w:rPr>
  </w:style>
  <w:style w:type="paragraph" w:styleId="Heading7">
    <w:name w:val="heading 7"/>
    <w:basedOn w:val="Normal"/>
    <w:next w:val="Normal"/>
    <w:link w:val="Heading7Char"/>
    <w:qFormat/>
    <w:rsid w:val="00AC2DD4"/>
    <w:pPr>
      <w:numPr>
        <w:ilvl w:val="6"/>
        <w:numId w:val="5"/>
      </w:numPr>
      <w:spacing w:after="0" w:line="480" w:lineRule="auto"/>
      <w:outlineLvl w:val="6"/>
    </w:pPr>
    <w:rPr>
      <w:rFonts w:ascii="Cambria" w:eastAsia="Times New Roman" w:hAnsi="Cambria" w:cs="Cambria"/>
      <w:i/>
      <w:iCs/>
      <w:sz w:val="24"/>
      <w:szCs w:val="24"/>
    </w:rPr>
  </w:style>
  <w:style w:type="paragraph" w:styleId="Heading8">
    <w:name w:val="heading 8"/>
    <w:basedOn w:val="Normal"/>
    <w:next w:val="Normal"/>
    <w:link w:val="Heading8Char"/>
    <w:qFormat/>
    <w:rsid w:val="00AC2DD4"/>
    <w:pPr>
      <w:numPr>
        <w:ilvl w:val="7"/>
        <w:numId w:val="5"/>
      </w:numPr>
      <w:spacing w:after="0" w:line="480" w:lineRule="auto"/>
      <w:outlineLvl w:val="7"/>
    </w:pPr>
    <w:rPr>
      <w:rFonts w:ascii="Cambria" w:eastAsia="Times New Roman" w:hAnsi="Cambria" w:cs="Cambria"/>
      <w:sz w:val="20"/>
      <w:szCs w:val="20"/>
    </w:rPr>
  </w:style>
  <w:style w:type="paragraph" w:styleId="Heading9">
    <w:name w:val="heading 9"/>
    <w:basedOn w:val="Normal"/>
    <w:next w:val="Normal"/>
    <w:link w:val="Heading9Char"/>
    <w:qFormat/>
    <w:rsid w:val="00AC2DD4"/>
    <w:pPr>
      <w:numPr>
        <w:ilvl w:val="8"/>
        <w:numId w:val="5"/>
      </w:numPr>
      <w:spacing w:after="0" w:line="480" w:lineRule="auto"/>
      <w:outlineLvl w:val="8"/>
    </w:pPr>
    <w:rPr>
      <w:rFonts w:ascii="Cambria" w:eastAsia="Times New Roman" w:hAnsi="Cambria" w:cs="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225D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00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00DF"/>
    <w:rPr>
      <w:rFonts w:ascii="Tahoma" w:hAnsi="Tahoma" w:cs="Tahoma"/>
      <w:sz w:val="16"/>
      <w:szCs w:val="16"/>
    </w:rPr>
  </w:style>
  <w:style w:type="paragraph" w:styleId="ListParagraph">
    <w:name w:val="List Paragraph"/>
    <w:basedOn w:val="Normal"/>
    <w:uiPriority w:val="34"/>
    <w:qFormat/>
    <w:rsid w:val="006F31A2"/>
    <w:pPr>
      <w:ind w:left="720"/>
      <w:contextualSpacing/>
    </w:pPr>
  </w:style>
  <w:style w:type="character" w:styleId="PlaceholderText">
    <w:name w:val="Placeholder Text"/>
    <w:basedOn w:val="DefaultParagraphFont"/>
    <w:uiPriority w:val="99"/>
    <w:semiHidden/>
    <w:rsid w:val="00BC62C7"/>
    <w:rPr>
      <w:color w:val="808080"/>
    </w:rPr>
  </w:style>
  <w:style w:type="paragraph" w:styleId="Header">
    <w:name w:val="header"/>
    <w:basedOn w:val="Normal"/>
    <w:link w:val="HeaderChar"/>
    <w:uiPriority w:val="99"/>
    <w:unhideWhenUsed/>
    <w:rsid w:val="00F932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254"/>
  </w:style>
  <w:style w:type="paragraph" w:styleId="Footer">
    <w:name w:val="footer"/>
    <w:basedOn w:val="Normal"/>
    <w:link w:val="FooterChar"/>
    <w:uiPriority w:val="99"/>
    <w:unhideWhenUsed/>
    <w:rsid w:val="00F932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254"/>
  </w:style>
  <w:style w:type="character" w:styleId="Hyperlink">
    <w:name w:val="Hyperlink"/>
    <w:basedOn w:val="DefaultParagraphFont"/>
    <w:uiPriority w:val="99"/>
    <w:unhideWhenUsed/>
    <w:rsid w:val="00CF047C"/>
    <w:rPr>
      <w:color w:val="0000FF"/>
      <w:u w:val="single"/>
    </w:rPr>
  </w:style>
  <w:style w:type="character" w:styleId="CommentReference">
    <w:name w:val="annotation reference"/>
    <w:basedOn w:val="DefaultParagraphFont"/>
    <w:uiPriority w:val="99"/>
    <w:semiHidden/>
    <w:unhideWhenUsed/>
    <w:rsid w:val="00FA607E"/>
    <w:rPr>
      <w:sz w:val="16"/>
      <w:szCs w:val="16"/>
    </w:rPr>
  </w:style>
  <w:style w:type="paragraph" w:styleId="CommentText">
    <w:name w:val="annotation text"/>
    <w:basedOn w:val="Normal"/>
    <w:link w:val="CommentTextChar"/>
    <w:uiPriority w:val="99"/>
    <w:semiHidden/>
    <w:unhideWhenUsed/>
    <w:rsid w:val="00FA607E"/>
    <w:pPr>
      <w:spacing w:line="240" w:lineRule="auto"/>
    </w:pPr>
    <w:rPr>
      <w:sz w:val="20"/>
      <w:szCs w:val="20"/>
    </w:rPr>
  </w:style>
  <w:style w:type="character" w:customStyle="1" w:styleId="CommentTextChar">
    <w:name w:val="Comment Text Char"/>
    <w:basedOn w:val="DefaultParagraphFont"/>
    <w:link w:val="CommentText"/>
    <w:uiPriority w:val="99"/>
    <w:semiHidden/>
    <w:rsid w:val="00FA607E"/>
    <w:rPr>
      <w:sz w:val="20"/>
      <w:szCs w:val="20"/>
    </w:rPr>
  </w:style>
  <w:style w:type="paragraph" w:styleId="CommentSubject">
    <w:name w:val="annotation subject"/>
    <w:basedOn w:val="CommentText"/>
    <w:next w:val="CommentText"/>
    <w:link w:val="CommentSubjectChar"/>
    <w:uiPriority w:val="99"/>
    <w:semiHidden/>
    <w:unhideWhenUsed/>
    <w:rsid w:val="00FA607E"/>
    <w:rPr>
      <w:b/>
      <w:bCs/>
    </w:rPr>
  </w:style>
  <w:style w:type="character" w:customStyle="1" w:styleId="CommentSubjectChar">
    <w:name w:val="Comment Subject Char"/>
    <w:basedOn w:val="CommentTextChar"/>
    <w:link w:val="CommentSubject"/>
    <w:uiPriority w:val="99"/>
    <w:semiHidden/>
    <w:rsid w:val="00FA607E"/>
    <w:rPr>
      <w:b/>
      <w:bCs/>
      <w:sz w:val="20"/>
      <w:szCs w:val="20"/>
    </w:rPr>
  </w:style>
  <w:style w:type="paragraph" w:styleId="Caption">
    <w:name w:val="caption"/>
    <w:basedOn w:val="Normal"/>
    <w:next w:val="Normal"/>
    <w:uiPriority w:val="35"/>
    <w:qFormat/>
    <w:rsid w:val="00AB74A7"/>
    <w:pPr>
      <w:spacing w:after="0" w:line="240" w:lineRule="auto"/>
      <w:jc w:val="center"/>
    </w:pPr>
    <w:rPr>
      <w:rFonts w:ascii="Times New Roman" w:eastAsia="Times New Roman" w:hAnsi="Times New Roman" w:cs="Times New Roman"/>
      <w:bCs/>
      <w:sz w:val="24"/>
      <w:szCs w:val="20"/>
    </w:rPr>
  </w:style>
  <w:style w:type="character" w:customStyle="1" w:styleId="Heading1Char">
    <w:name w:val="Heading 1 Char"/>
    <w:basedOn w:val="DefaultParagraphFont"/>
    <w:link w:val="Heading1"/>
    <w:rsid w:val="00AC2DD4"/>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AC2DD4"/>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rsid w:val="00AC2DD4"/>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rsid w:val="00AC2DD4"/>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AC2DD4"/>
    <w:rPr>
      <w:rFonts w:ascii="Cambria" w:eastAsia="Times New Roman" w:hAnsi="Cambria" w:cs="Cambria"/>
      <w:b/>
      <w:bCs/>
      <w:i/>
      <w:iCs/>
      <w:sz w:val="24"/>
      <w:szCs w:val="24"/>
    </w:rPr>
  </w:style>
  <w:style w:type="character" w:customStyle="1" w:styleId="Heading7Char">
    <w:name w:val="Heading 7 Char"/>
    <w:basedOn w:val="DefaultParagraphFont"/>
    <w:link w:val="Heading7"/>
    <w:rsid w:val="00AC2DD4"/>
    <w:rPr>
      <w:rFonts w:ascii="Cambria" w:eastAsia="Times New Roman" w:hAnsi="Cambria" w:cs="Cambria"/>
      <w:i/>
      <w:iCs/>
      <w:sz w:val="24"/>
      <w:szCs w:val="24"/>
    </w:rPr>
  </w:style>
  <w:style w:type="character" w:customStyle="1" w:styleId="Heading8Char">
    <w:name w:val="Heading 8 Char"/>
    <w:basedOn w:val="DefaultParagraphFont"/>
    <w:link w:val="Heading8"/>
    <w:rsid w:val="00AC2DD4"/>
    <w:rPr>
      <w:rFonts w:ascii="Cambria" w:eastAsia="Times New Roman" w:hAnsi="Cambria" w:cs="Cambria"/>
      <w:sz w:val="20"/>
      <w:szCs w:val="20"/>
    </w:rPr>
  </w:style>
  <w:style w:type="character" w:customStyle="1" w:styleId="Heading9Char">
    <w:name w:val="Heading 9 Char"/>
    <w:basedOn w:val="DefaultParagraphFont"/>
    <w:link w:val="Heading9"/>
    <w:rsid w:val="00AC2DD4"/>
    <w:rPr>
      <w:rFonts w:ascii="Cambria" w:eastAsia="Times New Roman" w:hAnsi="Cambria" w:cs="Cambria"/>
      <w:i/>
      <w:iCs/>
      <w:spacing w:val="5"/>
      <w:sz w:val="20"/>
      <w:szCs w:val="20"/>
    </w:rPr>
  </w:style>
</w:styles>
</file>

<file path=word/webSettings.xml><?xml version="1.0" encoding="utf-8"?>
<w:webSettings xmlns:r="http://schemas.openxmlformats.org/officeDocument/2006/relationships" xmlns:w="http://schemas.openxmlformats.org/wordprocessingml/2006/main">
  <w:divs>
    <w:div w:id="1929923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_rels/foot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2" Type="http://schemas.openxmlformats.org/officeDocument/2006/relationships/image" Target="media/image34.wmf"/><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65C1BB-E483-483A-9567-0C85F45DA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Pages>
  <Words>2875</Words>
  <Characters>16392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19229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eminaie</dc:creator>
  <cp:lastModifiedBy>flm72</cp:lastModifiedBy>
  <cp:revision>3</cp:revision>
  <cp:lastPrinted>2010-12-07T16:07:00Z</cp:lastPrinted>
  <dcterms:created xsi:type="dcterms:W3CDTF">2011-03-23T20:08:00Z</dcterms:created>
  <dcterms:modified xsi:type="dcterms:W3CDTF">2011-03-23T20:08:00Z</dcterms:modified>
</cp:coreProperties>
</file>